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23B01F3"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1A42A714" w14:textId="30D05289" w:rsidR="00DF5647" w:rsidRPr="006977A0" w:rsidRDefault="00A74D4F" w:rsidP="006977A0">
          <w:pPr>
            <w:rPr>
              <w:rStyle w:val="normaltextrun"/>
              <w:lang w:val="en-US" w:eastAsia="zh-CN"/>
            </w:rPr>
          </w:pPr>
          <w:r>
            <w:rPr>
              <w:noProof/>
              <w:lang w:eastAsia="en-IN"/>
            </w:rPr>
            <w:drawing>
              <wp:anchor distT="0" distB="0" distL="114300" distR="114300" simplePos="0" relativeHeight="251670528" behindDoc="0" locked="0" layoutInCell="1" allowOverlap="1" wp14:anchorId="23CFB32D" wp14:editId="42FB27B6">
                <wp:simplePos x="0" y="0"/>
                <wp:positionH relativeFrom="margin">
                  <wp:align>center</wp:align>
                </wp:positionH>
                <wp:positionV relativeFrom="paragraph">
                  <wp:posOffset>1446314</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04DACA87" w:rsidR="001D55C0" w:rsidRDefault="00F53E5B" w:rsidP="001D55C0">
                                <w:pPr>
                                  <w:jc w:val="right"/>
                                </w:pPr>
                                <w:r>
                                  <w:t>06</w:t>
                                </w:r>
                                <w:r w:rsidR="001D55C0">
                                  <w:t>-</w:t>
                                </w:r>
                                <w:r>
                                  <w:t>September</w:t>
                                </w:r>
                                <w:r w:rsidR="001D55C0">
                                  <w: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172927AE" w:rsidR="001D55C0" w:rsidRDefault="002C2B12" w:rsidP="001D55C0">
                          <w:pPr>
                            <w:jc w:val="right"/>
                          </w:pPr>
                          <w:r>
                            <w:t>v</w:t>
                          </w:r>
                          <w:r w:rsidR="001D55C0">
                            <w:t>1.0</w:t>
                          </w:r>
                        </w:p>
                        <w:p w14:paraId="3A2A1E57" w14:textId="04DACA87" w:rsidR="001D55C0" w:rsidRDefault="00F53E5B" w:rsidP="001D55C0">
                          <w:pPr>
                            <w:jc w:val="right"/>
                          </w:pPr>
                          <w:r>
                            <w:t>06</w:t>
                          </w:r>
                          <w:r w:rsidR="001D55C0">
                            <w:t>-</w:t>
                          </w:r>
                          <w:r>
                            <w:t>September</w:t>
                          </w:r>
                          <w:r w:rsidR="001D55C0">
                            <w:t>-2022</w:t>
                          </w:r>
                        </w:p>
                      </w:txbxContent>
                    </v:textbox>
                    <w10:wrap type="through" anchorx="margin"/>
                  </v:shape>
                </w:pict>
              </mc:Fallback>
            </mc:AlternateContent>
          </w:r>
          <w:r w:rsidR="001D55C0">
            <w:rPr>
              <w:noProof/>
            </w:rPr>
            <mc:AlternateContent>
              <mc:Choice Requires="wps">
                <w:drawing>
                  <wp:anchor distT="0" distB="0" distL="114300" distR="114300" simplePos="0" relativeHeight="251661312" behindDoc="0" locked="0" layoutInCell="1" allowOverlap="1" wp14:anchorId="12D4255F" wp14:editId="1800F811">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0B6E269A"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737B2" w:rsidRPr="00004C30">
                                      <w:rPr>
                                        <w:color w:val="404040" w:themeColor="text1" w:themeTint="BF"/>
                                        <w:sz w:val="36"/>
                                        <w:szCs w:val="36"/>
                                      </w:rPr>
                                      <w:t>A</w:t>
                                    </w:r>
                                    <w:r w:rsidR="006977A0">
                                      <w:rPr>
                                        <w:color w:val="404040" w:themeColor="text1" w:themeTint="BF"/>
                                        <w:sz w:val="36"/>
                                        <w:szCs w:val="36"/>
                                      </w:rPr>
                                      <w:t>WS CFT</w:t>
                                    </w:r>
                                    <w:r w:rsidR="00F737B2" w:rsidRPr="00004C30">
                                      <w:rPr>
                                        <w:color w:val="404040" w:themeColor="text1" w:themeTint="BF"/>
                                        <w:sz w:val="36"/>
                                        <w:szCs w:val="36"/>
                                      </w:rPr>
                                      <w:t xml:space="preserve"> TEMPLATE</w:t>
                                    </w:r>
                                    <w:r w:rsidR="006977A0">
                                      <w:rPr>
                                        <w:color w:val="404040" w:themeColor="text1" w:themeTint="BF"/>
                                        <w:sz w:val="36"/>
                                        <w:szCs w:val="36"/>
                                      </w:rPr>
                                      <w:t xml:space="preserve"> </w:t>
                                    </w:r>
                                    <w:r w:rsidR="00450FCE">
                                      <w:rPr>
                                        <w:color w:val="404040" w:themeColor="text1" w:themeTint="BF"/>
                                        <w:sz w:val="36"/>
                                        <w:szCs w:val="36"/>
                                      </w:rPr>
                                      <w:t>GSLB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0B6E269A"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737B2" w:rsidRPr="00004C30">
                                <w:rPr>
                                  <w:color w:val="404040" w:themeColor="text1" w:themeTint="BF"/>
                                  <w:sz w:val="36"/>
                                  <w:szCs w:val="36"/>
                                </w:rPr>
                                <w:t>A</w:t>
                              </w:r>
                              <w:r w:rsidR="006977A0">
                                <w:rPr>
                                  <w:color w:val="404040" w:themeColor="text1" w:themeTint="BF"/>
                                  <w:sz w:val="36"/>
                                  <w:szCs w:val="36"/>
                                </w:rPr>
                                <w:t>WS CFT</w:t>
                              </w:r>
                              <w:r w:rsidR="00F737B2" w:rsidRPr="00004C30">
                                <w:rPr>
                                  <w:color w:val="404040" w:themeColor="text1" w:themeTint="BF"/>
                                  <w:sz w:val="36"/>
                                  <w:szCs w:val="36"/>
                                </w:rPr>
                                <w:t xml:space="preserve"> TEMPLATE</w:t>
                              </w:r>
                              <w:r w:rsidR="006977A0">
                                <w:rPr>
                                  <w:color w:val="404040" w:themeColor="text1" w:themeTint="BF"/>
                                  <w:sz w:val="36"/>
                                  <w:szCs w:val="36"/>
                                </w:rPr>
                                <w:t xml:space="preserve"> </w:t>
                              </w:r>
                              <w:r w:rsidR="00450FCE">
                                <w:rPr>
                                  <w:color w:val="404040" w:themeColor="text1" w:themeTint="BF"/>
                                  <w:sz w:val="36"/>
                                  <w:szCs w:val="36"/>
                                </w:rPr>
                                <w:t>GSLB</w:t>
                              </w:r>
                            </w:sdtContent>
                          </w:sdt>
                        </w:p>
                      </w:txbxContent>
                    </v:textbox>
                    <w10:wrap type="square" anchorx="page" anchory="page"/>
                  </v:shape>
                </w:pict>
              </mc:Fallback>
            </mc:AlternateContent>
          </w:r>
          <w:r w:rsidR="00BE587F">
            <w:br w:type="page"/>
          </w:r>
        </w:p>
      </w:sdtContent>
    </w:sdt>
    <w:p w14:paraId="0A105E92" w14:textId="77777777" w:rsidR="00DF5647" w:rsidRDefault="00DF5647" w:rsidP="00DF5647">
      <w:pPr>
        <w:pStyle w:val="paragraph"/>
        <w:spacing w:before="0" w:beforeAutospacing="0" w:after="0" w:afterAutospacing="0"/>
        <w:textAlignment w:val="baseline"/>
        <w:rPr>
          <w:rStyle w:val="normaltextrun"/>
          <w:rFonts w:ascii="Calibri Light" w:hAnsi="Calibri Light" w:cs="Calibri Light"/>
          <w:color w:val="2F5496"/>
          <w:sz w:val="32"/>
          <w:szCs w:val="32"/>
        </w:rPr>
      </w:pPr>
    </w:p>
    <w:p w14:paraId="3108C947" w14:textId="77777777" w:rsidR="00DF5647" w:rsidRPr="001F46D8" w:rsidRDefault="00DF5647" w:rsidP="00DF5647">
      <w:pPr>
        <w:pStyle w:val="Heading1"/>
        <w:rPr>
          <w:rFonts w:cstheme="majorHAnsi"/>
        </w:rPr>
      </w:pPr>
      <w:bookmarkStart w:id="0" w:name="_Toc113280418"/>
      <w:bookmarkStart w:id="1" w:name="_Toc122537637"/>
      <w:r w:rsidRPr="001F46D8">
        <w:rPr>
          <w:rStyle w:val="normaltextrun"/>
          <w:rFonts w:cstheme="majorHAnsi"/>
        </w:rPr>
        <w:t>PATENT PROTECTION</w:t>
      </w:r>
      <w:bookmarkEnd w:id="0"/>
      <w:bookmarkEnd w:id="1"/>
      <w:r w:rsidRPr="001F46D8">
        <w:rPr>
          <w:rStyle w:val="normaltextrun"/>
          <w:rFonts w:cstheme="majorHAnsi"/>
        </w:rPr>
        <w:t> </w:t>
      </w:r>
      <w:r w:rsidRPr="001F46D8">
        <w:rPr>
          <w:rStyle w:val="eop"/>
          <w:rFonts w:cstheme="majorHAnsi"/>
        </w:rPr>
        <w:t> </w:t>
      </w:r>
    </w:p>
    <w:p w14:paraId="391E7226"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r w:rsidRPr="001F46D8">
        <w:rPr>
          <w:rStyle w:val="eop"/>
          <w:rFonts w:ascii="Calibri" w:hAnsi="Calibri" w:cs="Calibri"/>
          <w:sz w:val="28"/>
          <w:szCs w:val="28"/>
        </w:rPr>
        <w:t> </w:t>
      </w:r>
    </w:p>
    <w:p w14:paraId="600DEEF9" w14:textId="77777777" w:rsidR="00DF5647" w:rsidRPr="001F46D8" w:rsidRDefault="00DF5647" w:rsidP="00DF5647">
      <w:pPr>
        <w:pStyle w:val="Heading1"/>
        <w:rPr>
          <w:rFonts w:cstheme="majorHAnsi"/>
        </w:rPr>
      </w:pPr>
      <w:bookmarkStart w:id="2" w:name="_Toc113280419"/>
      <w:bookmarkStart w:id="3" w:name="_Toc122537638"/>
      <w:r w:rsidRPr="001F46D8">
        <w:rPr>
          <w:rStyle w:val="normaltextrun"/>
          <w:rFonts w:cstheme="majorHAnsi"/>
        </w:rPr>
        <w:t>TRADEMARKS</w:t>
      </w:r>
      <w:bookmarkEnd w:id="2"/>
      <w:bookmarkEnd w:id="3"/>
      <w:r w:rsidRPr="001F46D8">
        <w:rPr>
          <w:rStyle w:val="normaltextrun"/>
          <w:rFonts w:cstheme="majorHAnsi"/>
        </w:rPr>
        <w:t> </w:t>
      </w:r>
      <w:r w:rsidRPr="001F46D8">
        <w:rPr>
          <w:rStyle w:val="eop"/>
          <w:rFonts w:cstheme="majorHAnsi"/>
        </w:rPr>
        <w:t> </w:t>
      </w:r>
    </w:p>
    <w:p w14:paraId="1195B820"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A10 Networks, Inc. trademarks are listed at: a10-trademarks. </w:t>
      </w:r>
      <w:r w:rsidRPr="001F46D8">
        <w:rPr>
          <w:rStyle w:val="eop"/>
          <w:rFonts w:ascii="Calibri" w:hAnsi="Calibri" w:cs="Calibri"/>
          <w:sz w:val="28"/>
          <w:szCs w:val="28"/>
        </w:rPr>
        <w:t>  </w:t>
      </w:r>
    </w:p>
    <w:p w14:paraId="37C56C28" w14:textId="77777777" w:rsidR="00DF5647" w:rsidRPr="006051CD" w:rsidRDefault="00DF5647" w:rsidP="006051CD">
      <w:pPr>
        <w:pStyle w:val="Heading1"/>
      </w:pPr>
      <w:bookmarkStart w:id="4" w:name="_Toc113280420"/>
      <w:bookmarkStart w:id="5" w:name="_Toc122537639"/>
      <w:r w:rsidRPr="006051CD">
        <w:rPr>
          <w:rStyle w:val="normaltextrun"/>
        </w:rPr>
        <w:t>CONFIDENTIALITY</w:t>
      </w:r>
      <w:bookmarkEnd w:id="4"/>
      <w:bookmarkEnd w:id="5"/>
      <w:r w:rsidRPr="006051CD">
        <w:rPr>
          <w:rStyle w:val="normaltextrun"/>
        </w:rPr>
        <w:t> </w:t>
      </w:r>
      <w:r w:rsidRPr="006051CD">
        <w:rPr>
          <w:rStyle w:val="eop"/>
        </w:rPr>
        <w:t> </w:t>
      </w:r>
    </w:p>
    <w:p w14:paraId="2BD30DC7"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This document contains confidential materials proprietary to A10 Networks, Inc. This document and information and ideas herein may not be disclosed, copied, reproduced, or distributed to anyone outside A10 Networks, Inc. without prior written consent of A10 Networks, Inc. </w:t>
      </w:r>
      <w:r w:rsidRPr="001F46D8">
        <w:rPr>
          <w:rStyle w:val="eop"/>
          <w:rFonts w:ascii="Calibri" w:hAnsi="Calibri" w:cs="Calibri"/>
          <w:sz w:val="28"/>
          <w:szCs w:val="28"/>
        </w:rPr>
        <w:t> </w:t>
      </w:r>
    </w:p>
    <w:p w14:paraId="5AC45D90" w14:textId="77777777" w:rsidR="00DF5647" w:rsidRPr="006051CD" w:rsidRDefault="00DF5647" w:rsidP="006051CD">
      <w:pPr>
        <w:pStyle w:val="Heading1"/>
      </w:pPr>
      <w:bookmarkStart w:id="6" w:name="_Toc113280421"/>
      <w:bookmarkStart w:id="7" w:name="_Toc122537640"/>
      <w:r w:rsidRPr="006051CD">
        <w:rPr>
          <w:rStyle w:val="normaltextrun"/>
        </w:rPr>
        <w:t>DISCLAIMER</w:t>
      </w:r>
      <w:bookmarkEnd w:id="6"/>
      <w:bookmarkEnd w:id="7"/>
      <w:r w:rsidRPr="006051CD">
        <w:rPr>
          <w:rStyle w:val="normaltextrun"/>
        </w:rPr>
        <w:t> </w:t>
      </w:r>
      <w:r w:rsidRPr="006051CD">
        <w:rPr>
          <w:rStyle w:val="eop"/>
        </w:rPr>
        <w:t> </w:t>
      </w:r>
    </w:p>
    <w:p w14:paraId="3A464816" w14:textId="77777777" w:rsidR="00DF5647" w:rsidRPr="00FC572A" w:rsidRDefault="00DF5647" w:rsidP="00DF5647">
      <w:pPr>
        <w:pStyle w:val="paragraph"/>
        <w:spacing w:before="0" w:beforeAutospacing="0" w:after="0" w:afterAutospacing="0"/>
        <w:textAlignment w:val="baseline"/>
        <w:rPr>
          <w:rFonts w:ascii="Segoe UI" w:hAnsi="Segoe UI" w:cs="Segoe UI"/>
          <w:sz w:val="22"/>
          <w:szCs w:val="22"/>
        </w:rPr>
      </w:pPr>
      <w:r w:rsidRPr="001F46D8">
        <w:rPr>
          <w:rStyle w:val="normaltextrun"/>
          <w:rFonts w:ascii="Calibri" w:hAnsi="Calibri" w:cs="Calibri"/>
          <w:sz w:val="28"/>
          <w:szCs w:val="28"/>
        </w:rPr>
        <w:t>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Networks, Inc. for current information regarding its products or services. A10 Networks, Inc. products and services are subject to A10 Networks, Inc. standard terms and conditions. </w:t>
      </w:r>
      <w:r w:rsidRPr="001F46D8">
        <w:rPr>
          <w:rStyle w:val="eop"/>
          <w:rFonts w:ascii="Calibri" w:hAnsi="Calibri" w:cs="Calibri"/>
          <w:sz w:val="28"/>
          <w:szCs w:val="28"/>
        </w:rPr>
        <w:t> </w:t>
      </w:r>
    </w:p>
    <w:p w14:paraId="3548479D"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30F020C9" w14:textId="77777777" w:rsidR="00DF5647" w:rsidRPr="00546945" w:rsidRDefault="00DF5647" w:rsidP="00546945">
      <w:pPr>
        <w:pStyle w:val="Heading1"/>
      </w:pPr>
      <w:bookmarkStart w:id="8" w:name="_Toc113280422"/>
      <w:bookmarkStart w:id="9" w:name="_Toc122537641"/>
      <w:r w:rsidRPr="00546945">
        <w:rPr>
          <w:rStyle w:val="normaltextrun"/>
        </w:rPr>
        <w:t>ENVIRONMENTAL CONSIDERATIONS</w:t>
      </w:r>
      <w:bookmarkEnd w:id="8"/>
      <w:bookmarkEnd w:id="9"/>
      <w:r w:rsidRPr="00546945">
        <w:rPr>
          <w:rStyle w:val="normaltextrun"/>
        </w:rPr>
        <w:t> </w:t>
      </w:r>
      <w:r w:rsidRPr="00546945">
        <w:rPr>
          <w:rStyle w:val="eop"/>
        </w:rPr>
        <w:t> </w:t>
      </w:r>
    </w:p>
    <w:p w14:paraId="07269531"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r w:rsidRPr="001F46D8">
        <w:rPr>
          <w:rStyle w:val="eop"/>
          <w:rFonts w:ascii="Calibri" w:hAnsi="Calibri" w:cs="Calibri"/>
          <w:sz w:val="28"/>
          <w:szCs w:val="28"/>
        </w:rPr>
        <w:t> </w:t>
      </w:r>
    </w:p>
    <w:p w14:paraId="6E3627EE"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2EA6B8F8" w14:textId="77777777" w:rsidR="00DF5647" w:rsidRPr="00546945" w:rsidRDefault="00DF5647" w:rsidP="00546945">
      <w:pPr>
        <w:pStyle w:val="Heading1"/>
      </w:pPr>
      <w:bookmarkStart w:id="10" w:name="_Toc113280423"/>
      <w:bookmarkStart w:id="11" w:name="_Toc122537642"/>
      <w:r w:rsidRPr="00546945">
        <w:rPr>
          <w:rStyle w:val="normaltextrun"/>
        </w:rPr>
        <w:lastRenderedPageBreak/>
        <w:t>FURTHER INFORMATION</w:t>
      </w:r>
      <w:bookmarkEnd w:id="10"/>
      <w:bookmarkEnd w:id="11"/>
      <w:r w:rsidRPr="00546945">
        <w:rPr>
          <w:rStyle w:val="normaltextrun"/>
        </w:rPr>
        <w:t> </w:t>
      </w:r>
      <w:r w:rsidRPr="00546945">
        <w:rPr>
          <w:rStyle w:val="eop"/>
        </w:rPr>
        <w:t> </w:t>
      </w:r>
    </w:p>
    <w:p w14:paraId="4D12BDF6" w14:textId="091594D0" w:rsidR="00DF5647" w:rsidRDefault="00DF5647" w:rsidP="00DF5647">
      <w:pPr>
        <w:pStyle w:val="paragraph"/>
        <w:spacing w:before="0" w:beforeAutospacing="0" w:after="0" w:afterAutospacing="0"/>
        <w:textAlignment w:val="baseline"/>
        <w:rPr>
          <w:rStyle w:val="eop"/>
          <w:rFonts w:asciiTheme="minorHAnsi" w:hAnsiTheme="minorHAnsi" w:cstheme="minorHAnsi"/>
          <w:sz w:val="28"/>
          <w:szCs w:val="28"/>
        </w:rPr>
      </w:pPr>
      <w:r w:rsidRPr="001F46D8">
        <w:rPr>
          <w:rStyle w:val="normaltextrun"/>
          <w:rFonts w:asciiTheme="minorHAnsi" w:hAnsiTheme="minorHAnsi" w:cstheme="minorHAnsi"/>
          <w:sz w:val="28"/>
          <w:szCs w:val="28"/>
        </w:rPr>
        <w:t xml:space="preserve">For additional information about A10 products, terms and conditions of delivery, and pricing, contact your nearest A10 Networks, Inc. location, which can be found by visiting </w:t>
      </w:r>
      <w:hyperlink r:id="rId15" w:tgtFrame="_blank" w:history="1">
        <w:r w:rsidRPr="001F46D8">
          <w:rPr>
            <w:rStyle w:val="normaltextrun"/>
            <w:rFonts w:asciiTheme="minorHAnsi" w:hAnsiTheme="minorHAnsi" w:cstheme="minorHAnsi"/>
            <w:color w:val="0563C1"/>
            <w:sz w:val="28"/>
            <w:szCs w:val="28"/>
            <w:u w:val="single"/>
          </w:rPr>
          <w:t>www.a10networks.com</w:t>
        </w:r>
      </w:hyperlink>
      <w:r w:rsidRPr="001F46D8">
        <w:rPr>
          <w:rStyle w:val="normaltextrun"/>
          <w:rFonts w:asciiTheme="minorHAnsi" w:hAnsiTheme="minorHAnsi" w:cstheme="minorHAnsi"/>
          <w:sz w:val="28"/>
          <w:szCs w:val="28"/>
        </w:rPr>
        <w:t>.</w:t>
      </w:r>
      <w:r w:rsidRPr="001F46D8">
        <w:rPr>
          <w:rStyle w:val="eop"/>
          <w:rFonts w:asciiTheme="minorHAnsi" w:hAnsiTheme="minorHAnsi" w:cstheme="minorHAnsi"/>
          <w:sz w:val="28"/>
          <w:szCs w:val="28"/>
        </w:rPr>
        <w:t> </w:t>
      </w:r>
    </w:p>
    <w:p w14:paraId="1BFAAE35" w14:textId="7AF9D50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6E936F" w14:textId="761AE92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16F8996" w14:textId="2EFE02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1A94B62" w14:textId="36BDD6CA"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BE5DFFF" w14:textId="2CCF009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C56A196" w14:textId="4281AD3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DEF9E4" w14:textId="1C254A5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A0B887" w14:textId="79D3E83C"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18133CA" w14:textId="64ACBF1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22BFF71" w14:textId="7CF3785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35C0609" w14:textId="1C6040B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3A078B7" w14:textId="2E43C71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39A98C" w14:textId="342A6B2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A5D846B" w14:textId="50ADE12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9A263D0" w14:textId="25DBFE9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C22958" w14:textId="4AB8C39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D33B77E" w14:textId="3413357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FF7D8A5" w14:textId="423F22C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B2641A1" w14:textId="55B07156"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CF8E4C1" w14:textId="236CAB4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AF2F997" w14:textId="765DDDE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A180FFD" w14:textId="582A219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35899E4" w14:textId="5914A47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7F5F42C" w14:textId="01A5036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27FF124" w14:textId="7152B57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D077A58" w14:textId="72ED4C5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497C084" w14:textId="1CC13FE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CBE34E0" w14:textId="67FF3DA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5EE20EA" w14:textId="5B718FA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EA0703A" w14:textId="5BFE3F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3CD86D1" w14:textId="3EB9D07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7F95E8" w14:textId="77777777" w:rsidR="00524352" w:rsidRPr="001F46D8"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sdt>
      <w:sdtPr>
        <w:rPr>
          <w:rFonts w:asciiTheme="minorHAnsi" w:eastAsiaTheme="minorHAnsi" w:hAnsiTheme="minorHAnsi" w:cstheme="minorBidi"/>
          <w:color w:val="auto"/>
          <w:sz w:val="28"/>
          <w:szCs w:val="22"/>
          <w:lang w:val="en-IN"/>
        </w:rPr>
        <w:id w:val="-199856796"/>
        <w:docPartObj>
          <w:docPartGallery w:val="Table of Contents"/>
          <w:docPartUnique/>
        </w:docPartObj>
      </w:sdtPr>
      <w:sdtEndPr>
        <w:rPr>
          <w:b/>
          <w:bCs/>
          <w:noProof/>
        </w:rPr>
      </w:sdtEndPr>
      <w:sdtContent>
        <w:p w14:paraId="2F3233E7" w14:textId="77777777" w:rsidR="00F17013" w:rsidRDefault="00F17013">
          <w:pPr>
            <w:pStyle w:val="TOCHeading"/>
            <w:rPr>
              <w:rFonts w:asciiTheme="minorHAnsi" w:eastAsiaTheme="minorHAnsi" w:hAnsiTheme="minorHAnsi" w:cstheme="minorBidi"/>
              <w:color w:val="auto"/>
              <w:sz w:val="28"/>
              <w:szCs w:val="22"/>
              <w:lang w:val="en-IN"/>
            </w:rPr>
          </w:pPr>
        </w:p>
        <w:p w14:paraId="0BB6F892" w14:textId="4DD63EC0" w:rsidR="00524352" w:rsidRDefault="00524352">
          <w:pPr>
            <w:pStyle w:val="TOCHeading"/>
          </w:pPr>
          <w:r>
            <w:t>Contents</w:t>
          </w:r>
        </w:p>
        <w:p w14:paraId="14CF7F24" w14:textId="6F248CC2" w:rsidR="001B03AF" w:rsidRDefault="00524352">
          <w:pPr>
            <w:pStyle w:val="TOC1"/>
            <w:tabs>
              <w:tab w:val="right" w:leader="dot" w:pos="9016"/>
            </w:tabs>
            <w:rPr>
              <w:ins w:id="12" w:author="Shubra Singh" w:date="2022-12-21T17:53:00Z"/>
              <w:rFonts w:cstheme="minorBidi"/>
              <w:noProof/>
              <w:sz w:val="22"/>
              <w:lang w:val="en-IN" w:eastAsia="en-IN"/>
            </w:rPr>
          </w:pPr>
          <w:r>
            <w:fldChar w:fldCharType="begin"/>
          </w:r>
          <w:r>
            <w:instrText xml:space="preserve"> TOC \o "1-3" \h \z \u </w:instrText>
          </w:r>
          <w:r>
            <w:fldChar w:fldCharType="separate"/>
          </w:r>
          <w:ins w:id="13" w:author="Shubra Singh" w:date="2022-12-21T17:53:00Z">
            <w:r w:rsidR="001B03AF" w:rsidRPr="00D55D45">
              <w:rPr>
                <w:rStyle w:val="Hyperlink"/>
                <w:noProof/>
              </w:rPr>
              <w:fldChar w:fldCharType="begin"/>
            </w:r>
            <w:r w:rsidR="001B03AF" w:rsidRPr="00D55D45">
              <w:rPr>
                <w:rStyle w:val="Hyperlink"/>
                <w:noProof/>
              </w:rPr>
              <w:instrText xml:space="preserve"> </w:instrText>
            </w:r>
            <w:r w:rsidR="001B03AF">
              <w:rPr>
                <w:noProof/>
              </w:rPr>
              <w:instrText>HYPERLINK \l "_Toc122537637"</w:instrText>
            </w:r>
            <w:r w:rsidR="001B03AF" w:rsidRPr="00D55D45">
              <w:rPr>
                <w:rStyle w:val="Hyperlink"/>
                <w:noProof/>
              </w:rPr>
              <w:instrText xml:space="preserve"> </w:instrText>
            </w:r>
            <w:r w:rsidR="001B03AF" w:rsidRPr="00D55D45">
              <w:rPr>
                <w:rStyle w:val="Hyperlink"/>
                <w:noProof/>
              </w:rPr>
            </w:r>
            <w:r w:rsidR="001B03AF" w:rsidRPr="00D55D45">
              <w:rPr>
                <w:rStyle w:val="Hyperlink"/>
                <w:noProof/>
              </w:rPr>
              <w:fldChar w:fldCharType="separate"/>
            </w:r>
            <w:r w:rsidR="001B03AF" w:rsidRPr="00D55D45">
              <w:rPr>
                <w:rStyle w:val="Hyperlink"/>
                <w:rFonts w:cstheme="majorHAnsi"/>
                <w:noProof/>
              </w:rPr>
              <w:t>PATENT PROTECTION</w:t>
            </w:r>
            <w:r w:rsidR="001B03AF">
              <w:rPr>
                <w:noProof/>
                <w:webHidden/>
              </w:rPr>
              <w:tab/>
            </w:r>
            <w:r w:rsidR="001B03AF">
              <w:rPr>
                <w:noProof/>
                <w:webHidden/>
              </w:rPr>
              <w:fldChar w:fldCharType="begin"/>
            </w:r>
            <w:r w:rsidR="001B03AF">
              <w:rPr>
                <w:noProof/>
                <w:webHidden/>
              </w:rPr>
              <w:instrText xml:space="preserve"> PAGEREF _Toc122537637 \h </w:instrText>
            </w:r>
          </w:ins>
          <w:r w:rsidR="001B03AF">
            <w:rPr>
              <w:noProof/>
              <w:webHidden/>
            </w:rPr>
          </w:r>
          <w:r w:rsidR="001B03AF">
            <w:rPr>
              <w:noProof/>
              <w:webHidden/>
            </w:rPr>
            <w:fldChar w:fldCharType="separate"/>
          </w:r>
          <w:ins w:id="14" w:author="Shubra Singh" w:date="2022-12-21T17:53:00Z">
            <w:r w:rsidR="001B03AF">
              <w:rPr>
                <w:noProof/>
                <w:webHidden/>
              </w:rPr>
              <w:t>1</w:t>
            </w:r>
            <w:r w:rsidR="001B03AF">
              <w:rPr>
                <w:noProof/>
                <w:webHidden/>
              </w:rPr>
              <w:fldChar w:fldCharType="end"/>
            </w:r>
            <w:r w:rsidR="001B03AF" w:rsidRPr="00D55D45">
              <w:rPr>
                <w:rStyle w:val="Hyperlink"/>
                <w:noProof/>
              </w:rPr>
              <w:fldChar w:fldCharType="end"/>
            </w:r>
          </w:ins>
        </w:p>
        <w:p w14:paraId="774D45D1" w14:textId="1505E9F5" w:rsidR="001B03AF" w:rsidRDefault="001B03AF">
          <w:pPr>
            <w:pStyle w:val="TOC1"/>
            <w:tabs>
              <w:tab w:val="right" w:leader="dot" w:pos="9016"/>
            </w:tabs>
            <w:rPr>
              <w:ins w:id="15" w:author="Shubra Singh" w:date="2022-12-21T17:53:00Z"/>
              <w:rFonts w:cstheme="minorBidi"/>
              <w:noProof/>
              <w:sz w:val="22"/>
              <w:lang w:val="en-IN" w:eastAsia="en-IN"/>
            </w:rPr>
          </w:pPr>
          <w:ins w:id="16"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"_Toc122537638"</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rFonts w:cstheme="majorHAnsi"/>
                <w:noProof/>
              </w:rPr>
              <w:t>TRADEMARKS</w:t>
            </w:r>
            <w:r>
              <w:rPr>
                <w:noProof/>
                <w:webHidden/>
              </w:rPr>
              <w:tab/>
            </w:r>
            <w:r>
              <w:rPr>
                <w:noProof/>
                <w:webHidden/>
              </w:rPr>
              <w:fldChar w:fldCharType="begin"/>
            </w:r>
            <w:r>
              <w:rPr>
                <w:noProof/>
                <w:webHidden/>
              </w:rPr>
              <w:instrText xml:space="preserve"> PAGEREF _Toc122537638 \h </w:instrText>
            </w:r>
          </w:ins>
          <w:r>
            <w:rPr>
              <w:noProof/>
              <w:webHidden/>
            </w:rPr>
          </w:r>
          <w:r>
            <w:rPr>
              <w:noProof/>
              <w:webHidden/>
            </w:rPr>
            <w:fldChar w:fldCharType="separate"/>
          </w:r>
          <w:ins w:id="17" w:author="Shubra Singh" w:date="2022-12-21T17:53:00Z">
            <w:r>
              <w:rPr>
                <w:noProof/>
                <w:webHidden/>
              </w:rPr>
              <w:t>1</w:t>
            </w:r>
            <w:r>
              <w:rPr>
                <w:noProof/>
                <w:webHidden/>
              </w:rPr>
              <w:fldChar w:fldCharType="end"/>
            </w:r>
            <w:r w:rsidRPr="00D55D45">
              <w:rPr>
                <w:rStyle w:val="Hyperlink"/>
                <w:noProof/>
              </w:rPr>
              <w:fldChar w:fldCharType="end"/>
            </w:r>
          </w:ins>
        </w:p>
        <w:p w14:paraId="6A7C568A" w14:textId="37769164" w:rsidR="001B03AF" w:rsidRDefault="001B03AF">
          <w:pPr>
            <w:pStyle w:val="TOC1"/>
            <w:tabs>
              <w:tab w:val="right" w:leader="dot" w:pos="9016"/>
            </w:tabs>
            <w:rPr>
              <w:ins w:id="18" w:author="Shubra Singh" w:date="2022-12-21T17:53:00Z"/>
              <w:rFonts w:cstheme="minorBidi"/>
              <w:noProof/>
              <w:sz w:val="22"/>
              <w:lang w:val="en-IN" w:eastAsia="en-IN"/>
            </w:rPr>
          </w:pPr>
          <w:ins w:id="19"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"_Toc122537639"</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CONFIDENTIALITY</w:t>
            </w:r>
            <w:r>
              <w:rPr>
                <w:noProof/>
                <w:webHidden/>
              </w:rPr>
              <w:tab/>
            </w:r>
            <w:r>
              <w:rPr>
                <w:noProof/>
                <w:webHidden/>
              </w:rPr>
              <w:fldChar w:fldCharType="begin"/>
            </w:r>
            <w:r>
              <w:rPr>
                <w:noProof/>
                <w:webHidden/>
              </w:rPr>
              <w:instrText xml:space="preserve"> PAGEREF _Toc122537639 \h </w:instrText>
            </w:r>
          </w:ins>
          <w:r>
            <w:rPr>
              <w:noProof/>
              <w:webHidden/>
            </w:rPr>
          </w:r>
          <w:r>
            <w:rPr>
              <w:noProof/>
              <w:webHidden/>
            </w:rPr>
            <w:fldChar w:fldCharType="separate"/>
          </w:r>
          <w:ins w:id="20" w:author="Shubra Singh" w:date="2022-12-21T17:53:00Z">
            <w:r>
              <w:rPr>
                <w:noProof/>
                <w:webHidden/>
              </w:rPr>
              <w:t>1</w:t>
            </w:r>
            <w:r>
              <w:rPr>
                <w:noProof/>
                <w:webHidden/>
              </w:rPr>
              <w:fldChar w:fldCharType="end"/>
            </w:r>
            <w:r w:rsidRPr="00D55D45">
              <w:rPr>
                <w:rStyle w:val="Hyperlink"/>
                <w:noProof/>
              </w:rPr>
              <w:fldChar w:fldCharType="end"/>
            </w:r>
          </w:ins>
        </w:p>
        <w:p w14:paraId="3F10D076" w14:textId="5B8BA944" w:rsidR="001B03AF" w:rsidRDefault="001B03AF">
          <w:pPr>
            <w:pStyle w:val="TOC1"/>
            <w:tabs>
              <w:tab w:val="right" w:leader="dot" w:pos="9016"/>
            </w:tabs>
            <w:rPr>
              <w:ins w:id="21" w:author="Shubra Singh" w:date="2022-12-21T17:53:00Z"/>
              <w:rFonts w:cstheme="minorBidi"/>
              <w:noProof/>
              <w:sz w:val="22"/>
              <w:lang w:val="en-IN" w:eastAsia="en-IN"/>
            </w:rPr>
          </w:pPr>
          <w:ins w:id="22"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"_Toc122537640"</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DISCLAIMER</w:t>
            </w:r>
            <w:r>
              <w:rPr>
                <w:noProof/>
                <w:webHidden/>
              </w:rPr>
              <w:tab/>
            </w:r>
            <w:r>
              <w:rPr>
                <w:noProof/>
                <w:webHidden/>
              </w:rPr>
              <w:fldChar w:fldCharType="begin"/>
            </w:r>
            <w:r>
              <w:rPr>
                <w:noProof/>
                <w:webHidden/>
              </w:rPr>
              <w:instrText xml:space="preserve"> PAGEREF _Toc122537640 \h </w:instrText>
            </w:r>
          </w:ins>
          <w:r>
            <w:rPr>
              <w:noProof/>
              <w:webHidden/>
            </w:rPr>
          </w:r>
          <w:r>
            <w:rPr>
              <w:noProof/>
              <w:webHidden/>
            </w:rPr>
            <w:fldChar w:fldCharType="separate"/>
          </w:r>
          <w:ins w:id="23" w:author="Shubra Singh" w:date="2022-12-21T17:53:00Z">
            <w:r>
              <w:rPr>
                <w:noProof/>
                <w:webHidden/>
              </w:rPr>
              <w:t>1</w:t>
            </w:r>
            <w:r>
              <w:rPr>
                <w:noProof/>
                <w:webHidden/>
              </w:rPr>
              <w:fldChar w:fldCharType="end"/>
            </w:r>
            <w:r w:rsidRPr="00D55D45">
              <w:rPr>
                <w:rStyle w:val="Hyperlink"/>
                <w:noProof/>
              </w:rPr>
              <w:fldChar w:fldCharType="end"/>
            </w:r>
          </w:ins>
        </w:p>
        <w:p w14:paraId="031A2107" w14:textId="6E56DE2D" w:rsidR="001B03AF" w:rsidRDefault="001B03AF">
          <w:pPr>
            <w:pStyle w:val="TOC1"/>
            <w:tabs>
              <w:tab w:val="right" w:leader="dot" w:pos="9016"/>
            </w:tabs>
            <w:rPr>
              <w:ins w:id="24" w:author="Shubra Singh" w:date="2022-12-21T17:53:00Z"/>
              <w:rFonts w:cstheme="minorBidi"/>
              <w:noProof/>
              <w:sz w:val="22"/>
              <w:lang w:val="en-IN" w:eastAsia="en-IN"/>
            </w:rPr>
          </w:pPr>
          <w:ins w:id="25"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"_Toc122537641"</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ENVIRONMENTAL CONSIDERATIONS</w:t>
            </w:r>
            <w:r>
              <w:rPr>
                <w:noProof/>
                <w:webHidden/>
              </w:rPr>
              <w:tab/>
            </w:r>
            <w:r>
              <w:rPr>
                <w:noProof/>
                <w:webHidden/>
              </w:rPr>
              <w:fldChar w:fldCharType="begin"/>
            </w:r>
            <w:r>
              <w:rPr>
                <w:noProof/>
                <w:webHidden/>
              </w:rPr>
              <w:instrText xml:space="preserve"> PAGEREF _Toc122537641 \h </w:instrText>
            </w:r>
          </w:ins>
          <w:r>
            <w:rPr>
              <w:noProof/>
              <w:webHidden/>
            </w:rPr>
          </w:r>
          <w:r>
            <w:rPr>
              <w:noProof/>
              <w:webHidden/>
            </w:rPr>
            <w:fldChar w:fldCharType="separate"/>
          </w:r>
          <w:ins w:id="26" w:author="Shubra Singh" w:date="2022-12-21T17:53:00Z">
            <w:r>
              <w:rPr>
                <w:noProof/>
                <w:webHidden/>
              </w:rPr>
              <w:t>1</w:t>
            </w:r>
            <w:r>
              <w:rPr>
                <w:noProof/>
                <w:webHidden/>
              </w:rPr>
              <w:fldChar w:fldCharType="end"/>
            </w:r>
            <w:r w:rsidRPr="00D55D45">
              <w:rPr>
                <w:rStyle w:val="Hyperlink"/>
                <w:noProof/>
              </w:rPr>
              <w:fldChar w:fldCharType="end"/>
            </w:r>
          </w:ins>
        </w:p>
        <w:p w14:paraId="1C71BB13" w14:textId="525C0414" w:rsidR="001B03AF" w:rsidRDefault="001B03AF">
          <w:pPr>
            <w:pStyle w:val="TOC1"/>
            <w:tabs>
              <w:tab w:val="right" w:leader="dot" w:pos="9016"/>
            </w:tabs>
            <w:rPr>
              <w:ins w:id="27" w:author="Shubra Singh" w:date="2022-12-21T17:53:00Z"/>
              <w:rFonts w:cstheme="minorBidi"/>
              <w:noProof/>
              <w:sz w:val="22"/>
              <w:lang w:val="en-IN" w:eastAsia="en-IN"/>
            </w:rPr>
          </w:pPr>
          <w:ins w:id="28"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"_Toc122537642"</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FURTHER INFORMATION</w:t>
            </w:r>
            <w:r>
              <w:rPr>
                <w:noProof/>
                <w:webHidden/>
              </w:rPr>
              <w:tab/>
            </w:r>
            <w:r>
              <w:rPr>
                <w:noProof/>
                <w:webHidden/>
              </w:rPr>
              <w:fldChar w:fldCharType="begin"/>
            </w:r>
            <w:r>
              <w:rPr>
                <w:noProof/>
                <w:webHidden/>
              </w:rPr>
              <w:instrText xml:space="preserve"> PAGEREF _Toc122537642 \h </w:instrText>
            </w:r>
          </w:ins>
          <w:r>
            <w:rPr>
              <w:noProof/>
              <w:webHidden/>
            </w:rPr>
          </w:r>
          <w:r>
            <w:rPr>
              <w:noProof/>
              <w:webHidden/>
            </w:rPr>
            <w:fldChar w:fldCharType="separate"/>
          </w:r>
          <w:ins w:id="29" w:author="Shubra Singh" w:date="2022-12-21T17:53:00Z">
            <w:r>
              <w:rPr>
                <w:noProof/>
                <w:webHidden/>
              </w:rPr>
              <w:t>2</w:t>
            </w:r>
            <w:r>
              <w:rPr>
                <w:noProof/>
                <w:webHidden/>
              </w:rPr>
              <w:fldChar w:fldCharType="end"/>
            </w:r>
            <w:r w:rsidRPr="00D55D45">
              <w:rPr>
                <w:rStyle w:val="Hyperlink"/>
                <w:noProof/>
              </w:rPr>
              <w:fldChar w:fldCharType="end"/>
            </w:r>
          </w:ins>
        </w:p>
        <w:p w14:paraId="52227DDA" w14:textId="46DFE32B" w:rsidR="001B03AF" w:rsidRDefault="001B03AF">
          <w:pPr>
            <w:pStyle w:val="TOC1"/>
            <w:tabs>
              <w:tab w:val="right" w:leader="dot" w:pos="9016"/>
            </w:tabs>
            <w:rPr>
              <w:ins w:id="30" w:author="Shubra Singh" w:date="2022-12-21T17:53:00Z"/>
              <w:rFonts w:cstheme="minorBidi"/>
              <w:noProof/>
              <w:sz w:val="22"/>
              <w:lang w:val="en-IN" w:eastAsia="en-IN"/>
            </w:rPr>
          </w:pPr>
          <w:ins w:id="31"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"_Toc122537643"</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rFonts w:cstheme="majorHAnsi"/>
                <w:noProof/>
              </w:rPr>
              <w:t>Introduction to Installing vThunder on AWS</w:t>
            </w:r>
            <w:r>
              <w:rPr>
                <w:noProof/>
                <w:webHidden/>
              </w:rPr>
              <w:tab/>
            </w:r>
            <w:r>
              <w:rPr>
                <w:noProof/>
                <w:webHidden/>
              </w:rPr>
              <w:fldChar w:fldCharType="begin"/>
            </w:r>
            <w:r>
              <w:rPr>
                <w:noProof/>
                <w:webHidden/>
              </w:rPr>
              <w:instrText xml:space="preserve"> PAGEREF _Toc122537643 \h </w:instrText>
            </w:r>
          </w:ins>
          <w:r>
            <w:rPr>
              <w:noProof/>
              <w:webHidden/>
            </w:rPr>
          </w:r>
          <w:r>
            <w:rPr>
              <w:noProof/>
              <w:webHidden/>
            </w:rPr>
            <w:fldChar w:fldCharType="separate"/>
          </w:r>
          <w:ins w:id="32" w:author="Shubra Singh" w:date="2022-12-21T17:53:00Z">
            <w:r>
              <w:rPr>
                <w:noProof/>
                <w:webHidden/>
              </w:rPr>
              <w:t>5</w:t>
            </w:r>
            <w:r>
              <w:rPr>
                <w:noProof/>
                <w:webHidden/>
              </w:rPr>
              <w:fldChar w:fldCharType="end"/>
            </w:r>
            <w:r w:rsidRPr="00D55D45">
              <w:rPr>
                <w:rStyle w:val="Hyperlink"/>
                <w:noProof/>
              </w:rPr>
              <w:fldChar w:fldCharType="end"/>
            </w:r>
          </w:ins>
        </w:p>
        <w:p w14:paraId="1042FCA6" w14:textId="080F8DF1" w:rsidR="001B03AF" w:rsidRDefault="001B03AF">
          <w:pPr>
            <w:pStyle w:val="TOC1"/>
            <w:tabs>
              <w:tab w:val="right" w:leader="dot" w:pos="9016"/>
            </w:tabs>
            <w:rPr>
              <w:ins w:id="33" w:author="Shubra Singh" w:date="2022-12-21T17:53:00Z"/>
              <w:rFonts w:cstheme="minorBidi"/>
              <w:noProof/>
              <w:sz w:val="22"/>
              <w:lang w:val="en-IN" w:eastAsia="en-IN"/>
            </w:rPr>
          </w:pPr>
          <w:ins w:id="34"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"_Toc122537644"</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Overview of AWS</w:t>
            </w:r>
            <w:r>
              <w:rPr>
                <w:noProof/>
                <w:webHidden/>
              </w:rPr>
              <w:tab/>
            </w:r>
            <w:r>
              <w:rPr>
                <w:noProof/>
                <w:webHidden/>
              </w:rPr>
              <w:fldChar w:fldCharType="begin"/>
            </w:r>
            <w:r>
              <w:rPr>
                <w:noProof/>
                <w:webHidden/>
              </w:rPr>
              <w:instrText xml:space="preserve"> PAGEREF _Toc122537644 \h </w:instrText>
            </w:r>
          </w:ins>
          <w:r>
            <w:rPr>
              <w:noProof/>
              <w:webHidden/>
            </w:rPr>
          </w:r>
          <w:r>
            <w:rPr>
              <w:noProof/>
              <w:webHidden/>
            </w:rPr>
            <w:fldChar w:fldCharType="separate"/>
          </w:r>
          <w:ins w:id="35" w:author="Shubra Singh" w:date="2022-12-21T17:53:00Z">
            <w:r>
              <w:rPr>
                <w:noProof/>
                <w:webHidden/>
              </w:rPr>
              <w:t>5</w:t>
            </w:r>
            <w:r>
              <w:rPr>
                <w:noProof/>
                <w:webHidden/>
              </w:rPr>
              <w:fldChar w:fldCharType="end"/>
            </w:r>
            <w:r w:rsidRPr="00D55D45">
              <w:rPr>
                <w:rStyle w:val="Hyperlink"/>
                <w:noProof/>
              </w:rPr>
              <w:fldChar w:fldCharType="end"/>
            </w:r>
          </w:ins>
        </w:p>
        <w:p w14:paraId="74E327B8" w14:textId="2341106E" w:rsidR="001B03AF" w:rsidRDefault="001B03AF">
          <w:pPr>
            <w:pStyle w:val="TOC1"/>
            <w:tabs>
              <w:tab w:val="right" w:leader="dot" w:pos="9016"/>
            </w:tabs>
            <w:rPr>
              <w:ins w:id="36" w:author="Shubra Singh" w:date="2022-12-21T17:53:00Z"/>
              <w:rFonts w:cstheme="minorBidi"/>
              <w:noProof/>
              <w:sz w:val="22"/>
              <w:lang w:val="en-IN" w:eastAsia="en-IN"/>
            </w:rPr>
          </w:pPr>
          <w:ins w:id="37"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"_Toc122537645"</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Aws Terminology</w:t>
            </w:r>
            <w:r>
              <w:rPr>
                <w:noProof/>
                <w:webHidden/>
              </w:rPr>
              <w:tab/>
            </w:r>
            <w:r>
              <w:rPr>
                <w:noProof/>
                <w:webHidden/>
              </w:rPr>
              <w:fldChar w:fldCharType="begin"/>
            </w:r>
            <w:r>
              <w:rPr>
                <w:noProof/>
                <w:webHidden/>
              </w:rPr>
              <w:instrText xml:space="preserve"> PAGEREF _Toc122537645 \h </w:instrText>
            </w:r>
          </w:ins>
          <w:r>
            <w:rPr>
              <w:noProof/>
              <w:webHidden/>
            </w:rPr>
          </w:r>
          <w:r>
            <w:rPr>
              <w:noProof/>
              <w:webHidden/>
            </w:rPr>
            <w:fldChar w:fldCharType="separate"/>
          </w:r>
          <w:ins w:id="38" w:author="Shubra Singh" w:date="2022-12-21T17:53:00Z">
            <w:r>
              <w:rPr>
                <w:noProof/>
                <w:webHidden/>
              </w:rPr>
              <w:t>6</w:t>
            </w:r>
            <w:r>
              <w:rPr>
                <w:noProof/>
                <w:webHidden/>
              </w:rPr>
              <w:fldChar w:fldCharType="end"/>
            </w:r>
            <w:r w:rsidRPr="00D55D45">
              <w:rPr>
                <w:rStyle w:val="Hyperlink"/>
                <w:noProof/>
              </w:rPr>
              <w:fldChar w:fldCharType="end"/>
            </w:r>
          </w:ins>
        </w:p>
        <w:p w14:paraId="4977BF9F" w14:textId="4B949C14" w:rsidR="001B03AF" w:rsidRDefault="001B03AF">
          <w:pPr>
            <w:pStyle w:val="TOC1"/>
            <w:tabs>
              <w:tab w:val="right" w:leader="dot" w:pos="9016"/>
            </w:tabs>
            <w:rPr>
              <w:ins w:id="39" w:author="Shubra Singh" w:date="2022-12-21T17:53:00Z"/>
              <w:rFonts w:cstheme="minorBidi"/>
              <w:noProof/>
              <w:sz w:val="22"/>
              <w:lang w:val="en-IN" w:eastAsia="en-IN"/>
            </w:rPr>
          </w:pPr>
          <w:ins w:id="40"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"_Toc122537646"</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CloudFormation Template – GSLB</w:t>
            </w:r>
            <w:r>
              <w:rPr>
                <w:noProof/>
                <w:webHidden/>
              </w:rPr>
              <w:tab/>
            </w:r>
            <w:r>
              <w:rPr>
                <w:noProof/>
                <w:webHidden/>
              </w:rPr>
              <w:fldChar w:fldCharType="begin"/>
            </w:r>
            <w:r>
              <w:rPr>
                <w:noProof/>
                <w:webHidden/>
              </w:rPr>
              <w:instrText xml:space="preserve"> PAGEREF _Toc122537646 \h </w:instrText>
            </w:r>
          </w:ins>
          <w:r>
            <w:rPr>
              <w:noProof/>
              <w:webHidden/>
            </w:rPr>
          </w:r>
          <w:r>
            <w:rPr>
              <w:noProof/>
              <w:webHidden/>
            </w:rPr>
            <w:fldChar w:fldCharType="separate"/>
          </w:r>
          <w:ins w:id="41" w:author="Shubra Singh" w:date="2022-12-21T17:53:00Z">
            <w:r>
              <w:rPr>
                <w:noProof/>
                <w:webHidden/>
              </w:rPr>
              <w:t>7</w:t>
            </w:r>
            <w:r>
              <w:rPr>
                <w:noProof/>
                <w:webHidden/>
              </w:rPr>
              <w:fldChar w:fldCharType="end"/>
            </w:r>
            <w:r w:rsidRPr="00D55D45">
              <w:rPr>
                <w:rStyle w:val="Hyperlink"/>
                <w:noProof/>
              </w:rPr>
              <w:fldChar w:fldCharType="end"/>
            </w:r>
          </w:ins>
        </w:p>
        <w:p w14:paraId="11FF0152" w14:textId="3ACBC626" w:rsidR="001B03AF" w:rsidRDefault="001B03AF">
          <w:pPr>
            <w:pStyle w:val="TOC2"/>
            <w:tabs>
              <w:tab w:val="right" w:leader="dot" w:pos="9016"/>
            </w:tabs>
            <w:rPr>
              <w:ins w:id="42" w:author="Shubra Singh" w:date="2022-12-21T17:53:00Z"/>
              <w:noProof/>
              <w:sz w:val="22"/>
              <w:lang w:val="en-IN" w:eastAsia="en-IN"/>
            </w:rPr>
          </w:pPr>
          <w:ins w:id="43"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"_Toc122537647"</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Overview</w:t>
            </w:r>
            <w:r>
              <w:rPr>
                <w:noProof/>
                <w:webHidden/>
              </w:rPr>
              <w:tab/>
            </w:r>
            <w:r>
              <w:rPr>
                <w:noProof/>
                <w:webHidden/>
              </w:rPr>
              <w:fldChar w:fldCharType="begin"/>
            </w:r>
            <w:r>
              <w:rPr>
                <w:noProof/>
                <w:webHidden/>
              </w:rPr>
              <w:instrText xml:space="preserve"> PAGEREF _Toc122537647 \h </w:instrText>
            </w:r>
          </w:ins>
          <w:r>
            <w:rPr>
              <w:noProof/>
              <w:webHidden/>
            </w:rPr>
          </w:r>
          <w:r>
            <w:rPr>
              <w:noProof/>
              <w:webHidden/>
            </w:rPr>
            <w:fldChar w:fldCharType="separate"/>
          </w:r>
          <w:ins w:id="44" w:author="Shubra Singh" w:date="2022-12-21T17:53:00Z">
            <w:r>
              <w:rPr>
                <w:noProof/>
                <w:webHidden/>
              </w:rPr>
              <w:t>7</w:t>
            </w:r>
            <w:r>
              <w:rPr>
                <w:noProof/>
                <w:webHidden/>
              </w:rPr>
              <w:fldChar w:fldCharType="end"/>
            </w:r>
            <w:r w:rsidRPr="00D55D45">
              <w:rPr>
                <w:rStyle w:val="Hyperlink"/>
                <w:noProof/>
              </w:rPr>
              <w:fldChar w:fldCharType="end"/>
            </w:r>
          </w:ins>
        </w:p>
        <w:p w14:paraId="7EE24FFF" w14:textId="3AB953AF" w:rsidR="001B03AF" w:rsidRDefault="001B03AF">
          <w:pPr>
            <w:pStyle w:val="TOC2"/>
            <w:tabs>
              <w:tab w:val="right" w:leader="dot" w:pos="9016"/>
            </w:tabs>
            <w:rPr>
              <w:ins w:id="45" w:author="Shubra Singh" w:date="2022-12-21T17:53:00Z"/>
              <w:noProof/>
              <w:sz w:val="22"/>
              <w:lang w:val="en-IN" w:eastAsia="en-IN"/>
            </w:rPr>
          </w:pPr>
          <w:ins w:id="46"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"_Toc122537648"</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Prerequisites</w:t>
            </w:r>
            <w:r>
              <w:rPr>
                <w:noProof/>
                <w:webHidden/>
              </w:rPr>
              <w:tab/>
            </w:r>
            <w:r>
              <w:rPr>
                <w:noProof/>
                <w:webHidden/>
              </w:rPr>
              <w:fldChar w:fldCharType="begin"/>
            </w:r>
            <w:r>
              <w:rPr>
                <w:noProof/>
                <w:webHidden/>
              </w:rPr>
              <w:instrText xml:space="preserve"> PAGEREF _Toc122537648 \h </w:instrText>
            </w:r>
          </w:ins>
          <w:r>
            <w:rPr>
              <w:noProof/>
              <w:webHidden/>
            </w:rPr>
          </w:r>
          <w:r>
            <w:rPr>
              <w:noProof/>
              <w:webHidden/>
            </w:rPr>
            <w:fldChar w:fldCharType="separate"/>
          </w:r>
          <w:ins w:id="47" w:author="Shubra Singh" w:date="2022-12-21T17:53:00Z">
            <w:r>
              <w:rPr>
                <w:noProof/>
                <w:webHidden/>
              </w:rPr>
              <w:t>7</w:t>
            </w:r>
            <w:r>
              <w:rPr>
                <w:noProof/>
                <w:webHidden/>
              </w:rPr>
              <w:fldChar w:fldCharType="end"/>
            </w:r>
            <w:r w:rsidRPr="00D55D45">
              <w:rPr>
                <w:rStyle w:val="Hyperlink"/>
                <w:noProof/>
              </w:rPr>
              <w:fldChar w:fldCharType="end"/>
            </w:r>
          </w:ins>
        </w:p>
        <w:p w14:paraId="4B23E618" w14:textId="33BA5F5F" w:rsidR="001B03AF" w:rsidRDefault="001B03AF">
          <w:pPr>
            <w:pStyle w:val="TOC3"/>
            <w:tabs>
              <w:tab w:val="right" w:leader="dot" w:pos="9016"/>
            </w:tabs>
            <w:rPr>
              <w:ins w:id="48" w:author="Shubra Singh" w:date="2022-12-21T17:53:00Z"/>
              <w:rFonts w:eastAsiaTheme="minorEastAsia"/>
              <w:noProof/>
              <w:sz w:val="22"/>
              <w:lang w:eastAsia="en-IN"/>
            </w:rPr>
          </w:pPr>
          <w:ins w:id="49"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"_Toc122537649"</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AWS Account &amp; Subscription.</w:t>
            </w:r>
            <w:r>
              <w:rPr>
                <w:noProof/>
                <w:webHidden/>
              </w:rPr>
              <w:tab/>
            </w:r>
            <w:r>
              <w:rPr>
                <w:noProof/>
                <w:webHidden/>
              </w:rPr>
              <w:fldChar w:fldCharType="begin"/>
            </w:r>
            <w:r>
              <w:rPr>
                <w:noProof/>
                <w:webHidden/>
              </w:rPr>
              <w:instrText xml:space="preserve"> PAGEREF _Toc122537649 \h </w:instrText>
            </w:r>
          </w:ins>
          <w:r>
            <w:rPr>
              <w:noProof/>
              <w:webHidden/>
            </w:rPr>
          </w:r>
          <w:r>
            <w:rPr>
              <w:noProof/>
              <w:webHidden/>
            </w:rPr>
            <w:fldChar w:fldCharType="separate"/>
          </w:r>
          <w:ins w:id="50" w:author="Shubra Singh" w:date="2022-12-21T17:53:00Z">
            <w:r>
              <w:rPr>
                <w:noProof/>
                <w:webHidden/>
              </w:rPr>
              <w:t>7</w:t>
            </w:r>
            <w:r>
              <w:rPr>
                <w:noProof/>
                <w:webHidden/>
              </w:rPr>
              <w:fldChar w:fldCharType="end"/>
            </w:r>
            <w:r w:rsidRPr="00D55D45">
              <w:rPr>
                <w:rStyle w:val="Hyperlink"/>
                <w:noProof/>
              </w:rPr>
              <w:fldChar w:fldCharType="end"/>
            </w:r>
          </w:ins>
        </w:p>
        <w:p w14:paraId="3B3EF552" w14:textId="5B2121E5" w:rsidR="001B03AF" w:rsidRDefault="001B03AF">
          <w:pPr>
            <w:pStyle w:val="TOC3"/>
            <w:tabs>
              <w:tab w:val="right" w:leader="dot" w:pos="9016"/>
            </w:tabs>
            <w:rPr>
              <w:ins w:id="51" w:author="Shubra Singh" w:date="2022-12-21T17:53:00Z"/>
              <w:rFonts w:eastAsiaTheme="minorEastAsia"/>
              <w:noProof/>
              <w:sz w:val="22"/>
              <w:lang w:eastAsia="en-IN"/>
            </w:rPr>
          </w:pPr>
          <w:ins w:id="52"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"_Toc122537650"</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AWS Account and Environment Setup to Run CFT Template [One Time Step]</w:t>
            </w:r>
            <w:r>
              <w:rPr>
                <w:noProof/>
                <w:webHidden/>
              </w:rPr>
              <w:tab/>
            </w:r>
            <w:r>
              <w:rPr>
                <w:noProof/>
                <w:webHidden/>
              </w:rPr>
              <w:fldChar w:fldCharType="begin"/>
            </w:r>
            <w:r>
              <w:rPr>
                <w:noProof/>
                <w:webHidden/>
              </w:rPr>
              <w:instrText xml:space="preserve"> PAGEREF _Toc122537650 \h </w:instrText>
            </w:r>
          </w:ins>
          <w:r>
            <w:rPr>
              <w:noProof/>
              <w:webHidden/>
            </w:rPr>
          </w:r>
          <w:r>
            <w:rPr>
              <w:noProof/>
              <w:webHidden/>
            </w:rPr>
            <w:fldChar w:fldCharType="separate"/>
          </w:r>
          <w:ins w:id="53" w:author="Shubra Singh" w:date="2022-12-21T17:53:00Z">
            <w:r>
              <w:rPr>
                <w:noProof/>
                <w:webHidden/>
              </w:rPr>
              <w:t>8</w:t>
            </w:r>
            <w:r>
              <w:rPr>
                <w:noProof/>
                <w:webHidden/>
              </w:rPr>
              <w:fldChar w:fldCharType="end"/>
            </w:r>
            <w:r w:rsidRPr="00D55D45">
              <w:rPr>
                <w:rStyle w:val="Hyperlink"/>
                <w:noProof/>
              </w:rPr>
              <w:fldChar w:fldCharType="end"/>
            </w:r>
          </w:ins>
        </w:p>
        <w:p w14:paraId="79561304" w14:textId="5ED636E8" w:rsidR="001B03AF" w:rsidRDefault="001B03AF">
          <w:pPr>
            <w:pStyle w:val="TOC3"/>
            <w:tabs>
              <w:tab w:val="right" w:leader="dot" w:pos="9016"/>
            </w:tabs>
            <w:rPr>
              <w:ins w:id="54" w:author="Shubra Singh" w:date="2022-12-21T17:53:00Z"/>
              <w:rFonts w:eastAsiaTheme="minorEastAsia"/>
              <w:noProof/>
              <w:sz w:val="22"/>
              <w:lang w:eastAsia="en-IN"/>
            </w:rPr>
          </w:pPr>
          <w:ins w:id="55"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"_Toc122537651"</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AWS key-pairs to access ec2 instances.</w:t>
            </w:r>
            <w:r>
              <w:rPr>
                <w:noProof/>
                <w:webHidden/>
              </w:rPr>
              <w:tab/>
            </w:r>
            <w:r>
              <w:rPr>
                <w:noProof/>
                <w:webHidden/>
              </w:rPr>
              <w:fldChar w:fldCharType="begin"/>
            </w:r>
            <w:r>
              <w:rPr>
                <w:noProof/>
                <w:webHidden/>
              </w:rPr>
              <w:instrText xml:space="preserve"> PAGEREF _Toc122537651 \h </w:instrText>
            </w:r>
          </w:ins>
          <w:r>
            <w:rPr>
              <w:noProof/>
              <w:webHidden/>
            </w:rPr>
          </w:r>
          <w:r>
            <w:rPr>
              <w:noProof/>
              <w:webHidden/>
            </w:rPr>
            <w:fldChar w:fldCharType="separate"/>
          </w:r>
          <w:ins w:id="56" w:author="Shubra Singh" w:date="2022-12-21T17:53:00Z">
            <w:r>
              <w:rPr>
                <w:noProof/>
                <w:webHidden/>
              </w:rPr>
              <w:t>10</w:t>
            </w:r>
            <w:r>
              <w:rPr>
                <w:noProof/>
                <w:webHidden/>
              </w:rPr>
              <w:fldChar w:fldCharType="end"/>
            </w:r>
            <w:r w:rsidRPr="00D55D45">
              <w:rPr>
                <w:rStyle w:val="Hyperlink"/>
                <w:noProof/>
              </w:rPr>
              <w:fldChar w:fldCharType="end"/>
            </w:r>
          </w:ins>
        </w:p>
        <w:p w14:paraId="7624848C" w14:textId="15DA29EF" w:rsidR="001B03AF" w:rsidRDefault="001B03AF">
          <w:pPr>
            <w:pStyle w:val="TOC2"/>
            <w:tabs>
              <w:tab w:val="right" w:leader="dot" w:pos="9016"/>
            </w:tabs>
            <w:rPr>
              <w:ins w:id="57" w:author="Shubra Singh" w:date="2022-12-21T17:53:00Z"/>
              <w:noProof/>
              <w:sz w:val="22"/>
              <w:lang w:val="en-IN" w:eastAsia="en-IN"/>
            </w:rPr>
          </w:pPr>
          <w:ins w:id="58"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"_Toc122537652"</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Steps to create a SSH key [Optional]</w:t>
            </w:r>
            <w:r>
              <w:rPr>
                <w:noProof/>
                <w:webHidden/>
              </w:rPr>
              <w:tab/>
            </w:r>
            <w:r>
              <w:rPr>
                <w:noProof/>
                <w:webHidden/>
              </w:rPr>
              <w:fldChar w:fldCharType="begin"/>
            </w:r>
            <w:r>
              <w:rPr>
                <w:noProof/>
                <w:webHidden/>
              </w:rPr>
              <w:instrText xml:space="preserve"> PAGEREF _Toc122537652 \h </w:instrText>
            </w:r>
          </w:ins>
          <w:r>
            <w:rPr>
              <w:noProof/>
              <w:webHidden/>
            </w:rPr>
          </w:r>
          <w:r>
            <w:rPr>
              <w:noProof/>
              <w:webHidden/>
            </w:rPr>
            <w:fldChar w:fldCharType="separate"/>
          </w:r>
          <w:ins w:id="59" w:author="Shubra Singh" w:date="2022-12-21T17:53:00Z">
            <w:r>
              <w:rPr>
                <w:noProof/>
                <w:webHidden/>
              </w:rPr>
              <w:t>10</w:t>
            </w:r>
            <w:r>
              <w:rPr>
                <w:noProof/>
                <w:webHidden/>
              </w:rPr>
              <w:fldChar w:fldCharType="end"/>
            </w:r>
            <w:r w:rsidRPr="00D55D45">
              <w:rPr>
                <w:rStyle w:val="Hyperlink"/>
                <w:noProof/>
              </w:rPr>
              <w:fldChar w:fldCharType="end"/>
            </w:r>
          </w:ins>
        </w:p>
        <w:p w14:paraId="71FDF80D" w14:textId="1BC20EBF" w:rsidR="001B03AF" w:rsidRDefault="001B03AF">
          <w:pPr>
            <w:pStyle w:val="TOC2"/>
            <w:tabs>
              <w:tab w:val="right" w:leader="dot" w:pos="9016"/>
            </w:tabs>
            <w:rPr>
              <w:ins w:id="60" w:author="Shubra Singh" w:date="2022-12-21T17:53:00Z"/>
              <w:noProof/>
              <w:sz w:val="22"/>
              <w:lang w:val="en-IN" w:eastAsia="en-IN"/>
            </w:rPr>
          </w:pPr>
          <w:ins w:id="61"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"_Toc122537653"</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System Requirements</w:t>
            </w:r>
            <w:r>
              <w:rPr>
                <w:noProof/>
                <w:webHidden/>
              </w:rPr>
              <w:tab/>
            </w:r>
            <w:r>
              <w:rPr>
                <w:noProof/>
                <w:webHidden/>
              </w:rPr>
              <w:fldChar w:fldCharType="begin"/>
            </w:r>
            <w:r>
              <w:rPr>
                <w:noProof/>
                <w:webHidden/>
              </w:rPr>
              <w:instrText xml:space="preserve"> PAGEREF _Toc122537653 \h </w:instrText>
            </w:r>
          </w:ins>
          <w:r>
            <w:rPr>
              <w:noProof/>
              <w:webHidden/>
            </w:rPr>
          </w:r>
          <w:r>
            <w:rPr>
              <w:noProof/>
              <w:webHidden/>
            </w:rPr>
            <w:fldChar w:fldCharType="separate"/>
          </w:r>
          <w:ins w:id="62" w:author="Shubra Singh" w:date="2022-12-21T17:53:00Z">
            <w:r>
              <w:rPr>
                <w:noProof/>
                <w:webHidden/>
              </w:rPr>
              <w:t>11</w:t>
            </w:r>
            <w:r>
              <w:rPr>
                <w:noProof/>
                <w:webHidden/>
              </w:rPr>
              <w:fldChar w:fldCharType="end"/>
            </w:r>
            <w:r w:rsidRPr="00D55D45">
              <w:rPr>
                <w:rStyle w:val="Hyperlink"/>
                <w:noProof/>
              </w:rPr>
              <w:fldChar w:fldCharType="end"/>
            </w:r>
          </w:ins>
        </w:p>
        <w:p w14:paraId="3721FB0B" w14:textId="64A5E68E" w:rsidR="001B03AF" w:rsidRDefault="001B03AF">
          <w:pPr>
            <w:pStyle w:val="TOC1"/>
            <w:tabs>
              <w:tab w:val="right" w:leader="dot" w:pos="9016"/>
            </w:tabs>
            <w:rPr>
              <w:ins w:id="63" w:author="Shubra Singh" w:date="2022-12-21T17:53:00Z"/>
              <w:rFonts w:cstheme="minorBidi"/>
              <w:noProof/>
              <w:sz w:val="22"/>
              <w:lang w:val="en-IN" w:eastAsia="en-IN"/>
            </w:rPr>
          </w:pPr>
          <w:ins w:id="64"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"_Toc122537654"</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Chapter 1 – Install vADC</w:t>
            </w:r>
            <w:r>
              <w:rPr>
                <w:noProof/>
                <w:webHidden/>
              </w:rPr>
              <w:tab/>
            </w:r>
            <w:r>
              <w:rPr>
                <w:noProof/>
                <w:webHidden/>
              </w:rPr>
              <w:fldChar w:fldCharType="begin"/>
            </w:r>
            <w:r>
              <w:rPr>
                <w:noProof/>
                <w:webHidden/>
              </w:rPr>
              <w:instrText xml:space="preserve"> PAGEREF _Toc122537654 \h </w:instrText>
            </w:r>
          </w:ins>
          <w:r>
            <w:rPr>
              <w:noProof/>
              <w:webHidden/>
            </w:rPr>
          </w:r>
          <w:r>
            <w:rPr>
              <w:noProof/>
              <w:webHidden/>
            </w:rPr>
            <w:fldChar w:fldCharType="separate"/>
          </w:r>
          <w:ins w:id="65" w:author="Shubra Singh" w:date="2022-12-21T17:53:00Z">
            <w:r>
              <w:rPr>
                <w:noProof/>
                <w:webHidden/>
              </w:rPr>
              <w:t>14</w:t>
            </w:r>
            <w:r>
              <w:rPr>
                <w:noProof/>
                <w:webHidden/>
              </w:rPr>
              <w:fldChar w:fldCharType="end"/>
            </w:r>
            <w:r w:rsidRPr="00D55D45">
              <w:rPr>
                <w:rStyle w:val="Hyperlink"/>
                <w:noProof/>
              </w:rPr>
              <w:fldChar w:fldCharType="end"/>
            </w:r>
          </w:ins>
        </w:p>
        <w:p w14:paraId="2DA89343" w14:textId="62CB5882" w:rsidR="001B03AF" w:rsidRDefault="001B03AF">
          <w:pPr>
            <w:pStyle w:val="TOC2"/>
            <w:tabs>
              <w:tab w:val="right" w:leader="dot" w:pos="9016"/>
            </w:tabs>
            <w:rPr>
              <w:ins w:id="66" w:author="Shubra Singh" w:date="2022-12-21T17:53:00Z"/>
              <w:noProof/>
              <w:sz w:val="22"/>
              <w:lang w:val="en-IN" w:eastAsia="en-IN"/>
            </w:rPr>
          </w:pPr>
          <w:ins w:id="67"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"_Toc122537655"</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Install</w:t>
            </w:r>
            <w:r>
              <w:rPr>
                <w:noProof/>
                <w:webHidden/>
              </w:rPr>
              <w:tab/>
            </w:r>
            <w:r>
              <w:rPr>
                <w:noProof/>
                <w:webHidden/>
              </w:rPr>
              <w:fldChar w:fldCharType="begin"/>
            </w:r>
            <w:r>
              <w:rPr>
                <w:noProof/>
                <w:webHidden/>
              </w:rPr>
              <w:instrText xml:space="preserve"> PAGEREF _Toc122537655 \h </w:instrText>
            </w:r>
          </w:ins>
          <w:r>
            <w:rPr>
              <w:noProof/>
              <w:webHidden/>
            </w:rPr>
          </w:r>
          <w:r>
            <w:rPr>
              <w:noProof/>
              <w:webHidden/>
            </w:rPr>
            <w:fldChar w:fldCharType="separate"/>
          </w:r>
          <w:ins w:id="68" w:author="Shubra Singh" w:date="2022-12-21T17:53:00Z">
            <w:r>
              <w:rPr>
                <w:noProof/>
                <w:webHidden/>
              </w:rPr>
              <w:t>14</w:t>
            </w:r>
            <w:r>
              <w:rPr>
                <w:noProof/>
                <w:webHidden/>
              </w:rPr>
              <w:fldChar w:fldCharType="end"/>
            </w:r>
            <w:r w:rsidRPr="00D55D45">
              <w:rPr>
                <w:rStyle w:val="Hyperlink"/>
                <w:noProof/>
              </w:rPr>
              <w:fldChar w:fldCharType="end"/>
            </w:r>
          </w:ins>
        </w:p>
        <w:p w14:paraId="37264902" w14:textId="7E25A56C" w:rsidR="001B03AF" w:rsidRDefault="001B03AF">
          <w:pPr>
            <w:pStyle w:val="TOC1"/>
            <w:tabs>
              <w:tab w:val="right" w:leader="dot" w:pos="9016"/>
            </w:tabs>
            <w:rPr>
              <w:ins w:id="69" w:author="Shubra Singh" w:date="2022-12-21T17:53:00Z"/>
              <w:rFonts w:cstheme="minorBidi"/>
              <w:noProof/>
              <w:sz w:val="22"/>
              <w:lang w:val="en-IN" w:eastAsia="en-IN"/>
            </w:rPr>
          </w:pPr>
          <w:ins w:id="70"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"_Toc122537656"</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rFonts w:eastAsia="Times New Roman"/>
                <w:noProof/>
                <w:lang w:eastAsia="en-IN"/>
              </w:rPr>
              <w:t>Chapter 2 - GSLB configuration Setup</w:t>
            </w:r>
            <w:r>
              <w:rPr>
                <w:noProof/>
                <w:webHidden/>
              </w:rPr>
              <w:tab/>
            </w:r>
            <w:r>
              <w:rPr>
                <w:noProof/>
                <w:webHidden/>
              </w:rPr>
              <w:fldChar w:fldCharType="begin"/>
            </w:r>
            <w:r>
              <w:rPr>
                <w:noProof/>
                <w:webHidden/>
              </w:rPr>
              <w:instrText xml:space="preserve"> PAGEREF _Toc122537656 \h </w:instrText>
            </w:r>
          </w:ins>
          <w:r>
            <w:rPr>
              <w:noProof/>
              <w:webHidden/>
            </w:rPr>
          </w:r>
          <w:r>
            <w:rPr>
              <w:noProof/>
              <w:webHidden/>
            </w:rPr>
            <w:fldChar w:fldCharType="separate"/>
          </w:r>
          <w:ins w:id="71" w:author="Shubra Singh" w:date="2022-12-21T17:53:00Z">
            <w:r>
              <w:rPr>
                <w:noProof/>
                <w:webHidden/>
              </w:rPr>
              <w:t>20</w:t>
            </w:r>
            <w:r>
              <w:rPr>
                <w:noProof/>
                <w:webHidden/>
              </w:rPr>
              <w:fldChar w:fldCharType="end"/>
            </w:r>
            <w:r w:rsidRPr="00D55D45">
              <w:rPr>
                <w:rStyle w:val="Hyperlink"/>
                <w:noProof/>
              </w:rPr>
              <w:fldChar w:fldCharType="end"/>
            </w:r>
          </w:ins>
        </w:p>
        <w:p w14:paraId="52CB9922" w14:textId="7BA4A5B2" w:rsidR="001B03AF" w:rsidRDefault="001B03AF">
          <w:pPr>
            <w:pStyle w:val="TOC3"/>
            <w:tabs>
              <w:tab w:val="right" w:leader="dot" w:pos="9016"/>
            </w:tabs>
            <w:rPr>
              <w:ins w:id="72" w:author="Shubra Singh" w:date="2022-12-21T17:53:00Z"/>
              <w:rFonts w:eastAsiaTheme="minorEastAsia"/>
              <w:noProof/>
              <w:sz w:val="22"/>
              <w:lang w:eastAsia="en-IN"/>
            </w:rPr>
          </w:pPr>
          <w:ins w:id="73"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"_Toc122537657"</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Configure</w:t>
            </w:r>
            <w:r>
              <w:rPr>
                <w:noProof/>
                <w:webHidden/>
              </w:rPr>
              <w:tab/>
            </w:r>
            <w:r>
              <w:rPr>
                <w:noProof/>
                <w:webHidden/>
              </w:rPr>
              <w:fldChar w:fldCharType="begin"/>
            </w:r>
            <w:r>
              <w:rPr>
                <w:noProof/>
                <w:webHidden/>
              </w:rPr>
              <w:instrText xml:space="preserve"> PAGEREF _Toc122537657 \h </w:instrText>
            </w:r>
          </w:ins>
          <w:r>
            <w:rPr>
              <w:noProof/>
              <w:webHidden/>
            </w:rPr>
          </w:r>
          <w:r>
            <w:rPr>
              <w:noProof/>
              <w:webHidden/>
            </w:rPr>
            <w:fldChar w:fldCharType="separate"/>
          </w:r>
          <w:ins w:id="74" w:author="Shubra Singh" w:date="2022-12-21T17:53:00Z">
            <w:r>
              <w:rPr>
                <w:noProof/>
                <w:webHidden/>
              </w:rPr>
              <w:t>20</w:t>
            </w:r>
            <w:r>
              <w:rPr>
                <w:noProof/>
                <w:webHidden/>
              </w:rPr>
              <w:fldChar w:fldCharType="end"/>
            </w:r>
            <w:r w:rsidRPr="00D55D45">
              <w:rPr>
                <w:rStyle w:val="Hyperlink"/>
                <w:noProof/>
              </w:rPr>
              <w:fldChar w:fldCharType="end"/>
            </w:r>
          </w:ins>
        </w:p>
        <w:p w14:paraId="67BE8B29" w14:textId="63ECA588" w:rsidR="001B03AF" w:rsidRDefault="001B03AF">
          <w:pPr>
            <w:pStyle w:val="TOC3"/>
            <w:tabs>
              <w:tab w:val="right" w:leader="dot" w:pos="9016"/>
            </w:tabs>
            <w:rPr>
              <w:ins w:id="75" w:author="Shubra Singh" w:date="2022-12-21T17:53:00Z"/>
              <w:rFonts w:eastAsiaTheme="minorEastAsia"/>
              <w:noProof/>
              <w:sz w:val="22"/>
              <w:lang w:eastAsia="en-IN"/>
            </w:rPr>
          </w:pPr>
          <w:ins w:id="76"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"_Toc122537658"</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Install</w:t>
            </w:r>
            <w:r>
              <w:rPr>
                <w:noProof/>
                <w:webHidden/>
              </w:rPr>
              <w:tab/>
            </w:r>
            <w:r>
              <w:rPr>
                <w:noProof/>
                <w:webHidden/>
              </w:rPr>
              <w:fldChar w:fldCharType="begin"/>
            </w:r>
            <w:r>
              <w:rPr>
                <w:noProof/>
                <w:webHidden/>
              </w:rPr>
              <w:instrText xml:space="preserve"> PAGEREF _Toc122537658 \h </w:instrText>
            </w:r>
          </w:ins>
          <w:r>
            <w:rPr>
              <w:noProof/>
              <w:webHidden/>
            </w:rPr>
          </w:r>
          <w:r>
            <w:rPr>
              <w:noProof/>
              <w:webHidden/>
            </w:rPr>
            <w:fldChar w:fldCharType="separate"/>
          </w:r>
          <w:ins w:id="77" w:author="Shubra Singh" w:date="2022-12-21T17:53:00Z">
            <w:r>
              <w:rPr>
                <w:noProof/>
                <w:webHidden/>
              </w:rPr>
              <w:t>21</w:t>
            </w:r>
            <w:r>
              <w:rPr>
                <w:noProof/>
                <w:webHidden/>
              </w:rPr>
              <w:fldChar w:fldCharType="end"/>
            </w:r>
            <w:r w:rsidRPr="00D55D45">
              <w:rPr>
                <w:rStyle w:val="Hyperlink"/>
                <w:noProof/>
              </w:rPr>
              <w:fldChar w:fldCharType="end"/>
            </w:r>
          </w:ins>
        </w:p>
        <w:p w14:paraId="13ED8D9F" w14:textId="7DC6452B" w:rsidR="001B03AF" w:rsidRDefault="001B03AF">
          <w:pPr>
            <w:pStyle w:val="TOC3"/>
            <w:tabs>
              <w:tab w:val="right" w:leader="dot" w:pos="9016"/>
            </w:tabs>
            <w:rPr>
              <w:ins w:id="78" w:author="Shubra Singh" w:date="2022-12-21T17:53:00Z"/>
              <w:rFonts w:eastAsiaTheme="minorEastAsia"/>
              <w:noProof/>
              <w:sz w:val="22"/>
              <w:lang w:eastAsia="en-IN"/>
            </w:rPr>
          </w:pPr>
          <w:ins w:id="79"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"_Toc122537659"</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Sites and Controller Complete Configurations:</w:t>
            </w:r>
            <w:r>
              <w:rPr>
                <w:noProof/>
                <w:webHidden/>
              </w:rPr>
              <w:tab/>
            </w:r>
            <w:r>
              <w:rPr>
                <w:noProof/>
                <w:webHidden/>
              </w:rPr>
              <w:fldChar w:fldCharType="begin"/>
            </w:r>
            <w:r>
              <w:rPr>
                <w:noProof/>
                <w:webHidden/>
              </w:rPr>
              <w:instrText xml:space="preserve"> PAGEREF _Toc122537659 \h </w:instrText>
            </w:r>
          </w:ins>
          <w:r>
            <w:rPr>
              <w:noProof/>
              <w:webHidden/>
            </w:rPr>
          </w:r>
          <w:r>
            <w:rPr>
              <w:noProof/>
              <w:webHidden/>
            </w:rPr>
            <w:fldChar w:fldCharType="separate"/>
          </w:r>
          <w:ins w:id="80" w:author="Shubra Singh" w:date="2022-12-21T17:53:00Z">
            <w:r>
              <w:rPr>
                <w:noProof/>
                <w:webHidden/>
              </w:rPr>
              <w:t>21</w:t>
            </w:r>
            <w:r>
              <w:rPr>
                <w:noProof/>
                <w:webHidden/>
              </w:rPr>
              <w:fldChar w:fldCharType="end"/>
            </w:r>
            <w:r w:rsidRPr="00D55D45">
              <w:rPr>
                <w:rStyle w:val="Hyperlink"/>
                <w:noProof/>
              </w:rPr>
              <w:fldChar w:fldCharType="end"/>
            </w:r>
          </w:ins>
        </w:p>
        <w:p w14:paraId="1B5ECB8E" w14:textId="34C95D80" w:rsidR="001B03AF" w:rsidRDefault="001B03AF">
          <w:pPr>
            <w:pStyle w:val="TOC3"/>
            <w:tabs>
              <w:tab w:val="right" w:leader="dot" w:pos="9016"/>
            </w:tabs>
            <w:rPr>
              <w:ins w:id="81" w:author="Shubra Singh" w:date="2022-12-21T17:53:00Z"/>
              <w:rFonts w:eastAsiaTheme="minorEastAsia"/>
              <w:noProof/>
              <w:sz w:val="22"/>
              <w:lang w:eastAsia="en-IN"/>
            </w:rPr>
          </w:pPr>
          <w:ins w:id="82"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"_Toc122537660"</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Verify</w:t>
            </w:r>
            <w:r>
              <w:rPr>
                <w:noProof/>
                <w:webHidden/>
              </w:rPr>
              <w:tab/>
            </w:r>
            <w:r>
              <w:rPr>
                <w:noProof/>
                <w:webHidden/>
              </w:rPr>
              <w:fldChar w:fldCharType="begin"/>
            </w:r>
            <w:r>
              <w:rPr>
                <w:noProof/>
                <w:webHidden/>
              </w:rPr>
              <w:instrText xml:space="preserve"> PAGEREF _Toc122537660 \h </w:instrText>
            </w:r>
          </w:ins>
          <w:r>
            <w:rPr>
              <w:noProof/>
              <w:webHidden/>
            </w:rPr>
          </w:r>
          <w:r>
            <w:rPr>
              <w:noProof/>
              <w:webHidden/>
            </w:rPr>
            <w:fldChar w:fldCharType="separate"/>
          </w:r>
          <w:ins w:id="83" w:author="Shubra Singh" w:date="2022-12-21T17:53:00Z">
            <w:r>
              <w:rPr>
                <w:noProof/>
                <w:webHidden/>
              </w:rPr>
              <w:t>31</w:t>
            </w:r>
            <w:r>
              <w:rPr>
                <w:noProof/>
                <w:webHidden/>
              </w:rPr>
              <w:fldChar w:fldCharType="end"/>
            </w:r>
            <w:r w:rsidRPr="00D55D45">
              <w:rPr>
                <w:rStyle w:val="Hyperlink"/>
                <w:noProof/>
              </w:rPr>
              <w:fldChar w:fldCharType="end"/>
            </w:r>
          </w:ins>
        </w:p>
        <w:p w14:paraId="1EB3C24E" w14:textId="45BA129D" w:rsidR="001B03AF" w:rsidRDefault="001B03AF">
          <w:pPr>
            <w:pStyle w:val="TOC1"/>
            <w:tabs>
              <w:tab w:val="right" w:leader="dot" w:pos="9016"/>
            </w:tabs>
            <w:rPr>
              <w:ins w:id="84" w:author="Shubra Singh" w:date="2022-12-21T17:53:00Z"/>
              <w:rFonts w:cstheme="minorBidi"/>
              <w:noProof/>
              <w:sz w:val="22"/>
              <w:lang w:val="en-IN" w:eastAsia="en-IN"/>
            </w:rPr>
          </w:pPr>
          <w:ins w:id="85"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"_Toc122537661"</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Chapter 3 – Let us Verify</w:t>
            </w:r>
            <w:r>
              <w:rPr>
                <w:noProof/>
                <w:webHidden/>
              </w:rPr>
              <w:tab/>
            </w:r>
            <w:r>
              <w:rPr>
                <w:noProof/>
                <w:webHidden/>
              </w:rPr>
              <w:fldChar w:fldCharType="begin"/>
            </w:r>
            <w:r>
              <w:rPr>
                <w:noProof/>
                <w:webHidden/>
              </w:rPr>
              <w:instrText xml:space="preserve"> PAGEREF _Toc122537661 \h </w:instrText>
            </w:r>
          </w:ins>
          <w:r>
            <w:rPr>
              <w:noProof/>
              <w:webHidden/>
            </w:rPr>
          </w:r>
          <w:r>
            <w:rPr>
              <w:noProof/>
              <w:webHidden/>
            </w:rPr>
            <w:fldChar w:fldCharType="separate"/>
          </w:r>
          <w:ins w:id="86" w:author="Shubra Singh" w:date="2022-12-21T17:53:00Z">
            <w:r>
              <w:rPr>
                <w:noProof/>
                <w:webHidden/>
              </w:rPr>
              <w:t>31</w:t>
            </w:r>
            <w:r>
              <w:rPr>
                <w:noProof/>
                <w:webHidden/>
              </w:rPr>
              <w:fldChar w:fldCharType="end"/>
            </w:r>
            <w:r w:rsidRPr="00D55D45">
              <w:rPr>
                <w:rStyle w:val="Hyperlink"/>
                <w:noProof/>
              </w:rPr>
              <w:fldChar w:fldCharType="end"/>
            </w:r>
          </w:ins>
        </w:p>
        <w:p w14:paraId="7131FB41" w14:textId="68346CE2" w:rsidR="001B03AF" w:rsidRDefault="001B03AF">
          <w:pPr>
            <w:pStyle w:val="TOC3"/>
            <w:tabs>
              <w:tab w:val="right" w:leader="dot" w:pos="9016"/>
            </w:tabs>
            <w:rPr>
              <w:ins w:id="87" w:author="Shubra Singh" w:date="2022-12-21T17:53:00Z"/>
              <w:rFonts w:eastAsiaTheme="minorEastAsia"/>
              <w:noProof/>
              <w:sz w:val="22"/>
              <w:lang w:eastAsia="en-IN"/>
            </w:rPr>
          </w:pPr>
          <w:ins w:id="88"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"_Toc122537662"</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Login to vThunder</w:t>
            </w:r>
            <w:r>
              <w:rPr>
                <w:noProof/>
                <w:webHidden/>
              </w:rPr>
              <w:tab/>
            </w:r>
            <w:r>
              <w:rPr>
                <w:noProof/>
                <w:webHidden/>
              </w:rPr>
              <w:fldChar w:fldCharType="begin"/>
            </w:r>
            <w:r>
              <w:rPr>
                <w:noProof/>
                <w:webHidden/>
              </w:rPr>
              <w:instrText xml:space="preserve"> PAGEREF _Toc122537662 \h </w:instrText>
            </w:r>
          </w:ins>
          <w:r>
            <w:rPr>
              <w:noProof/>
              <w:webHidden/>
            </w:rPr>
          </w:r>
          <w:r>
            <w:rPr>
              <w:noProof/>
              <w:webHidden/>
            </w:rPr>
            <w:fldChar w:fldCharType="separate"/>
          </w:r>
          <w:ins w:id="89" w:author="Shubra Singh" w:date="2022-12-21T17:53:00Z">
            <w:r>
              <w:rPr>
                <w:noProof/>
                <w:webHidden/>
              </w:rPr>
              <w:t>31</w:t>
            </w:r>
            <w:r>
              <w:rPr>
                <w:noProof/>
                <w:webHidden/>
              </w:rPr>
              <w:fldChar w:fldCharType="end"/>
            </w:r>
            <w:r w:rsidRPr="00D55D45">
              <w:rPr>
                <w:rStyle w:val="Hyperlink"/>
                <w:noProof/>
              </w:rPr>
              <w:fldChar w:fldCharType="end"/>
            </w:r>
          </w:ins>
        </w:p>
        <w:p w14:paraId="2580F369" w14:textId="60E2E3C3" w:rsidR="001B03AF" w:rsidRDefault="001B03AF">
          <w:pPr>
            <w:pStyle w:val="TOC3"/>
            <w:tabs>
              <w:tab w:val="right" w:leader="dot" w:pos="9016"/>
            </w:tabs>
            <w:rPr>
              <w:ins w:id="90" w:author="Shubra Singh" w:date="2022-12-21T17:53:00Z"/>
              <w:rFonts w:eastAsiaTheme="minorEastAsia"/>
              <w:noProof/>
              <w:sz w:val="22"/>
              <w:lang w:eastAsia="en-IN"/>
            </w:rPr>
          </w:pPr>
          <w:ins w:id="91" w:author="Shubra Singh" w:date="2022-12-21T17:53:00Z">
            <w:r w:rsidRPr="00D55D45">
              <w:rPr>
                <w:rStyle w:val="Hyperlink"/>
                <w:noProof/>
              </w:rPr>
              <w:lastRenderedPageBreak/>
              <w:fldChar w:fldCharType="begin"/>
            </w:r>
            <w:r w:rsidRPr="00D55D45">
              <w:rPr>
                <w:rStyle w:val="Hyperlink"/>
                <w:noProof/>
              </w:rPr>
              <w:instrText xml:space="preserve"> </w:instrText>
            </w:r>
            <w:r>
              <w:rPr>
                <w:noProof/>
              </w:rPr>
              <w:instrText>HYPERLINK \l "_Toc122537663"</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GSLB Group</w:t>
            </w:r>
            <w:r>
              <w:rPr>
                <w:noProof/>
                <w:webHidden/>
              </w:rPr>
              <w:tab/>
            </w:r>
            <w:r>
              <w:rPr>
                <w:noProof/>
                <w:webHidden/>
              </w:rPr>
              <w:fldChar w:fldCharType="begin"/>
            </w:r>
            <w:r>
              <w:rPr>
                <w:noProof/>
                <w:webHidden/>
              </w:rPr>
              <w:instrText xml:space="preserve"> PAGEREF _Toc122537663 \h </w:instrText>
            </w:r>
          </w:ins>
          <w:r>
            <w:rPr>
              <w:noProof/>
              <w:webHidden/>
            </w:rPr>
          </w:r>
          <w:r>
            <w:rPr>
              <w:noProof/>
              <w:webHidden/>
            </w:rPr>
            <w:fldChar w:fldCharType="separate"/>
          </w:r>
          <w:ins w:id="92" w:author="Shubra Singh" w:date="2022-12-21T17:53:00Z">
            <w:r>
              <w:rPr>
                <w:noProof/>
                <w:webHidden/>
              </w:rPr>
              <w:t>31</w:t>
            </w:r>
            <w:r>
              <w:rPr>
                <w:noProof/>
                <w:webHidden/>
              </w:rPr>
              <w:fldChar w:fldCharType="end"/>
            </w:r>
            <w:r w:rsidRPr="00D55D45">
              <w:rPr>
                <w:rStyle w:val="Hyperlink"/>
                <w:noProof/>
              </w:rPr>
              <w:fldChar w:fldCharType="end"/>
            </w:r>
          </w:ins>
        </w:p>
        <w:p w14:paraId="5F06D44A" w14:textId="3BCBD7D1" w:rsidR="001B03AF" w:rsidRDefault="001B03AF">
          <w:pPr>
            <w:pStyle w:val="TOC3"/>
            <w:tabs>
              <w:tab w:val="right" w:leader="dot" w:pos="9016"/>
            </w:tabs>
            <w:rPr>
              <w:ins w:id="93" w:author="Shubra Singh" w:date="2022-12-21T17:53:00Z"/>
              <w:rFonts w:eastAsiaTheme="minorEastAsia"/>
              <w:noProof/>
              <w:sz w:val="22"/>
              <w:lang w:eastAsia="en-IN"/>
            </w:rPr>
          </w:pPr>
          <w:ins w:id="94"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"_Toc122537664"</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GSLB Protocol</w:t>
            </w:r>
            <w:r>
              <w:rPr>
                <w:noProof/>
                <w:webHidden/>
              </w:rPr>
              <w:tab/>
            </w:r>
            <w:r>
              <w:rPr>
                <w:noProof/>
                <w:webHidden/>
              </w:rPr>
              <w:fldChar w:fldCharType="begin"/>
            </w:r>
            <w:r>
              <w:rPr>
                <w:noProof/>
                <w:webHidden/>
              </w:rPr>
              <w:instrText xml:space="preserve"> PAGEREF _Toc122537664 \h </w:instrText>
            </w:r>
          </w:ins>
          <w:r>
            <w:rPr>
              <w:noProof/>
              <w:webHidden/>
            </w:rPr>
          </w:r>
          <w:r>
            <w:rPr>
              <w:noProof/>
              <w:webHidden/>
            </w:rPr>
            <w:fldChar w:fldCharType="separate"/>
          </w:r>
          <w:ins w:id="95" w:author="Shubra Singh" w:date="2022-12-21T17:53:00Z">
            <w:r>
              <w:rPr>
                <w:noProof/>
                <w:webHidden/>
              </w:rPr>
              <w:t>33</w:t>
            </w:r>
            <w:r>
              <w:rPr>
                <w:noProof/>
                <w:webHidden/>
              </w:rPr>
              <w:fldChar w:fldCharType="end"/>
            </w:r>
            <w:r w:rsidRPr="00D55D45">
              <w:rPr>
                <w:rStyle w:val="Hyperlink"/>
                <w:noProof/>
              </w:rPr>
              <w:fldChar w:fldCharType="end"/>
            </w:r>
          </w:ins>
        </w:p>
        <w:p w14:paraId="240B1039" w14:textId="1E5FB3B7" w:rsidR="001B03AF" w:rsidRDefault="001B03AF">
          <w:pPr>
            <w:pStyle w:val="TOC3"/>
            <w:tabs>
              <w:tab w:val="right" w:leader="dot" w:pos="9016"/>
            </w:tabs>
            <w:rPr>
              <w:ins w:id="96" w:author="Shubra Singh" w:date="2022-12-21T17:53:00Z"/>
              <w:rFonts w:eastAsiaTheme="minorEastAsia"/>
              <w:noProof/>
              <w:sz w:val="22"/>
              <w:lang w:eastAsia="en-IN"/>
            </w:rPr>
          </w:pPr>
          <w:ins w:id="97" w:author="Shubra Singh" w:date="2022-12-21T17:53:00Z">
            <w:r w:rsidRPr="00D55D45">
              <w:rPr>
                <w:rStyle w:val="Hyperlink"/>
                <w:noProof/>
              </w:rPr>
              <w:fldChar w:fldCharType="begin"/>
            </w:r>
            <w:r w:rsidRPr="00D55D45">
              <w:rPr>
                <w:rStyle w:val="Hyperlink"/>
                <w:noProof/>
              </w:rPr>
              <w:instrText xml:space="preserve"> </w:instrText>
            </w:r>
            <w:r>
              <w:rPr>
                <w:noProof/>
              </w:rPr>
              <w:instrText>HYPERLINK \l "_Toc122537665"</w:instrText>
            </w:r>
            <w:r w:rsidRPr="00D55D45">
              <w:rPr>
                <w:rStyle w:val="Hyperlink"/>
                <w:noProof/>
              </w:rPr>
              <w:instrText xml:space="preserve"> </w:instrText>
            </w:r>
            <w:r w:rsidRPr="00D55D45">
              <w:rPr>
                <w:rStyle w:val="Hyperlink"/>
                <w:noProof/>
              </w:rPr>
            </w:r>
            <w:r w:rsidRPr="00D55D45">
              <w:rPr>
                <w:rStyle w:val="Hyperlink"/>
                <w:noProof/>
              </w:rPr>
              <w:fldChar w:fldCharType="separate"/>
            </w:r>
            <w:r w:rsidRPr="00D55D45">
              <w:rPr>
                <w:rStyle w:val="Hyperlink"/>
                <w:noProof/>
              </w:rPr>
              <w:t>DNS lookup</w:t>
            </w:r>
            <w:r>
              <w:rPr>
                <w:noProof/>
                <w:webHidden/>
              </w:rPr>
              <w:tab/>
            </w:r>
            <w:r>
              <w:rPr>
                <w:noProof/>
                <w:webHidden/>
              </w:rPr>
              <w:fldChar w:fldCharType="begin"/>
            </w:r>
            <w:r>
              <w:rPr>
                <w:noProof/>
                <w:webHidden/>
              </w:rPr>
              <w:instrText xml:space="preserve"> PAGEREF _Toc122537665 \h </w:instrText>
            </w:r>
          </w:ins>
          <w:r>
            <w:rPr>
              <w:noProof/>
              <w:webHidden/>
            </w:rPr>
          </w:r>
          <w:r>
            <w:rPr>
              <w:noProof/>
              <w:webHidden/>
            </w:rPr>
            <w:fldChar w:fldCharType="separate"/>
          </w:r>
          <w:ins w:id="98" w:author="Shubra Singh" w:date="2022-12-21T17:53:00Z">
            <w:r>
              <w:rPr>
                <w:noProof/>
                <w:webHidden/>
              </w:rPr>
              <w:t>34</w:t>
            </w:r>
            <w:r>
              <w:rPr>
                <w:noProof/>
                <w:webHidden/>
              </w:rPr>
              <w:fldChar w:fldCharType="end"/>
            </w:r>
            <w:r w:rsidRPr="00D55D45">
              <w:rPr>
                <w:rStyle w:val="Hyperlink"/>
                <w:noProof/>
              </w:rPr>
              <w:fldChar w:fldCharType="end"/>
            </w:r>
          </w:ins>
        </w:p>
        <w:p w14:paraId="747D1D90" w14:textId="577A1F6A" w:rsidR="00BF12F9" w:rsidDel="001B03AF" w:rsidRDefault="00BF12F9">
          <w:pPr>
            <w:pStyle w:val="TOC1"/>
            <w:tabs>
              <w:tab w:val="right" w:leader="dot" w:pos="9016"/>
            </w:tabs>
            <w:rPr>
              <w:del w:id="99" w:author="Shubra Singh" w:date="2022-12-21T17:53:00Z"/>
              <w:rFonts w:cstheme="minorBidi"/>
              <w:noProof/>
              <w:sz w:val="22"/>
              <w:lang w:val="en-IN" w:eastAsia="en-IN"/>
            </w:rPr>
          </w:pPr>
          <w:del w:id="100" w:author="Shubra Singh" w:date="2022-12-21T17:53:00Z">
            <w:r w:rsidRPr="001B03AF" w:rsidDel="001B03AF">
              <w:rPr>
                <w:rPrChange w:id="101" w:author="Shubra Singh" w:date="2022-12-21T17:53:00Z">
                  <w:rPr>
                    <w:rStyle w:val="Hyperlink"/>
                    <w:rFonts w:cstheme="majorHAnsi"/>
                    <w:noProof/>
                  </w:rPr>
                </w:rPrChange>
              </w:rPr>
              <w:delText>PATENT PROTECTION</w:delText>
            </w:r>
            <w:r w:rsidDel="001B03AF">
              <w:rPr>
                <w:noProof/>
                <w:webHidden/>
              </w:rPr>
              <w:tab/>
              <w:delText>1</w:delText>
            </w:r>
          </w:del>
        </w:p>
        <w:p w14:paraId="7EE412CC" w14:textId="0E129911" w:rsidR="00BF12F9" w:rsidDel="001B03AF" w:rsidRDefault="00BF12F9">
          <w:pPr>
            <w:pStyle w:val="TOC1"/>
            <w:tabs>
              <w:tab w:val="right" w:leader="dot" w:pos="9016"/>
            </w:tabs>
            <w:rPr>
              <w:del w:id="102" w:author="Shubra Singh" w:date="2022-12-21T17:53:00Z"/>
              <w:rFonts w:cstheme="minorBidi"/>
              <w:noProof/>
              <w:sz w:val="22"/>
              <w:lang w:val="en-IN" w:eastAsia="en-IN"/>
            </w:rPr>
          </w:pPr>
          <w:del w:id="103" w:author="Shubra Singh" w:date="2022-12-21T17:53:00Z">
            <w:r w:rsidRPr="001B03AF" w:rsidDel="001B03AF">
              <w:rPr>
                <w:rPrChange w:id="104" w:author="Shubra Singh" w:date="2022-12-21T17:53:00Z">
                  <w:rPr>
                    <w:rStyle w:val="Hyperlink"/>
                    <w:rFonts w:cstheme="majorHAnsi"/>
                    <w:noProof/>
                  </w:rPr>
                </w:rPrChange>
              </w:rPr>
              <w:delText>TRADEMARKS</w:delText>
            </w:r>
            <w:r w:rsidDel="001B03AF">
              <w:rPr>
                <w:noProof/>
                <w:webHidden/>
              </w:rPr>
              <w:tab/>
              <w:delText>1</w:delText>
            </w:r>
          </w:del>
        </w:p>
        <w:p w14:paraId="0EB2151F" w14:textId="08762C0B" w:rsidR="00BF12F9" w:rsidDel="001B03AF" w:rsidRDefault="00BF12F9">
          <w:pPr>
            <w:pStyle w:val="TOC1"/>
            <w:tabs>
              <w:tab w:val="right" w:leader="dot" w:pos="9016"/>
            </w:tabs>
            <w:rPr>
              <w:del w:id="105" w:author="Shubra Singh" w:date="2022-12-21T17:53:00Z"/>
              <w:rFonts w:cstheme="minorBidi"/>
              <w:noProof/>
              <w:sz w:val="22"/>
              <w:lang w:val="en-IN" w:eastAsia="en-IN"/>
            </w:rPr>
          </w:pPr>
          <w:del w:id="106" w:author="Shubra Singh" w:date="2022-12-21T17:53:00Z">
            <w:r w:rsidRPr="001B03AF" w:rsidDel="001B03AF">
              <w:rPr>
                <w:rPrChange w:id="107" w:author="Shubra Singh" w:date="2022-12-21T17:53:00Z">
                  <w:rPr>
                    <w:rStyle w:val="Hyperlink"/>
                    <w:noProof/>
                  </w:rPr>
                </w:rPrChange>
              </w:rPr>
              <w:delText>CONFIDENTIALITY</w:delText>
            </w:r>
            <w:r w:rsidDel="001B03AF">
              <w:rPr>
                <w:noProof/>
                <w:webHidden/>
              </w:rPr>
              <w:tab/>
              <w:delText>1</w:delText>
            </w:r>
          </w:del>
        </w:p>
        <w:p w14:paraId="60E10739" w14:textId="372FE45D" w:rsidR="00BF12F9" w:rsidDel="001B03AF" w:rsidRDefault="00BF12F9">
          <w:pPr>
            <w:pStyle w:val="TOC1"/>
            <w:tabs>
              <w:tab w:val="right" w:leader="dot" w:pos="9016"/>
            </w:tabs>
            <w:rPr>
              <w:del w:id="108" w:author="Shubra Singh" w:date="2022-12-21T17:53:00Z"/>
              <w:rFonts w:cstheme="minorBidi"/>
              <w:noProof/>
              <w:sz w:val="22"/>
              <w:lang w:val="en-IN" w:eastAsia="en-IN"/>
            </w:rPr>
          </w:pPr>
          <w:del w:id="109" w:author="Shubra Singh" w:date="2022-12-21T17:53:00Z">
            <w:r w:rsidRPr="001B03AF" w:rsidDel="001B03AF">
              <w:rPr>
                <w:rPrChange w:id="110" w:author="Shubra Singh" w:date="2022-12-21T17:53:00Z">
                  <w:rPr>
                    <w:rStyle w:val="Hyperlink"/>
                    <w:noProof/>
                  </w:rPr>
                </w:rPrChange>
              </w:rPr>
              <w:delText>DISCLAIMER</w:delText>
            </w:r>
            <w:r w:rsidDel="001B03AF">
              <w:rPr>
                <w:noProof/>
                <w:webHidden/>
              </w:rPr>
              <w:tab/>
              <w:delText>1</w:delText>
            </w:r>
          </w:del>
        </w:p>
        <w:p w14:paraId="33DF020E" w14:textId="15E4FE78" w:rsidR="00BF12F9" w:rsidDel="001B03AF" w:rsidRDefault="00BF12F9">
          <w:pPr>
            <w:pStyle w:val="TOC1"/>
            <w:tabs>
              <w:tab w:val="right" w:leader="dot" w:pos="9016"/>
            </w:tabs>
            <w:rPr>
              <w:del w:id="111" w:author="Shubra Singh" w:date="2022-12-21T17:53:00Z"/>
              <w:rFonts w:cstheme="minorBidi"/>
              <w:noProof/>
              <w:sz w:val="22"/>
              <w:lang w:val="en-IN" w:eastAsia="en-IN"/>
            </w:rPr>
          </w:pPr>
          <w:del w:id="112" w:author="Shubra Singh" w:date="2022-12-21T17:53:00Z">
            <w:r w:rsidRPr="001B03AF" w:rsidDel="001B03AF">
              <w:rPr>
                <w:rPrChange w:id="113" w:author="Shubra Singh" w:date="2022-12-21T17:53:00Z">
                  <w:rPr>
                    <w:rStyle w:val="Hyperlink"/>
                    <w:noProof/>
                  </w:rPr>
                </w:rPrChange>
              </w:rPr>
              <w:delText>ENVIRONMENTAL CONSIDERATIONS</w:delText>
            </w:r>
            <w:r w:rsidDel="001B03AF">
              <w:rPr>
                <w:noProof/>
                <w:webHidden/>
              </w:rPr>
              <w:tab/>
              <w:delText>1</w:delText>
            </w:r>
          </w:del>
        </w:p>
        <w:p w14:paraId="0D5E9F97" w14:textId="524215FA" w:rsidR="00BF12F9" w:rsidDel="001B03AF" w:rsidRDefault="00BF12F9">
          <w:pPr>
            <w:pStyle w:val="TOC1"/>
            <w:tabs>
              <w:tab w:val="right" w:leader="dot" w:pos="9016"/>
            </w:tabs>
            <w:rPr>
              <w:del w:id="114" w:author="Shubra Singh" w:date="2022-12-21T17:53:00Z"/>
              <w:rFonts w:cstheme="minorBidi"/>
              <w:noProof/>
              <w:sz w:val="22"/>
              <w:lang w:val="en-IN" w:eastAsia="en-IN"/>
            </w:rPr>
          </w:pPr>
          <w:del w:id="115" w:author="Shubra Singh" w:date="2022-12-21T17:53:00Z">
            <w:r w:rsidRPr="001B03AF" w:rsidDel="001B03AF">
              <w:rPr>
                <w:rPrChange w:id="116" w:author="Shubra Singh" w:date="2022-12-21T17:53:00Z">
                  <w:rPr>
                    <w:rStyle w:val="Hyperlink"/>
                    <w:noProof/>
                  </w:rPr>
                </w:rPrChange>
              </w:rPr>
              <w:delText>FURTHER INFORMATION</w:delText>
            </w:r>
            <w:r w:rsidDel="001B03AF">
              <w:rPr>
                <w:noProof/>
                <w:webHidden/>
              </w:rPr>
              <w:tab/>
              <w:delText>2</w:delText>
            </w:r>
          </w:del>
        </w:p>
        <w:p w14:paraId="021D28CB" w14:textId="01304DBD" w:rsidR="00BF12F9" w:rsidDel="001B03AF" w:rsidRDefault="00BF12F9">
          <w:pPr>
            <w:pStyle w:val="TOC1"/>
            <w:tabs>
              <w:tab w:val="right" w:leader="dot" w:pos="9016"/>
            </w:tabs>
            <w:rPr>
              <w:del w:id="117" w:author="Shubra Singh" w:date="2022-12-21T17:53:00Z"/>
              <w:rFonts w:cstheme="minorBidi"/>
              <w:noProof/>
              <w:sz w:val="22"/>
              <w:lang w:val="en-IN" w:eastAsia="en-IN"/>
            </w:rPr>
          </w:pPr>
          <w:del w:id="118" w:author="Shubra Singh" w:date="2022-12-21T17:53:00Z">
            <w:r w:rsidRPr="001B03AF" w:rsidDel="001B03AF">
              <w:rPr>
                <w:rPrChange w:id="119" w:author="Shubra Singh" w:date="2022-12-21T17:53:00Z">
                  <w:rPr>
                    <w:rStyle w:val="Hyperlink"/>
                    <w:rFonts w:cstheme="majorHAnsi"/>
                    <w:noProof/>
                  </w:rPr>
                </w:rPrChange>
              </w:rPr>
              <w:delText>Introduction to Installing vThunder on AWS</w:delText>
            </w:r>
            <w:r w:rsidDel="001B03AF">
              <w:rPr>
                <w:noProof/>
                <w:webHidden/>
              </w:rPr>
              <w:tab/>
              <w:delText>5</w:delText>
            </w:r>
          </w:del>
        </w:p>
        <w:p w14:paraId="33B2AB6B" w14:textId="32603126" w:rsidR="00BF12F9" w:rsidDel="001B03AF" w:rsidRDefault="00BF12F9">
          <w:pPr>
            <w:pStyle w:val="TOC1"/>
            <w:tabs>
              <w:tab w:val="right" w:leader="dot" w:pos="9016"/>
            </w:tabs>
            <w:rPr>
              <w:del w:id="120" w:author="Shubra Singh" w:date="2022-12-21T17:53:00Z"/>
              <w:rFonts w:cstheme="minorBidi"/>
              <w:noProof/>
              <w:sz w:val="22"/>
              <w:lang w:val="en-IN" w:eastAsia="en-IN"/>
            </w:rPr>
          </w:pPr>
          <w:del w:id="121" w:author="Shubra Singh" w:date="2022-12-21T17:53:00Z">
            <w:r w:rsidRPr="001B03AF" w:rsidDel="001B03AF">
              <w:rPr>
                <w:rPrChange w:id="122" w:author="Shubra Singh" w:date="2022-12-21T17:53:00Z">
                  <w:rPr>
                    <w:rStyle w:val="Hyperlink"/>
                    <w:noProof/>
                  </w:rPr>
                </w:rPrChange>
              </w:rPr>
              <w:delText>Overview of AWS</w:delText>
            </w:r>
            <w:r w:rsidDel="001B03AF">
              <w:rPr>
                <w:noProof/>
                <w:webHidden/>
              </w:rPr>
              <w:tab/>
              <w:delText>5</w:delText>
            </w:r>
          </w:del>
        </w:p>
        <w:p w14:paraId="68670023" w14:textId="0EE55C44" w:rsidR="00BF12F9" w:rsidDel="001B03AF" w:rsidRDefault="00BF12F9">
          <w:pPr>
            <w:pStyle w:val="TOC1"/>
            <w:tabs>
              <w:tab w:val="right" w:leader="dot" w:pos="9016"/>
            </w:tabs>
            <w:rPr>
              <w:del w:id="123" w:author="Shubra Singh" w:date="2022-12-21T17:53:00Z"/>
              <w:rFonts w:cstheme="minorBidi"/>
              <w:noProof/>
              <w:sz w:val="22"/>
              <w:lang w:val="en-IN" w:eastAsia="en-IN"/>
            </w:rPr>
          </w:pPr>
          <w:del w:id="124" w:author="Shubra Singh" w:date="2022-12-21T17:53:00Z">
            <w:r w:rsidRPr="001B03AF" w:rsidDel="001B03AF">
              <w:rPr>
                <w:rPrChange w:id="125" w:author="Shubra Singh" w:date="2022-12-21T17:53:00Z">
                  <w:rPr>
                    <w:rStyle w:val="Hyperlink"/>
                    <w:noProof/>
                  </w:rPr>
                </w:rPrChange>
              </w:rPr>
              <w:delText>Aws Terminology</w:delText>
            </w:r>
            <w:r w:rsidDel="001B03AF">
              <w:rPr>
                <w:noProof/>
                <w:webHidden/>
              </w:rPr>
              <w:tab/>
              <w:delText>6</w:delText>
            </w:r>
          </w:del>
        </w:p>
        <w:p w14:paraId="527D2E82" w14:textId="1B7E7B34" w:rsidR="00BF12F9" w:rsidDel="001B03AF" w:rsidRDefault="00BF12F9">
          <w:pPr>
            <w:pStyle w:val="TOC1"/>
            <w:tabs>
              <w:tab w:val="right" w:leader="dot" w:pos="9016"/>
            </w:tabs>
            <w:rPr>
              <w:del w:id="126" w:author="Shubra Singh" w:date="2022-12-21T17:53:00Z"/>
              <w:rFonts w:cstheme="minorBidi"/>
              <w:noProof/>
              <w:sz w:val="22"/>
              <w:lang w:val="en-IN" w:eastAsia="en-IN"/>
            </w:rPr>
          </w:pPr>
          <w:del w:id="127" w:author="Shubra Singh" w:date="2022-12-21T17:53:00Z">
            <w:r w:rsidRPr="001B03AF" w:rsidDel="001B03AF">
              <w:rPr>
                <w:rPrChange w:id="128" w:author="Shubra Singh" w:date="2022-12-21T17:53:00Z">
                  <w:rPr>
                    <w:rStyle w:val="Hyperlink"/>
                    <w:noProof/>
                  </w:rPr>
                </w:rPrChange>
              </w:rPr>
              <w:delText>CloudFormation Template – GSLB</w:delText>
            </w:r>
            <w:r w:rsidDel="001B03AF">
              <w:rPr>
                <w:noProof/>
                <w:webHidden/>
              </w:rPr>
              <w:tab/>
              <w:delText>7</w:delText>
            </w:r>
          </w:del>
        </w:p>
        <w:p w14:paraId="276E0B5E" w14:textId="22F72E2D" w:rsidR="00BF12F9" w:rsidDel="001B03AF" w:rsidRDefault="00BF12F9">
          <w:pPr>
            <w:pStyle w:val="TOC2"/>
            <w:tabs>
              <w:tab w:val="right" w:leader="dot" w:pos="9016"/>
            </w:tabs>
            <w:rPr>
              <w:del w:id="129" w:author="Shubra Singh" w:date="2022-12-21T17:53:00Z"/>
              <w:noProof/>
              <w:sz w:val="22"/>
              <w:lang w:val="en-IN" w:eastAsia="en-IN"/>
            </w:rPr>
          </w:pPr>
          <w:del w:id="130" w:author="Shubra Singh" w:date="2022-12-21T17:53:00Z">
            <w:r w:rsidRPr="001B03AF" w:rsidDel="001B03AF">
              <w:rPr>
                <w:rPrChange w:id="131" w:author="Shubra Singh" w:date="2022-12-21T17:53:00Z">
                  <w:rPr>
                    <w:rStyle w:val="Hyperlink"/>
                    <w:noProof/>
                  </w:rPr>
                </w:rPrChange>
              </w:rPr>
              <w:delText>Overview</w:delText>
            </w:r>
            <w:r w:rsidDel="001B03AF">
              <w:rPr>
                <w:noProof/>
                <w:webHidden/>
              </w:rPr>
              <w:tab/>
              <w:delText>7</w:delText>
            </w:r>
          </w:del>
        </w:p>
        <w:p w14:paraId="43B6DC55" w14:textId="51CBD16C" w:rsidR="00BF12F9" w:rsidDel="001B03AF" w:rsidRDefault="00BF12F9">
          <w:pPr>
            <w:pStyle w:val="TOC2"/>
            <w:tabs>
              <w:tab w:val="right" w:leader="dot" w:pos="9016"/>
            </w:tabs>
            <w:rPr>
              <w:del w:id="132" w:author="Shubra Singh" w:date="2022-12-21T17:53:00Z"/>
              <w:noProof/>
              <w:sz w:val="22"/>
              <w:lang w:val="en-IN" w:eastAsia="en-IN"/>
            </w:rPr>
          </w:pPr>
          <w:del w:id="133" w:author="Shubra Singh" w:date="2022-12-21T17:53:00Z">
            <w:r w:rsidRPr="001B03AF" w:rsidDel="001B03AF">
              <w:rPr>
                <w:rPrChange w:id="134" w:author="Shubra Singh" w:date="2022-12-21T17:53:00Z">
                  <w:rPr>
                    <w:rStyle w:val="Hyperlink"/>
                    <w:noProof/>
                  </w:rPr>
                </w:rPrChange>
              </w:rPr>
              <w:delText>Prerequisites</w:delText>
            </w:r>
            <w:r w:rsidDel="001B03AF">
              <w:rPr>
                <w:noProof/>
                <w:webHidden/>
              </w:rPr>
              <w:tab/>
              <w:delText>7</w:delText>
            </w:r>
          </w:del>
        </w:p>
        <w:p w14:paraId="592F71C8" w14:textId="57B3AAD1" w:rsidR="00BF12F9" w:rsidDel="001B03AF" w:rsidRDefault="00BF12F9">
          <w:pPr>
            <w:pStyle w:val="TOC2"/>
            <w:tabs>
              <w:tab w:val="right" w:leader="dot" w:pos="9016"/>
            </w:tabs>
            <w:rPr>
              <w:del w:id="135" w:author="Shubra Singh" w:date="2022-12-21T17:53:00Z"/>
              <w:noProof/>
              <w:sz w:val="22"/>
              <w:lang w:val="en-IN" w:eastAsia="en-IN"/>
            </w:rPr>
          </w:pPr>
          <w:del w:id="136" w:author="Shubra Singh" w:date="2022-12-21T17:53:00Z">
            <w:r w:rsidRPr="001B03AF" w:rsidDel="001B03AF">
              <w:rPr>
                <w:rPrChange w:id="137" w:author="Shubra Singh" w:date="2022-12-21T17:53:00Z">
                  <w:rPr>
                    <w:rStyle w:val="Hyperlink"/>
                    <w:noProof/>
                  </w:rPr>
                </w:rPrChange>
              </w:rPr>
              <w:delText>Steps to create a SSH key [Optional. Use old key if you have]</w:delText>
            </w:r>
            <w:r w:rsidDel="001B03AF">
              <w:rPr>
                <w:noProof/>
                <w:webHidden/>
              </w:rPr>
              <w:tab/>
              <w:delText>8</w:delText>
            </w:r>
          </w:del>
        </w:p>
        <w:p w14:paraId="0C2CFBBF" w14:textId="73CDE540" w:rsidR="00BF12F9" w:rsidDel="001B03AF" w:rsidRDefault="00BF12F9">
          <w:pPr>
            <w:pStyle w:val="TOC2"/>
            <w:tabs>
              <w:tab w:val="right" w:leader="dot" w:pos="9016"/>
            </w:tabs>
            <w:rPr>
              <w:del w:id="138" w:author="Shubra Singh" w:date="2022-12-21T17:53:00Z"/>
              <w:noProof/>
              <w:sz w:val="22"/>
              <w:lang w:val="en-IN" w:eastAsia="en-IN"/>
            </w:rPr>
          </w:pPr>
          <w:del w:id="139" w:author="Shubra Singh" w:date="2022-12-21T17:53:00Z">
            <w:r w:rsidRPr="001B03AF" w:rsidDel="001B03AF">
              <w:rPr>
                <w:rPrChange w:id="140" w:author="Shubra Singh" w:date="2022-12-21T17:53:00Z">
                  <w:rPr>
                    <w:rStyle w:val="Hyperlink"/>
                    <w:noProof/>
                  </w:rPr>
                </w:rPrChange>
              </w:rPr>
              <w:delText>System Requirements</w:delText>
            </w:r>
            <w:r w:rsidDel="001B03AF">
              <w:rPr>
                <w:noProof/>
                <w:webHidden/>
              </w:rPr>
              <w:tab/>
              <w:delText>9</w:delText>
            </w:r>
          </w:del>
        </w:p>
        <w:p w14:paraId="34C28C0E" w14:textId="39C33AC8" w:rsidR="00BF12F9" w:rsidDel="001B03AF" w:rsidRDefault="00BF12F9">
          <w:pPr>
            <w:pStyle w:val="TOC1"/>
            <w:tabs>
              <w:tab w:val="right" w:leader="dot" w:pos="9016"/>
            </w:tabs>
            <w:rPr>
              <w:del w:id="141" w:author="Shubra Singh" w:date="2022-12-21T17:53:00Z"/>
              <w:rFonts w:cstheme="minorBidi"/>
              <w:noProof/>
              <w:sz w:val="22"/>
              <w:lang w:val="en-IN" w:eastAsia="en-IN"/>
            </w:rPr>
          </w:pPr>
          <w:del w:id="142" w:author="Shubra Singh" w:date="2022-12-21T17:53:00Z">
            <w:r w:rsidRPr="001B03AF" w:rsidDel="001B03AF">
              <w:rPr>
                <w:rPrChange w:id="143" w:author="Shubra Singh" w:date="2022-12-21T17:53:00Z">
                  <w:rPr>
                    <w:rStyle w:val="Hyperlink"/>
                    <w:noProof/>
                  </w:rPr>
                </w:rPrChange>
              </w:rPr>
              <w:delText>Chapter 1 - Core vThunder Installation &amp; Basic Setup</w:delText>
            </w:r>
            <w:r w:rsidDel="001B03AF">
              <w:rPr>
                <w:noProof/>
                <w:webHidden/>
              </w:rPr>
              <w:tab/>
              <w:delText>13</w:delText>
            </w:r>
          </w:del>
        </w:p>
        <w:p w14:paraId="2683BB5F" w14:textId="044E661C" w:rsidR="00BF12F9" w:rsidDel="001B03AF" w:rsidRDefault="00BF12F9">
          <w:pPr>
            <w:pStyle w:val="TOC2"/>
            <w:tabs>
              <w:tab w:val="right" w:leader="dot" w:pos="9016"/>
            </w:tabs>
            <w:rPr>
              <w:del w:id="144" w:author="Shubra Singh" w:date="2022-12-21T17:53:00Z"/>
              <w:noProof/>
              <w:sz w:val="22"/>
              <w:lang w:val="en-IN" w:eastAsia="en-IN"/>
            </w:rPr>
          </w:pPr>
          <w:del w:id="145" w:author="Shubra Singh" w:date="2022-12-21T17:53:00Z">
            <w:r w:rsidRPr="001B03AF" w:rsidDel="001B03AF">
              <w:rPr>
                <w:rPrChange w:id="146" w:author="Shubra Singh" w:date="2022-12-21T17:53:00Z">
                  <w:rPr>
                    <w:rStyle w:val="Hyperlink"/>
                    <w:noProof/>
                  </w:rPr>
                </w:rPrChange>
              </w:rPr>
              <w:delText>Install</w:delText>
            </w:r>
            <w:r w:rsidDel="001B03AF">
              <w:rPr>
                <w:noProof/>
                <w:webHidden/>
              </w:rPr>
              <w:tab/>
              <w:delText>13</w:delText>
            </w:r>
          </w:del>
        </w:p>
        <w:p w14:paraId="26B7ED87" w14:textId="042C79D7" w:rsidR="00BF12F9" w:rsidDel="001B03AF" w:rsidRDefault="00BF12F9">
          <w:pPr>
            <w:pStyle w:val="TOC2"/>
            <w:tabs>
              <w:tab w:val="right" w:leader="dot" w:pos="9016"/>
            </w:tabs>
            <w:rPr>
              <w:del w:id="147" w:author="Shubra Singh" w:date="2022-12-21T17:53:00Z"/>
              <w:noProof/>
              <w:sz w:val="22"/>
              <w:lang w:val="en-IN" w:eastAsia="en-IN"/>
            </w:rPr>
          </w:pPr>
          <w:del w:id="148" w:author="Shubra Singh" w:date="2022-12-21T17:53:00Z">
            <w:r w:rsidRPr="001B03AF" w:rsidDel="001B03AF">
              <w:rPr>
                <w:rPrChange w:id="149" w:author="Shubra Singh" w:date="2022-12-21T17:53:00Z">
                  <w:rPr>
                    <w:rStyle w:val="Hyperlink"/>
                    <w:rFonts w:eastAsia="Times New Roman"/>
                    <w:noProof/>
                  </w:rPr>
                </w:rPrChange>
              </w:rPr>
              <w:delText>Verify</w:delText>
            </w:r>
            <w:r w:rsidDel="001B03AF">
              <w:rPr>
                <w:noProof/>
                <w:webHidden/>
              </w:rPr>
              <w:tab/>
              <w:delText>17</w:delText>
            </w:r>
          </w:del>
        </w:p>
        <w:p w14:paraId="7920087D" w14:textId="364C0438" w:rsidR="00BF12F9" w:rsidDel="001B03AF" w:rsidRDefault="00BF12F9">
          <w:pPr>
            <w:pStyle w:val="TOC1"/>
            <w:tabs>
              <w:tab w:val="right" w:leader="dot" w:pos="9016"/>
            </w:tabs>
            <w:rPr>
              <w:del w:id="150" w:author="Shubra Singh" w:date="2022-12-21T17:53:00Z"/>
              <w:rFonts w:cstheme="minorBidi"/>
              <w:noProof/>
              <w:sz w:val="22"/>
              <w:lang w:val="en-IN" w:eastAsia="en-IN"/>
            </w:rPr>
          </w:pPr>
          <w:del w:id="151" w:author="Shubra Singh" w:date="2022-12-21T17:53:00Z">
            <w:r w:rsidRPr="001B03AF" w:rsidDel="001B03AF">
              <w:rPr>
                <w:rPrChange w:id="152" w:author="Shubra Singh" w:date="2022-12-21T17:53:00Z">
                  <w:rPr>
                    <w:rStyle w:val="Hyperlink"/>
                    <w:rFonts w:eastAsia="Times New Roman"/>
                    <w:noProof/>
                    <w:lang w:eastAsia="en-IN"/>
                  </w:rPr>
                </w:rPrChange>
              </w:rPr>
              <w:delText>Chapter 2 - GSLB configuration Setup</w:delText>
            </w:r>
            <w:r w:rsidDel="001B03AF">
              <w:rPr>
                <w:noProof/>
                <w:webHidden/>
              </w:rPr>
              <w:tab/>
              <w:delText>21</w:delText>
            </w:r>
          </w:del>
        </w:p>
        <w:p w14:paraId="5CF2A94E" w14:textId="4FAE4FA8" w:rsidR="00BF12F9" w:rsidDel="001B03AF" w:rsidRDefault="00BF12F9">
          <w:pPr>
            <w:pStyle w:val="TOC3"/>
            <w:tabs>
              <w:tab w:val="right" w:leader="dot" w:pos="9016"/>
            </w:tabs>
            <w:rPr>
              <w:del w:id="153" w:author="Shubra Singh" w:date="2022-12-21T17:53:00Z"/>
              <w:rFonts w:eastAsiaTheme="minorEastAsia"/>
              <w:noProof/>
              <w:sz w:val="22"/>
              <w:lang w:eastAsia="en-IN"/>
            </w:rPr>
          </w:pPr>
          <w:del w:id="154" w:author="Shubra Singh" w:date="2022-12-21T17:53:00Z">
            <w:r w:rsidRPr="001B03AF" w:rsidDel="001B03AF">
              <w:rPr>
                <w:rPrChange w:id="155" w:author="Shubra Singh" w:date="2022-12-21T17:53:00Z">
                  <w:rPr>
                    <w:rStyle w:val="Hyperlink"/>
                    <w:noProof/>
                  </w:rPr>
                </w:rPrChange>
              </w:rPr>
              <w:delText>Configure</w:delText>
            </w:r>
            <w:r w:rsidDel="001B03AF">
              <w:rPr>
                <w:noProof/>
                <w:webHidden/>
              </w:rPr>
              <w:tab/>
              <w:delText>21</w:delText>
            </w:r>
          </w:del>
        </w:p>
        <w:p w14:paraId="645605F4" w14:textId="27D4C0DF" w:rsidR="00BF12F9" w:rsidDel="001B03AF" w:rsidRDefault="00BF12F9">
          <w:pPr>
            <w:pStyle w:val="TOC3"/>
            <w:tabs>
              <w:tab w:val="right" w:leader="dot" w:pos="9016"/>
            </w:tabs>
            <w:rPr>
              <w:del w:id="156" w:author="Shubra Singh" w:date="2022-12-21T17:53:00Z"/>
              <w:rFonts w:eastAsiaTheme="minorEastAsia"/>
              <w:noProof/>
              <w:sz w:val="22"/>
              <w:lang w:eastAsia="en-IN"/>
            </w:rPr>
          </w:pPr>
          <w:del w:id="157" w:author="Shubra Singh" w:date="2022-12-21T17:53:00Z">
            <w:r w:rsidRPr="001B03AF" w:rsidDel="001B03AF">
              <w:rPr>
                <w:rPrChange w:id="158" w:author="Shubra Singh" w:date="2022-12-21T17:53:00Z">
                  <w:rPr>
                    <w:rStyle w:val="Hyperlink"/>
                    <w:noProof/>
                  </w:rPr>
                </w:rPrChange>
              </w:rPr>
              <w:delText>Install</w:delText>
            </w:r>
            <w:r w:rsidDel="001B03AF">
              <w:rPr>
                <w:noProof/>
                <w:webHidden/>
              </w:rPr>
              <w:tab/>
              <w:delText>21</w:delText>
            </w:r>
          </w:del>
        </w:p>
        <w:p w14:paraId="532F3BB4" w14:textId="048145F1" w:rsidR="00BF12F9" w:rsidDel="001B03AF" w:rsidRDefault="00BF12F9">
          <w:pPr>
            <w:pStyle w:val="TOC3"/>
            <w:tabs>
              <w:tab w:val="right" w:leader="dot" w:pos="9016"/>
            </w:tabs>
            <w:rPr>
              <w:del w:id="159" w:author="Shubra Singh" w:date="2022-12-21T17:53:00Z"/>
              <w:rFonts w:eastAsiaTheme="minorEastAsia"/>
              <w:noProof/>
              <w:sz w:val="22"/>
              <w:lang w:eastAsia="en-IN"/>
            </w:rPr>
          </w:pPr>
          <w:del w:id="160" w:author="Shubra Singh" w:date="2022-12-21T17:53:00Z">
            <w:r w:rsidRPr="001B03AF" w:rsidDel="001B03AF">
              <w:rPr>
                <w:rPrChange w:id="161" w:author="Shubra Singh" w:date="2022-12-21T17:53:00Z">
                  <w:rPr>
                    <w:rStyle w:val="Hyperlink"/>
                    <w:noProof/>
                  </w:rPr>
                </w:rPrChange>
              </w:rPr>
              <w:delText>Sites and Controller Complete Configurations:</w:delText>
            </w:r>
            <w:r w:rsidDel="001B03AF">
              <w:rPr>
                <w:noProof/>
                <w:webHidden/>
              </w:rPr>
              <w:tab/>
              <w:delText>21</w:delText>
            </w:r>
          </w:del>
        </w:p>
        <w:p w14:paraId="56124EF7" w14:textId="361A7014" w:rsidR="00BF12F9" w:rsidDel="001B03AF" w:rsidRDefault="00BF12F9">
          <w:pPr>
            <w:pStyle w:val="TOC3"/>
            <w:tabs>
              <w:tab w:val="right" w:leader="dot" w:pos="9016"/>
            </w:tabs>
            <w:rPr>
              <w:del w:id="162" w:author="Shubra Singh" w:date="2022-12-21T17:53:00Z"/>
              <w:rFonts w:eastAsiaTheme="minorEastAsia"/>
              <w:noProof/>
              <w:sz w:val="22"/>
              <w:lang w:eastAsia="en-IN"/>
            </w:rPr>
          </w:pPr>
          <w:del w:id="163" w:author="Shubra Singh" w:date="2022-12-21T17:53:00Z">
            <w:r w:rsidRPr="001B03AF" w:rsidDel="001B03AF">
              <w:rPr>
                <w:rPrChange w:id="164" w:author="Shubra Singh" w:date="2022-12-21T17:53:00Z">
                  <w:rPr>
                    <w:rStyle w:val="Hyperlink"/>
                    <w:noProof/>
                  </w:rPr>
                </w:rPrChange>
              </w:rPr>
              <w:delText>Verify</w:delText>
            </w:r>
            <w:r w:rsidDel="001B03AF">
              <w:rPr>
                <w:noProof/>
                <w:webHidden/>
              </w:rPr>
              <w:tab/>
              <w:delText>31</w:delText>
            </w:r>
          </w:del>
        </w:p>
        <w:p w14:paraId="176C4D1F" w14:textId="4290E620" w:rsidR="00BF12F9" w:rsidDel="001B03AF" w:rsidRDefault="00BF12F9">
          <w:pPr>
            <w:pStyle w:val="TOC1"/>
            <w:tabs>
              <w:tab w:val="right" w:leader="dot" w:pos="9016"/>
            </w:tabs>
            <w:rPr>
              <w:del w:id="165" w:author="Shubra Singh" w:date="2022-12-21T17:53:00Z"/>
              <w:rFonts w:cstheme="minorBidi"/>
              <w:noProof/>
              <w:sz w:val="22"/>
              <w:lang w:val="en-IN" w:eastAsia="en-IN"/>
            </w:rPr>
          </w:pPr>
          <w:del w:id="166" w:author="Shubra Singh" w:date="2022-12-21T17:53:00Z">
            <w:r w:rsidRPr="001B03AF" w:rsidDel="001B03AF">
              <w:rPr>
                <w:rPrChange w:id="167" w:author="Shubra Singh" w:date="2022-12-21T17:53:00Z">
                  <w:rPr>
                    <w:rStyle w:val="Hyperlink"/>
                    <w:noProof/>
                  </w:rPr>
                </w:rPrChange>
              </w:rPr>
              <w:delText>Chapter 3 – Let us Verify</w:delText>
            </w:r>
            <w:r w:rsidDel="001B03AF">
              <w:rPr>
                <w:noProof/>
                <w:webHidden/>
              </w:rPr>
              <w:tab/>
              <w:delText>31</w:delText>
            </w:r>
          </w:del>
        </w:p>
        <w:p w14:paraId="30D76D9D" w14:textId="254306EC" w:rsidR="00BF12F9" w:rsidDel="001B03AF" w:rsidRDefault="00BF12F9">
          <w:pPr>
            <w:pStyle w:val="TOC3"/>
            <w:tabs>
              <w:tab w:val="right" w:leader="dot" w:pos="9016"/>
            </w:tabs>
            <w:rPr>
              <w:del w:id="168" w:author="Shubra Singh" w:date="2022-12-21T17:53:00Z"/>
              <w:rFonts w:eastAsiaTheme="minorEastAsia"/>
              <w:noProof/>
              <w:sz w:val="22"/>
              <w:lang w:eastAsia="en-IN"/>
            </w:rPr>
          </w:pPr>
          <w:del w:id="169" w:author="Shubra Singh" w:date="2022-12-21T17:53:00Z">
            <w:r w:rsidRPr="001B03AF" w:rsidDel="001B03AF">
              <w:rPr>
                <w:rPrChange w:id="170" w:author="Shubra Singh" w:date="2022-12-21T17:53:00Z">
                  <w:rPr>
                    <w:rStyle w:val="Hyperlink"/>
                    <w:noProof/>
                  </w:rPr>
                </w:rPrChange>
              </w:rPr>
              <w:delText>Login to vThunder</w:delText>
            </w:r>
            <w:r w:rsidDel="001B03AF">
              <w:rPr>
                <w:noProof/>
                <w:webHidden/>
              </w:rPr>
              <w:tab/>
              <w:delText>31</w:delText>
            </w:r>
          </w:del>
        </w:p>
        <w:p w14:paraId="5394E139" w14:textId="49C4AF6C" w:rsidR="00BF12F9" w:rsidDel="001B03AF" w:rsidRDefault="00BF12F9">
          <w:pPr>
            <w:pStyle w:val="TOC3"/>
            <w:tabs>
              <w:tab w:val="right" w:leader="dot" w:pos="9016"/>
            </w:tabs>
            <w:rPr>
              <w:del w:id="171" w:author="Shubra Singh" w:date="2022-12-21T17:53:00Z"/>
              <w:rFonts w:eastAsiaTheme="minorEastAsia"/>
              <w:noProof/>
              <w:sz w:val="22"/>
              <w:lang w:eastAsia="en-IN"/>
            </w:rPr>
          </w:pPr>
          <w:del w:id="172" w:author="Shubra Singh" w:date="2022-12-21T17:53:00Z">
            <w:r w:rsidRPr="001B03AF" w:rsidDel="001B03AF">
              <w:rPr>
                <w:rPrChange w:id="173" w:author="Shubra Singh" w:date="2022-12-21T17:53:00Z">
                  <w:rPr>
                    <w:rStyle w:val="Hyperlink"/>
                    <w:noProof/>
                  </w:rPr>
                </w:rPrChange>
              </w:rPr>
              <w:delText>GSLB Group</w:delText>
            </w:r>
            <w:r w:rsidDel="001B03AF">
              <w:rPr>
                <w:noProof/>
                <w:webHidden/>
              </w:rPr>
              <w:tab/>
              <w:delText>31</w:delText>
            </w:r>
          </w:del>
        </w:p>
        <w:p w14:paraId="11912299" w14:textId="06DD5261" w:rsidR="00BF12F9" w:rsidDel="001B03AF" w:rsidRDefault="00BF12F9">
          <w:pPr>
            <w:pStyle w:val="TOC3"/>
            <w:tabs>
              <w:tab w:val="right" w:leader="dot" w:pos="9016"/>
            </w:tabs>
            <w:rPr>
              <w:del w:id="174" w:author="Shubra Singh" w:date="2022-12-21T17:53:00Z"/>
              <w:rFonts w:eastAsiaTheme="minorEastAsia"/>
              <w:noProof/>
              <w:sz w:val="22"/>
              <w:lang w:eastAsia="en-IN"/>
            </w:rPr>
          </w:pPr>
          <w:del w:id="175" w:author="Shubra Singh" w:date="2022-12-21T17:53:00Z">
            <w:r w:rsidRPr="001B03AF" w:rsidDel="001B03AF">
              <w:rPr>
                <w:rPrChange w:id="176" w:author="Shubra Singh" w:date="2022-12-21T17:53:00Z">
                  <w:rPr>
                    <w:rStyle w:val="Hyperlink"/>
                    <w:noProof/>
                  </w:rPr>
                </w:rPrChange>
              </w:rPr>
              <w:delText>GSLB Protocol</w:delText>
            </w:r>
            <w:r w:rsidDel="001B03AF">
              <w:rPr>
                <w:noProof/>
                <w:webHidden/>
              </w:rPr>
              <w:tab/>
              <w:delText>33</w:delText>
            </w:r>
          </w:del>
        </w:p>
        <w:p w14:paraId="07E907B9" w14:textId="4191F27B" w:rsidR="00BF12F9" w:rsidDel="001B03AF" w:rsidRDefault="00BF12F9">
          <w:pPr>
            <w:pStyle w:val="TOC3"/>
            <w:tabs>
              <w:tab w:val="right" w:leader="dot" w:pos="9016"/>
            </w:tabs>
            <w:rPr>
              <w:del w:id="177" w:author="Shubra Singh" w:date="2022-12-21T17:53:00Z"/>
              <w:rFonts w:eastAsiaTheme="minorEastAsia"/>
              <w:noProof/>
              <w:sz w:val="22"/>
              <w:lang w:eastAsia="en-IN"/>
            </w:rPr>
          </w:pPr>
          <w:del w:id="178" w:author="Shubra Singh" w:date="2022-12-21T17:53:00Z">
            <w:r w:rsidRPr="001B03AF" w:rsidDel="001B03AF">
              <w:rPr>
                <w:rPrChange w:id="179" w:author="Shubra Singh" w:date="2022-12-21T17:53:00Z">
                  <w:rPr>
                    <w:rStyle w:val="Hyperlink"/>
                    <w:noProof/>
                  </w:rPr>
                </w:rPrChange>
              </w:rPr>
              <w:delText>DNS lookup</w:delText>
            </w:r>
            <w:r w:rsidDel="001B03AF">
              <w:rPr>
                <w:noProof/>
                <w:webHidden/>
              </w:rPr>
              <w:tab/>
              <w:delText>34</w:delText>
            </w:r>
          </w:del>
        </w:p>
        <w:p w14:paraId="056AA5ED" w14:textId="11DA0A45" w:rsidR="00524352" w:rsidRDefault="00524352">
          <w:r>
            <w:rPr>
              <w:b/>
              <w:bCs/>
              <w:noProof/>
            </w:rPr>
            <w:fldChar w:fldCharType="end"/>
          </w:r>
        </w:p>
      </w:sdtContent>
    </w:sdt>
    <w:p w14:paraId="630E6539" w14:textId="39D6E8D9" w:rsidR="00DF5647" w:rsidRDefault="00DF5647" w:rsidP="00DF5647">
      <w:pPr>
        <w:pStyle w:val="Heading1"/>
      </w:pPr>
    </w:p>
    <w:p w14:paraId="04AFAC4C" w14:textId="62719375" w:rsidR="008468A4" w:rsidRDefault="008468A4" w:rsidP="008468A4"/>
    <w:p w14:paraId="3A32E405" w14:textId="501F7281" w:rsidR="008468A4" w:rsidRDefault="008468A4" w:rsidP="008468A4"/>
    <w:p w14:paraId="617896E7" w14:textId="7209523F" w:rsidR="008468A4" w:rsidRDefault="008468A4" w:rsidP="008468A4"/>
    <w:p w14:paraId="5B7C0186" w14:textId="204261AF" w:rsidR="008468A4" w:rsidRDefault="008468A4" w:rsidP="008468A4"/>
    <w:p w14:paraId="2DAA3477" w14:textId="3A80C20A" w:rsidR="001A0C32" w:rsidRDefault="001A0C32" w:rsidP="008468A4"/>
    <w:p w14:paraId="78A0CE99" w14:textId="78E567A7" w:rsidR="001A0C32" w:rsidRDefault="001A0C32" w:rsidP="008468A4"/>
    <w:p w14:paraId="13C65E64" w14:textId="2595A221" w:rsidR="001A0C32" w:rsidRDefault="001A0C32" w:rsidP="008468A4"/>
    <w:p w14:paraId="78799304" w14:textId="1C0755CB" w:rsidR="001A0C32" w:rsidRDefault="001A0C32" w:rsidP="008468A4"/>
    <w:p w14:paraId="60731CFE" w14:textId="5E0C1293" w:rsidR="001A0C32" w:rsidRDefault="001A0C32" w:rsidP="008468A4"/>
    <w:p w14:paraId="103179EE" w14:textId="15742B8E" w:rsidR="001A0C32" w:rsidRDefault="001A0C32" w:rsidP="008468A4"/>
    <w:p w14:paraId="24B7B2A4" w14:textId="7316806B" w:rsidR="001A0C32" w:rsidRDefault="001A0C32" w:rsidP="008468A4"/>
    <w:p w14:paraId="414976CB" w14:textId="37E6B963" w:rsidR="001A0C32" w:rsidRDefault="001A0C32" w:rsidP="008468A4"/>
    <w:p w14:paraId="2962E674" w14:textId="6E358815" w:rsidR="001A0C32" w:rsidRDefault="001A0C32" w:rsidP="008468A4"/>
    <w:p w14:paraId="16B27F00" w14:textId="0A47CA82" w:rsidR="001A0C32" w:rsidRDefault="001A0C32" w:rsidP="008468A4"/>
    <w:p w14:paraId="7F3089BB" w14:textId="44D26C21" w:rsidR="001A0C32" w:rsidRDefault="001A0C32" w:rsidP="008468A4"/>
    <w:p w14:paraId="578B0A39" w14:textId="7748093A" w:rsidR="001A0C32" w:rsidRDefault="001A0C32" w:rsidP="008468A4"/>
    <w:p w14:paraId="2196EA96" w14:textId="1DFE453B" w:rsidR="001A0C32" w:rsidRDefault="001A0C32" w:rsidP="008468A4"/>
    <w:p w14:paraId="3EB29A7C" w14:textId="47D95B4C" w:rsidR="001A0C32" w:rsidRDefault="001A0C32" w:rsidP="008468A4"/>
    <w:p w14:paraId="78905AE8" w14:textId="500CE8DA" w:rsidR="001A0C32" w:rsidRDefault="001A0C32" w:rsidP="008468A4"/>
    <w:p w14:paraId="1A4DC5D8" w14:textId="4FAE314F" w:rsidR="001A0C32" w:rsidRDefault="001A0C32" w:rsidP="008468A4"/>
    <w:p w14:paraId="68A68E9F" w14:textId="5436ED86" w:rsidR="001A0C32" w:rsidRDefault="001A0C32" w:rsidP="008468A4"/>
    <w:p w14:paraId="5A43227E" w14:textId="094C1233" w:rsidR="001A0C32" w:rsidRDefault="001A0C32" w:rsidP="008468A4"/>
    <w:p w14:paraId="4662D21E" w14:textId="77777777" w:rsidR="001A0C32" w:rsidRPr="008468A4" w:rsidRDefault="001A0C32" w:rsidP="008468A4"/>
    <w:p w14:paraId="661DEE29" w14:textId="6A76279D" w:rsidR="00DF5647" w:rsidRPr="00524352" w:rsidRDefault="00DF5647" w:rsidP="00C76A41">
      <w:pPr>
        <w:pStyle w:val="Heading1"/>
      </w:pPr>
      <w:bookmarkStart w:id="180" w:name="_Toc113280424"/>
      <w:bookmarkStart w:id="181" w:name="_Toc122537643"/>
      <w:r w:rsidRPr="00546945">
        <w:rPr>
          <w:rStyle w:val="normaltextrun"/>
          <w:rFonts w:cstheme="majorHAnsi"/>
        </w:rPr>
        <w:t xml:space="preserve">Introduction to Installing </w:t>
      </w:r>
      <w:proofErr w:type="spellStart"/>
      <w:r w:rsidRPr="00546945">
        <w:rPr>
          <w:rStyle w:val="normaltextrun"/>
          <w:rFonts w:cstheme="majorHAnsi"/>
        </w:rPr>
        <w:t>vThunder</w:t>
      </w:r>
      <w:proofErr w:type="spellEnd"/>
      <w:r w:rsidRPr="00546945">
        <w:rPr>
          <w:rStyle w:val="normaltextrun"/>
          <w:rFonts w:cstheme="majorHAnsi"/>
        </w:rPr>
        <w:t xml:space="preserve"> on AWS</w:t>
      </w:r>
      <w:bookmarkEnd w:id="180"/>
      <w:bookmarkEnd w:id="181"/>
      <w:r>
        <w:rPr>
          <w:rStyle w:val="eop"/>
          <w:rFonts w:ascii="Calibri" w:hAnsi="Calibri" w:cs="Calibri"/>
          <w:sz w:val="28"/>
          <w:szCs w:val="28"/>
        </w:rPr>
        <w:t> </w:t>
      </w:r>
    </w:p>
    <w:p w14:paraId="25468239"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for Amazon Web Services is a fully operational, software-only version of the ACOS Series Server Load Balancer (SLB), or Application Delivery Controller (ADC) device. It is configurable by ACOS CLI, GUI, AXAPI, and Harmony Controller. For more information see Virtual Instances in Harmony Controller.</w:t>
      </w:r>
      <w:r w:rsidRPr="001F46D8">
        <w:rPr>
          <w:rStyle w:val="eop"/>
          <w:rFonts w:ascii="Calibri" w:hAnsi="Calibri" w:cs="Calibri"/>
          <w:sz w:val="28"/>
          <w:szCs w:val="28"/>
        </w:rPr>
        <w:t> </w:t>
      </w:r>
    </w:p>
    <w:p w14:paraId="1CFE8AB1"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is a virtual appliance, yet it retains most of the functionality available on the hard- ware based ACOS appliances. Managing </w:t>
      </w: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is the same as managing hardware based ACOS device, and </w:t>
      </w: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has the same CLI configurations and GUI presentation.</w:t>
      </w:r>
      <w:r w:rsidRPr="001F46D8">
        <w:rPr>
          <w:rStyle w:val="eop"/>
          <w:rFonts w:ascii="Calibri" w:hAnsi="Calibri" w:cs="Calibri"/>
          <w:sz w:val="28"/>
          <w:szCs w:val="28"/>
        </w:rPr>
        <w:t> </w:t>
      </w:r>
    </w:p>
    <w:p w14:paraId="6C1B74CD"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 xml:space="preserve">The networking configuration for </w:t>
      </w: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is also like hardware based ACOS devices.</w:t>
      </w:r>
    </w:p>
    <w:p w14:paraId="745CC7C4"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u w:val="single"/>
        </w:rPr>
        <w:t xml:space="preserve">A10 Networks brings Out-Of-Box template to deploy </w:t>
      </w:r>
      <w:proofErr w:type="spellStart"/>
      <w:r w:rsidRPr="001F46D8">
        <w:rPr>
          <w:rStyle w:val="normaltextrun"/>
          <w:rFonts w:ascii="Calibri" w:hAnsi="Calibri" w:cs="Calibri"/>
          <w:sz w:val="28"/>
          <w:szCs w:val="28"/>
          <w:u w:val="single"/>
        </w:rPr>
        <w:t>vThunder</w:t>
      </w:r>
      <w:proofErr w:type="spellEnd"/>
      <w:r w:rsidRPr="001F46D8">
        <w:rPr>
          <w:rStyle w:val="normaltextrun"/>
          <w:rFonts w:ascii="Calibri" w:hAnsi="Calibri" w:cs="Calibri"/>
          <w:sz w:val="28"/>
          <w:szCs w:val="28"/>
          <w:u w:val="single"/>
        </w:rPr>
        <w:t xml:space="preserve"> along with multiple features and functionality with pre-defined format into amazon cloud. </w:t>
      </w:r>
      <w:r w:rsidRPr="001F46D8">
        <w:rPr>
          <w:rStyle w:val="eop"/>
          <w:rFonts w:ascii="Calibri" w:hAnsi="Calibri" w:cs="Calibri"/>
          <w:sz w:val="28"/>
          <w:szCs w:val="28"/>
        </w:rPr>
        <w:t> </w:t>
      </w:r>
    </w:p>
    <w:p w14:paraId="2668AE9A"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Please refer below section for more details.</w:t>
      </w:r>
      <w:r w:rsidRPr="001F46D8">
        <w:rPr>
          <w:rStyle w:val="eop"/>
          <w:rFonts w:ascii="Calibri" w:hAnsi="Calibri" w:cs="Calibri"/>
          <w:sz w:val="28"/>
          <w:szCs w:val="28"/>
        </w:rPr>
        <w:t> </w:t>
      </w:r>
    </w:p>
    <w:p w14:paraId="18FF224A" w14:textId="01C12D83" w:rsidR="00DF5647" w:rsidRPr="001F46D8" w:rsidRDefault="00987854" w:rsidP="00B02289">
      <w:pPr>
        <w:pStyle w:val="paragraph"/>
        <w:numPr>
          <w:ilvl w:val="0"/>
          <w:numId w:val="11"/>
        </w:numPr>
        <w:spacing w:before="0" w:beforeAutospacing="0" w:after="0" w:afterAutospacing="0"/>
        <w:jc w:val="both"/>
        <w:textAlignment w:val="baseline"/>
        <w:rPr>
          <w:rFonts w:ascii="Calibri" w:hAnsi="Calibri" w:cs="Calibri"/>
          <w:sz w:val="28"/>
          <w:szCs w:val="28"/>
        </w:rPr>
      </w:pPr>
      <w:r>
        <w:rPr>
          <w:rStyle w:val="normaltextrun"/>
          <w:rFonts w:ascii="Calibri" w:hAnsi="Calibri" w:cs="Calibri"/>
          <w:sz w:val="28"/>
          <w:szCs w:val="28"/>
          <w:lang w:val="en-US"/>
        </w:rPr>
        <w:t>Three</w:t>
      </w:r>
      <w:r w:rsidR="00DF5647" w:rsidRPr="001F46D8">
        <w:rPr>
          <w:rStyle w:val="normaltextrun"/>
          <w:rFonts w:ascii="Calibri" w:hAnsi="Calibri" w:cs="Calibri"/>
          <w:sz w:val="28"/>
          <w:szCs w:val="28"/>
          <w:lang w:val="en-US"/>
        </w:rPr>
        <w:t xml:space="preserve"> Network Card Interface (</w:t>
      </w:r>
      <w:r>
        <w:rPr>
          <w:rStyle w:val="normaltextrun"/>
          <w:rFonts w:ascii="Calibri" w:hAnsi="Calibri" w:cs="Calibri"/>
          <w:sz w:val="28"/>
          <w:szCs w:val="28"/>
          <w:lang w:val="en-US"/>
        </w:rPr>
        <w:t>3</w:t>
      </w:r>
      <w:r w:rsidR="00DF5647" w:rsidRPr="001F46D8">
        <w:rPr>
          <w:rStyle w:val="normaltextrun"/>
          <w:rFonts w:ascii="Calibri" w:hAnsi="Calibri" w:cs="Calibri"/>
          <w:sz w:val="28"/>
          <w:szCs w:val="28"/>
          <w:lang w:val="en-US"/>
        </w:rPr>
        <w:t>NIC).</w:t>
      </w:r>
      <w:r w:rsidR="00DF5647" w:rsidRPr="001F46D8">
        <w:rPr>
          <w:rStyle w:val="eop"/>
          <w:rFonts w:ascii="Calibri" w:hAnsi="Calibri" w:cs="Calibri"/>
          <w:sz w:val="28"/>
          <w:szCs w:val="28"/>
        </w:rPr>
        <w:t> </w:t>
      </w:r>
    </w:p>
    <w:p w14:paraId="137877F6" w14:textId="5D37B080" w:rsidR="00DF5647" w:rsidRDefault="00DF5647" w:rsidP="00B02289">
      <w:pPr>
        <w:pStyle w:val="paragraph"/>
        <w:numPr>
          <w:ilvl w:val="0"/>
          <w:numId w:val="11"/>
        </w:numPr>
        <w:spacing w:before="0" w:beforeAutospacing="0" w:after="0" w:afterAutospacing="0"/>
        <w:jc w:val="both"/>
        <w:textAlignment w:val="baseline"/>
        <w:rPr>
          <w:rStyle w:val="normaltextrun"/>
          <w:rFonts w:ascii="Calibri" w:hAnsi="Calibri" w:cs="Calibri"/>
          <w:sz w:val="28"/>
          <w:szCs w:val="28"/>
        </w:rPr>
      </w:pPr>
      <w:r w:rsidRPr="001F46D8">
        <w:rPr>
          <w:rStyle w:val="normaltextrun"/>
          <w:rFonts w:ascii="Calibri" w:hAnsi="Calibri" w:cs="Calibri"/>
          <w:sz w:val="28"/>
          <w:szCs w:val="28"/>
          <w:lang w:val="en-US"/>
        </w:rPr>
        <w:t>TLS/SSL Certification (SSL).</w:t>
      </w:r>
    </w:p>
    <w:p w14:paraId="03C77554" w14:textId="07AC131B" w:rsidR="00912CC0" w:rsidRPr="00525D3E" w:rsidRDefault="005C0C23" w:rsidP="00B02289">
      <w:pPr>
        <w:pStyle w:val="ListParagraph"/>
        <w:numPr>
          <w:ilvl w:val="0"/>
          <w:numId w:val="11"/>
        </w:numPr>
        <w:jc w:val="both"/>
        <w:rPr>
          <w:szCs w:val="28"/>
        </w:rPr>
      </w:pPr>
      <w:r w:rsidRPr="00AA101D">
        <w:rPr>
          <w:szCs w:val="28"/>
        </w:rPr>
        <w:t>Server Load Balancer (SLB)</w:t>
      </w:r>
    </w:p>
    <w:p w14:paraId="0F9ED3CA" w14:textId="77777777" w:rsidR="00DF5647" w:rsidRPr="006051CD" w:rsidRDefault="00DF5647" w:rsidP="00C76A41">
      <w:pPr>
        <w:pStyle w:val="Heading1"/>
        <w:rPr>
          <w:rStyle w:val="eop"/>
        </w:rPr>
      </w:pPr>
      <w:bookmarkStart w:id="182" w:name="_Toc113280425"/>
      <w:bookmarkStart w:id="183" w:name="_Toc122537644"/>
      <w:r w:rsidRPr="006051CD">
        <w:rPr>
          <w:rStyle w:val="normaltextrun"/>
        </w:rPr>
        <w:t>Overview of AWS</w:t>
      </w:r>
      <w:bookmarkEnd w:id="182"/>
      <w:bookmarkEnd w:id="183"/>
      <w:r w:rsidRPr="006051CD">
        <w:rPr>
          <w:rStyle w:val="normaltextrun"/>
        </w:rPr>
        <w:t xml:space="preserve"> </w:t>
      </w:r>
      <w:r w:rsidRPr="006051CD">
        <w:rPr>
          <w:rStyle w:val="eop"/>
        </w:rPr>
        <w:t> </w:t>
      </w:r>
    </w:p>
    <w:p w14:paraId="5B2FA16E" w14:textId="77777777" w:rsidR="00DF5647" w:rsidRPr="001F46D8" w:rsidRDefault="00DF5647" w:rsidP="00DE69C5">
      <w:pPr>
        <w:jc w:val="both"/>
        <w:rPr>
          <w:rFonts w:cstheme="minorHAnsi"/>
          <w:color w:val="16191F"/>
          <w:szCs w:val="28"/>
          <w:shd w:val="clear" w:color="auto" w:fill="FFFFFF"/>
        </w:rPr>
      </w:pPr>
      <w:r w:rsidRPr="001F46D8">
        <w:rPr>
          <w:rFonts w:cstheme="minorHAnsi"/>
          <w:color w:val="16191F"/>
          <w:szCs w:val="28"/>
          <w:shd w:val="clear" w:color="auto" w:fill="FFFFFF"/>
        </w:rPr>
        <w:t>Amazon Web Services offers a broad set of global cloud-based products including compute, storage, databases, analytics, networking, mobile, developer tools, management tools, IoT, security, and enterprise applications: on-demand, available in seconds, with pay-as-you-go pricing. From data warehousing to deployment tools, directories to content delivery, over 200 AWS services are available. New services can be provisioned quickly, without the upfront fixed expense. </w:t>
      </w:r>
    </w:p>
    <w:p w14:paraId="4D50E9E1" w14:textId="77777777" w:rsidR="00DF5647" w:rsidRPr="001F46D8" w:rsidRDefault="00DF5647" w:rsidP="00DE69C5">
      <w:pPr>
        <w:jc w:val="both"/>
        <w:rPr>
          <w:rFonts w:cstheme="minorHAnsi"/>
          <w:szCs w:val="28"/>
        </w:rPr>
      </w:pPr>
      <w:r w:rsidRPr="001F46D8">
        <w:rPr>
          <w:rFonts w:cstheme="minorHAnsi"/>
          <w:szCs w:val="28"/>
        </w:rPr>
        <w:t>AWS uses the following tools to create and manage resources:</w:t>
      </w:r>
    </w:p>
    <w:p w14:paraId="34292C50" w14:textId="77777777" w:rsidR="00DF5647" w:rsidRPr="001F46D8" w:rsidRDefault="00DF5647" w:rsidP="00DE69C5">
      <w:pPr>
        <w:jc w:val="both"/>
        <w:rPr>
          <w:rFonts w:cstheme="minorHAnsi"/>
          <w:szCs w:val="28"/>
        </w:rPr>
      </w:pPr>
      <w:r w:rsidRPr="001F46D8">
        <w:rPr>
          <w:rFonts w:cstheme="minorHAnsi"/>
          <w:b/>
          <w:bCs/>
          <w:szCs w:val="28"/>
          <w:u w:val="single"/>
        </w:rPr>
        <w:t>AWS Portal</w:t>
      </w:r>
      <w:r w:rsidRPr="001F46D8">
        <w:rPr>
          <w:rFonts w:cstheme="minorHAnsi"/>
          <w:szCs w:val="28"/>
        </w:rPr>
        <w:t xml:space="preserve"> - A web console to create and monitor AWS resources. For more information: https://aws.amazon.com/console/</w:t>
      </w:r>
    </w:p>
    <w:p w14:paraId="2A95CF28" w14:textId="460FB791" w:rsidR="00DF5647" w:rsidRPr="001F46D8" w:rsidRDefault="00DF5647" w:rsidP="00DE69C5">
      <w:pPr>
        <w:pStyle w:val="NormalWeb"/>
        <w:shd w:val="clear" w:color="auto" w:fill="FFFFFF"/>
        <w:spacing w:before="0" w:beforeAutospacing="0" w:after="240" w:afterAutospacing="0" w:line="360" w:lineRule="atLeast"/>
        <w:jc w:val="both"/>
        <w:rPr>
          <w:rFonts w:asciiTheme="minorHAnsi" w:hAnsiTheme="minorHAnsi" w:cstheme="minorHAnsi"/>
          <w:color w:val="16191F"/>
          <w:sz w:val="28"/>
          <w:szCs w:val="28"/>
        </w:rPr>
      </w:pPr>
      <w:r w:rsidRPr="001F46D8">
        <w:rPr>
          <w:rFonts w:asciiTheme="minorHAnsi" w:hAnsiTheme="minorHAnsi" w:cstheme="minorHAnsi"/>
          <w:b/>
          <w:bCs/>
          <w:sz w:val="28"/>
          <w:szCs w:val="28"/>
          <w:u w:val="single"/>
        </w:rPr>
        <w:t>AWS CLI</w:t>
      </w:r>
      <w:r w:rsidRPr="001F46D8">
        <w:rPr>
          <w:rFonts w:asciiTheme="minorHAnsi" w:hAnsiTheme="minorHAnsi" w:cstheme="minorHAnsi"/>
          <w:b/>
          <w:bCs/>
          <w:sz w:val="28"/>
          <w:szCs w:val="28"/>
        </w:rPr>
        <w:t>—</w:t>
      </w:r>
      <w:r w:rsidRPr="001F46D8">
        <w:rPr>
          <w:rFonts w:asciiTheme="minorHAnsi" w:hAnsiTheme="minorHAnsi" w:cstheme="minorHAnsi"/>
          <w:color w:val="16191F"/>
          <w:sz w:val="28"/>
          <w:szCs w:val="28"/>
        </w:rPr>
        <w:t> </w:t>
      </w:r>
      <w:r w:rsidR="00546945" w:rsidRPr="001F46D8">
        <w:rPr>
          <w:rFonts w:asciiTheme="minorHAnsi" w:hAnsiTheme="minorHAnsi" w:cstheme="minorHAnsi"/>
          <w:color w:val="16191F"/>
          <w:sz w:val="28"/>
          <w:szCs w:val="28"/>
        </w:rPr>
        <w:t>T</w:t>
      </w:r>
      <w:r w:rsidRPr="001F46D8">
        <w:rPr>
          <w:rFonts w:asciiTheme="minorHAnsi" w:hAnsiTheme="minorHAnsi" w:cstheme="minorHAnsi"/>
          <w:color w:val="16191F"/>
          <w:sz w:val="28"/>
          <w:szCs w:val="28"/>
        </w:rPr>
        <w:t>he AWS CLI enables you to start running commands that implement functionality equivalent to that provided by the browser-based AWS Management Console from the command prompt in your terminal program:</w:t>
      </w:r>
    </w:p>
    <w:p w14:paraId="5039000E" w14:textId="77777777" w:rsidR="00DF5647" w:rsidRPr="001F46D8" w:rsidRDefault="00DF5647" w:rsidP="00DE69C5">
      <w:pPr>
        <w:pStyle w:val="NormalWeb"/>
        <w:numPr>
          <w:ilvl w:val="0"/>
          <w:numId w:val="4"/>
        </w:numPr>
        <w:shd w:val="clear" w:color="auto" w:fill="FFFFFF"/>
        <w:spacing w:before="0" w:beforeAutospacing="0" w:after="0" w:afterAutospacing="0" w:line="360" w:lineRule="atLeast"/>
        <w:jc w:val="both"/>
        <w:rPr>
          <w:rFonts w:asciiTheme="minorHAnsi" w:hAnsiTheme="minorHAnsi" w:cstheme="minorHAnsi"/>
          <w:color w:val="16191F"/>
          <w:sz w:val="28"/>
          <w:szCs w:val="28"/>
        </w:rPr>
      </w:pPr>
      <w:r w:rsidRPr="001F46D8">
        <w:rPr>
          <w:rFonts w:asciiTheme="minorHAnsi" w:hAnsiTheme="minorHAnsi" w:cstheme="minorHAnsi"/>
          <w:b/>
          <w:bCs/>
          <w:color w:val="16191F"/>
          <w:sz w:val="28"/>
          <w:szCs w:val="28"/>
        </w:rPr>
        <w:lastRenderedPageBreak/>
        <w:t>Linux shells</w:t>
      </w:r>
      <w:r w:rsidRPr="001F46D8">
        <w:rPr>
          <w:rFonts w:asciiTheme="minorHAnsi" w:hAnsiTheme="minorHAnsi" w:cstheme="minorHAnsi"/>
          <w:color w:val="16191F"/>
          <w:sz w:val="28"/>
          <w:szCs w:val="28"/>
        </w:rPr>
        <w:t> – Use common shell programs such as </w:t>
      </w:r>
      <w:hyperlink r:id="rId16" w:tgtFrame="_blank" w:history="1">
        <w:r w:rsidRPr="001F46D8">
          <w:rPr>
            <w:rStyle w:val="HTMLCode"/>
            <w:rFonts w:asciiTheme="minorHAnsi" w:hAnsiTheme="minorHAnsi" w:cstheme="minorHAnsi"/>
            <w:color w:val="0000FF"/>
            <w:sz w:val="28"/>
            <w:szCs w:val="28"/>
          </w:rPr>
          <w:t>bash</w:t>
        </w:r>
      </w:hyperlink>
      <w:r w:rsidRPr="001F46D8">
        <w:rPr>
          <w:rFonts w:asciiTheme="minorHAnsi" w:hAnsiTheme="minorHAnsi" w:cstheme="minorHAnsi"/>
          <w:color w:val="16191F"/>
          <w:sz w:val="28"/>
          <w:szCs w:val="28"/>
        </w:rPr>
        <w:t>, </w:t>
      </w:r>
      <w:proofErr w:type="spellStart"/>
      <w:r>
        <w:fldChar w:fldCharType="begin"/>
      </w:r>
      <w:r>
        <w:instrText>HYPERLINK "http://www.zsh.org/" \t "_blank"</w:instrText>
      </w:r>
      <w:r>
        <w:fldChar w:fldCharType="separate"/>
      </w:r>
      <w:r w:rsidRPr="001F46D8">
        <w:rPr>
          <w:rStyle w:val="HTMLCode"/>
          <w:rFonts w:asciiTheme="minorHAnsi" w:hAnsiTheme="minorHAnsi" w:cstheme="minorHAnsi"/>
          <w:color w:val="0000FF"/>
          <w:sz w:val="28"/>
          <w:szCs w:val="28"/>
        </w:rPr>
        <w:t>zsh</w:t>
      </w:r>
      <w:proofErr w:type="spellEnd"/>
      <w:r>
        <w:rPr>
          <w:rStyle w:val="HTMLCode"/>
          <w:rFonts w:asciiTheme="minorHAnsi" w:hAnsiTheme="minorHAnsi" w:cstheme="minorHAnsi"/>
          <w:color w:val="0000FF"/>
          <w:sz w:val="28"/>
          <w:szCs w:val="28"/>
        </w:rPr>
        <w:fldChar w:fldCharType="end"/>
      </w:r>
      <w:r w:rsidRPr="001F46D8">
        <w:rPr>
          <w:rFonts w:asciiTheme="minorHAnsi" w:hAnsiTheme="minorHAnsi" w:cstheme="minorHAnsi"/>
          <w:color w:val="16191F"/>
          <w:sz w:val="28"/>
          <w:szCs w:val="28"/>
        </w:rPr>
        <w:t>, and </w:t>
      </w:r>
      <w:proofErr w:type="spellStart"/>
      <w:r>
        <w:fldChar w:fldCharType="begin"/>
      </w:r>
      <w:r>
        <w:instrText>HYPERLINK "https://www.tcsh.org/" \t "_blank"</w:instrText>
      </w:r>
      <w:r>
        <w:fldChar w:fldCharType="separate"/>
      </w:r>
      <w:r w:rsidRPr="001F46D8">
        <w:rPr>
          <w:rStyle w:val="HTMLCode"/>
          <w:rFonts w:asciiTheme="minorHAnsi" w:hAnsiTheme="minorHAnsi" w:cstheme="minorHAnsi"/>
          <w:color w:val="0000FF"/>
          <w:sz w:val="28"/>
          <w:szCs w:val="28"/>
        </w:rPr>
        <w:t>tcsh</w:t>
      </w:r>
      <w:proofErr w:type="spellEnd"/>
      <w:r>
        <w:rPr>
          <w:rStyle w:val="HTMLCode"/>
          <w:rFonts w:asciiTheme="minorHAnsi" w:hAnsiTheme="minorHAnsi" w:cstheme="minorHAnsi"/>
          <w:color w:val="0000FF"/>
          <w:sz w:val="28"/>
          <w:szCs w:val="28"/>
        </w:rPr>
        <w:fldChar w:fldCharType="end"/>
      </w:r>
      <w:r w:rsidRPr="001F46D8">
        <w:rPr>
          <w:rFonts w:asciiTheme="minorHAnsi" w:hAnsiTheme="minorHAnsi" w:cstheme="minorHAnsi"/>
          <w:color w:val="16191F"/>
          <w:sz w:val="28"/>
          <w:szCs w:val="28"/>
        </w:rPr>
        <w:t> to run commands in Linux or macOS.</w:t>
      </w:r>
    </w:p>
    <w:p w14:paraId="35C400B6" w14:textId="77777777" w:rsidR="00DF5647" w:rsidRPr="001F46D8" w:rsidRDefault="00DF5647" w:rsidP="00DE69C5">
      <w:pPr>
        <w:pStyle w:val="NormalWeb"/>
        <w:numPr>
          <w:ilvl w:val="0"/>
          <w:numId w:val="4"/>
        </w:numPr>
        <w:shd w:val="clear" w:color="auto" w:fill="FFFFFF"/>
        <w:spacing w:before="0" w:beforeAutospacing="0" w:after="0" w:afterAutospacing="0" w:line="360" w:lineRule="atLeast"/>
        <w:jc w:val="both"/>
        <w:rPr>
          <w:rFonts w:asciiTheme="minorHAnsi" w:hAnsiTheme="minorHAnsi" w:cstheme="minorHAnsi"/>
          <w:color w:val="16191F"/>
          <w:sz w:val="28"/>
          <w:szCs w:val="28"/>
        </w:rPr>
      </w:pPr>
      <w:r w:rsidRPr="001F46D8">
        <w:rPr>
          <w:rFonts w:asciiTheme="minorHAnsi" w:hAnsiTheme="minorHAnsi" w:cstheme="minorHAnsi"/>
          <w:b/>
          <w:bCs/>
          <w:color w:val="16191F"/>
          <w:sz w:val="28"/>
          <w:szCs w:val="28"/>
        </w:rPr>
        <w:t>Windows command line</w:t>
      </w:r>
      <w:r w:rsidRPr="001F46D8">
        <w:rPr>
          <w:rFonts w:asciiTheme="minorHAnsi" w:hAnsiTheme="minorHAnsi" w:cstheme="minorHAnsi"/>
          <w:color w:val="16191F"/>
          <w:sz w:val="28"/>
          <w:szCs w:val="28"/>
        </w:rPr>
        <w:t> – On Windows, run commands at the Windows command prompt or in PowerShell.</w:t>
      </w:r>
    </w:p>
    <w:p w14:paraId="3B5C27F9" w14:textId="77777777" w:rsidR="00DF5647" w:rsidRDefault="00DF5647" w:rsidP="00DE69C5">
      <w:pPr>
        <w:pStyle w:val="NormalWeb"/>
        <w:numPr>
          <w:ilvl w:val="0"/>
          <w:numId w:val="4"/>
        </w:numPr>
        <w:shd w:val="clear" w:color="auto" w:fill="FFFFFF"/>
        <w:spacing w:before="0" w:beforeAutospacing="0" w:after="0" w:afterAutospacing="0" w:line="360" w:lineRule="atLeast"/>
        <w:jc w:val="both"/>
        <w:rPr>
          <w:rFonts w:asciiTheme="minorHAnsi" w:hAnsiTheme="minorHAnsi" w:cstheme="minorHAnsi"/>
          <w:color w:val="2E74B5" w:themeColor="accent5" w:themeShade="BF"/>
          <w:sz w:val="28"/>
          <w:szCs w:val="28"/>
        </w:rPr>
      </w:pPr>
      <w:r w:rsidRPr="001F46D8">
        <w:rPr>
          <w:rFonts w:asciiTheme="minorHAnsi" w:hAnsiTheme="minorHAnsi" w:cstheme="minorHAnsi"/>
          <w:b/>
          <w:bCs/>
          <w:color w:val="16191F"/>
          <w:sz w:val="28"/>
          <w:szCs w:val="28"/>
        </w:rPr>
        <w:t>Remotely</w:t>
      </w:r>
      <w:r w:rsidRPr="001F46D8">
        <w:rPr>
          <w:rFonts w:asciiTheme="minorHAnsi" w:hAnsiTheme="minorHAnsi" w:cstheme="minorHAnsi"/>
          <w:color w:val="16191F"/>
          <w:sz w:val="28"/>
          <w:szCs w:val="28"/>
        </w:rPr>
        <w:t> – Run commands on Amazon Elastic Compute Cloud (Amazon EC2) instances through a remote terminal program such as PuTTY or SSH, or with AWS Systems Manager.</w:t>
      </w:r>
      <w:r w:rsidRPr="001F46D8">
        <w:rPr>
          <w:rFonts w:asciiTheme="minorHAnsi" w:hAnsiTheme="minorHAnsi" w:cstheme="minorHAnsi"/>
          <w:sz w:val="28"/>
          <w:szCs w:val="28"/>
        </w:rPr>
        <w:t xml:space="preserve"> For more information: </w:t>
      </w:r>
      <w:r w:rsidRPr="00C70EF6">
        <w:rPr>
          <w:rFonts w:asciiTheme="minorHAnsi" w:hAnsiTheme="minorHAnsi" w:cstheme="minorHAnsi"/>
          <w:color w:val="2E74B5" w:themeColor="accent5" w:themeShade="BF"/>
          <w:sz w:val="28"/>
          <w:szCs w:val="28"/>
        </w:rPr>
        <w:t>http//docs.aws.amazon.com/cli/index.html?nc2=</w:t>
      </w:r>
      <w:proofErr w:type="spellStart"/>
      <w:r w:rsidRPr="00C70EF6">
        <w:rPr>
          <w:rFonts w:asciiTheme="minorHAnsi" w:hAnsiTheme="minorHAnsi" w:cstheme="minorHAnsi"/>
          <w:color w:val="2E74B5" w:themeColor="accent5" w:themeShade="BF"/>
          <w:sz w:val="28"/>
          <w:szCs w:val="28"/>
        </w:rPr>
        <w:t>h_ql_doc_cli</w:t>
      </w:r>
      <w:proofErr w:type="spellEnd"/>
    </w:p>
    <w:p w14:paraId="25C6D87E" w14:textId="25EEEF2C" w:rsidR="001F2B2B" w:rsidRDefault="001F2B2B" w:rsidP="001F2B2B">
      <w:pPr>
        <w:pStyle w:val="NormalWeb"/>
        <w:shd w:val="clear" w:color="auto" w:fill="FFFFFF"/>
        <w:spacing w:before="0" w:beforeAutospacing="0" w:after="0" w:afterAutospacing="0" w:line="360" w:lineRule="atLeast"/>
        <w:ind w:left="720"/>
        <w:jc w:val="both"/>
        <w:rPr>
          <w:rFonts w:asciiTheme="minorHAnsi" w:hAnsiTheme="minorHAnsi" w:cstheme="minorHAnsi"/>
          <w:color w:val="2E74B5" w:themeColor="accent5" w:themeShade="BF"/>
          <w:sz w:val="28"/>
          <w:szCs w:val="28"/>
        </w:rPr>
      </w:pPr>
    </w:p>
    <w:p w14:paraId="5A5A2CEC" w14:textId="3FE5F961" w:rsidR="00070D16" w:rsidRPr="00C70EF6" w:rsidRDefault="00070D16" w:rsidP="001F2B2B">
      <w:pPr>
        <w:pStyle w:val="NormalWeb"/>
        <w:shd w:val="clear" w:color="auto" w:fill="FFFFFF"/>
        <w:spacing w:before="0" w:beforeAutospacing="0" w:after="0" w:afterAutospacing="0" w:line="360" w:lineRule="atLeast"/>
        <w:ind w:left="720"/>
        <w:jc w:val="both"/>
        <w:rPr>
          <w:rFonts w:asciiTheme="minorHAnsi" w:hAnsiTheme="minorHAnsi" w:cstheme="minorHAnsi"/>
          <w:color w:val="2E74B5" w:themeColor="accent5" w:themeShade="BF"/>
          <w:sz w:val="28"/>
          <w:szCs w:val="28"/>
        </w:rPr>
      </w:pPr>
      <w:del w:id="184" w:author="Shubra Singh" w:date="2023-01-06T13:50:00Z">
        <w:r w:rsidRPr="00070D16" w:rsidDel="00BF30BD">
          <w:rPr>
            <w:rFonts w:asciiTheme="minorHAnsi" w:hAnsiTheme="minorHAnsi" w:cstheme="minorHAnsi"/>
            <w:noProof/>
            <w:color w:val="2E74B5" w:themeColor="accent5" w:themeShade="BF"/>
            <w:sz w:val="28"/>
            <w:szCs w:val="28"/>
          </w:rPr>
          <w:drawing>
            <wp:inline distT="0" distB="0" distL="0" distR="0" wp14:anchorId="101E72DC" wp14:editId="1D9B7E05">
              <wp:extent cx="5022850" cy="36576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3118" cy="3657795"/>
                      </a:xfrm>
                      <a:prstGeom prst="rect">
                        <a:avLst/>
                      </a:prstGeom>
                    </pic:spPr>
                  </pic:pic>
                </a:graphicData>
              </a:graphic>
            </wp:inline>
          </w:drawing>
        </w:r>
      </w:del>
      <w:ins w:id="185" w:author="Shubra Singh" w:date="2023-01-06T13:50:00Z">
        <w:r w:rsidR="00BF30BD" w:rsidRPr="00BF30BD">
          <w:rPr>
            <w:rFonts w:asciiTheme="minorHAnsi" w:hAnsiTheme="minorHAnsi" w:cstheme="minorHAnsi"/>
            <w:noProof/>
            <w:color w:val="2E74B5" w:themeColor="accent5" w:themeShade="BF"/>
            <w:sz w:val="28"/>
            <w:szCs w:val="28"/>
          </w:rPr>
          <w:drawing>
            <wp:inline distT="0" distB="0" distL="0" distR="0" wp14:anchorId="749CCF9C" wp14:editId="3ED5778D">
              <wp:extent cx="4762745" cy="48834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745" cy="4883401"/>
                      </a:xfrm>
                      <a:prstGeom prst="rect">
                        <a:avLst/>
                      </a:prstGeom>
                    </pic:spPr>
                  </pic:pic>
                </a:graphicData>
              </a:graphic>
            </wp:inline>
          </w:drawing>
        </w:r>
      </w:ins>
    </w:p>
    <w:p w14:paraId="59765DD6" w14:textId="69EC4FCA" w:rsidR="00DF5647" w:rsidRPr="001F46D8" w:rsidRDefault="00DF5647" w:rsidP="00DE69C5">
      <w:pPr>
        <w:pStyle w:val="NormalWeb"/>
        <w:shd w:val="clear" w:color="auto" w:fill="FFFFFF"/>
        <w:spacing w:before="0" w:beforeAutospacing="0" w:after="0" w:afterAutospacing="0" w:line="360" w:lineRule="atLeast"/>
        <w:ind w:left="720"/>
        <w:jc w:val="both"/>
        <w:rPr>
          <w:rFonts w:asciiTheme="minorHAnsi" w:hAnsiTheme="minorHAnsi" w:cstheme="minorHAnsi"/>
          <w:color w:val="16191F"/>
          <w:sz w:val="28"/>
          <w:szCs w:val="28"/>
        </w:rPr>
      </w:pPr>
    </w:p>
    <w:p w14:paraId="2CFAC78A" w14:textId="77777777" w:rsidR="00DF5647" w:rsidRPr="001F46D8" w:rsidRDefault="00DF5647" w:rsidP="00DE69C5">
      <w:pPr>
        <w:pStyle w:val="NormalWeb"/>
        <w:shd w:val="clear" w:color="auto" w:fill="FFFFFF"/>
        <w:spacing w:before="0" w:beforeAutospacing="0" w:after="0" w:afterAutospacing="0" w:line="360" w:lineRule="atLeast"/>
        <w:ind w:left="720"/>
        <w:jc w:val="both"/>
        <w:rPr>
          <w:rFonts w:asciiTheme="minorHAnsi" w:hAnsiTheme="minorHAnsi" w:cstheme="minorHAnsi"/>
          <w:color w:val="16191F"/>
          <w:sz w:val="28"/>
          <w:szCs w:val="28"/>
        </w:rPr>
      </w:pPr>
    </w:p>
    <w:p w14:paraId="2BC5C915" w14:textId="77777777" w:rsidR="00DF5647" w:rsidRPr="001F46D8" w:rsidRDefault="00DF5647" w:rsidP="00C76A41">
      <w:pPr>
        <w:pStyle w:val="Heading1"/>
      </w:pPr>
      <w:bookmarkStart w:id="186" w:name="_Toc112754248"/>
      <w:bookmarkStart w:id="187" w:name="_Toc122537645"/>
      <w:r w:rsidRPr="001F46D8">
        <w:t>Aws Terminology</w:t>
      </w:r>
      <w:bookmarkEnd w:id="186"/>
      <w:bookmarkEnd w:id="187"/>
    </w:p>
    <w:p w14:paraId="5DBFFD33" w14:textId="77777777" w:rsidR="00DF5647" w:rsidRPr="00940229" w:rsidRDefault="00DF5647" w:rsidP="0001401F">
      <w:pPr>
        <w:ind w:left="360"/>
        <w:rPr>
          <w:rFonts w:cstheme="minorHAnsi"/>
          <w:szCs w:val="28"/>
        </w:rPr>
      </w:pPr>
      <w:r w:rsidRPr="00940229">
        <w:rPr>
          <w:rFonts w:eastAsia="Times New Roman" w:cstheme="minorHAnsi"/>
          <w:b/>
          <w:bCs/>
          <w:szCs w:val="28"/>
          <w:lang w:eastAsia="en-IN"/>
        </w:rPr>
        <w:t>Access control list (ACL):</w:t>
      </w:r>
      <w:r w:rsidRPr="00940229">
        <w:rPr>
          <w:rFonts w:eastAsia="Times New Roman" w:cstheme="minorHAnsi"/>
          <w:szCs w:val="28"/>
          <w:lang w:eastAsia="en-IN"/>
        </w:rPr>
        <w:t> A firewall/security layer on the subnet level.</w:t>
      </w:r>
      <w:r w:rsidRPr="00940229">
        <w:rPr>
          <w:rFonts w:cstheme="minorHAnsi"/>
          <w:szCs w:val="28"/>
        </w:rPr>
        <w:t xml:space="preserve"> For more information h</w:t>
      </w:r>
      <w:r w:rsidRPr="00940229">
        <w:rPr>
          <w:rFonts w:eastAsia="Times New Roman" w:cstheme="minorHAnsi"/>
          <w:szCs w:val="28"/>
          <w:lang w:eastAsia="en-IN"/>
        </w:rPr>
        <w:t>ttps://docs.aws.amazon.com/AmazonS3/latest/userguide/acls.html</w:t>
      </w:r>
    </w:p>
    <w:p w14:paraId="19BE87B3" w14:textId="0379C211"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lastRenderedPageBreak/>
        <w:t>CloudWatch:</w:t>
      </w:r>
      <w:r w:rsidRPr="00940229">
        <w:rPr>
          <w:rFonts w:eastAsia="Times New Roman" w:cstheme="minorHAnsi"/>
          <w:szCs w:val="28"/>
          <w:lang w:eastAsia="en-IN"/>
        </w:rPr>
        <w:t> Service that allows you to monitor various elements of your AWS account.</w:t>
      </w:r>
      <w:r w:rsidRPr="00940229">
        <w:rPr>
          <w:rFonts w:cstheme="minorHAnsi"/>
          <w:szCs w:val="28"/>
        </w:rPr>
        <w:t xml:space="preserve"> For more information: </w:t>
      </w:r>
      <w:r w:rsidRPr="00940229">
        <w:rPr>
          <w:rFonts w:cstheme="minorHAnsi"/>
          <w:color w:val="2E74B5" w:themeColor="accent5" w:themeShade="BF"/>
          <w:szCs w:val="28"/>
        </w:rPr>
        <w:t>h</w:t>
      </w:r>
      <w:r w:rsidRPr="00940229">
        <w:rPr>
          <w:rFonts w:eastAsia="Times New Roman" w:cstheme="minorHAnsi"/>
          <w:color w:val="2E74B5" w:themeColor="accent5" w:themeShade="BF"/>
          <w:szCs w:val="28"/>
          <w:lang w:eastAsia="en-IN"/>
        </w:rPr>
        <w:t>ttps://docs.aws.amazon.com/cloudwatch/index.html</w:t>
      </w:r>
    </w:p>
    <w:p w14:paraId="73F2A1DF" w14:textId="7116B993"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t>Elastic Compute Cloud (EC2):</w:t>
      </w:r>
      <w:r w:rsidRPr="00940229">
        <w:rPr>
          <w:rFonts w:eastAsia="Times New Roman" w:cstheme="minorHAnsi"/>
          <w:szCs w:val="28"/>
          <w:lang w:eastAsia="en-IN"/>
        </w:rPr>
        <w:t> A virtual computer, very similar to a desktop/laptop computer.</w:t>
      </w:r>
      <w:r w:rsidRPr="00940229">
        <w:rPr>
          <w:rFonts w:cstheme="minorHAnsi"/>
          <w:szCs w:val="28"/>
        </w:rPr>
        <w:t xml:space="preserve"> For more information: </w:t>
      </w:r>
      <w:r w:rsidRPr="00940229">
        <w:rPr>
          <w:rFonts w:cstheme="minorHAnsi"/>
          <w:color w:val="2E74B5" w:themeColor="accent5" w:themeShade="BF"/>
          <w:szCs w:val="28"/>
        </w:rPr>
        <w:t>h</w:t>
      </w:r>
      <w:r w:rsidRPr="00940229">
        <w:rPr>
          <w:rFonts w:eastAsia="Times New Roman" w:cstheme="minorHAnsi"/>
          <w:color w:val="2E74B5" w:themeColor="accent5" w:themeShade="BF"/>
          <w:szCs w:val="28"/>
          <w:lang w:eastAsia="en-IN"/>
        </w:rPr>
        <w:t>ttps://docs.aws.amazon.com/AWSEC2/latest/UserGuide/concepts.html</w:t>
      </w:r>
    </w:p>
    <w:p w14:paraId="26B0290F" w14:textId="0FDA2D79"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Lambda:</w:t>
      </w:r>
      <w:r w:rsidRPr="00940229">
        <w:rPr>
          <w:rFonts w:eastAsia="Times New Roman" w:cstheme="minorHAnsi"/>
          <w:szCs w:val="28"/>
          <w:lang w:eastAsia="en-IN"/>
        </w:rPr>
        <w:t> Serverless computing that will replace EC2 instances, for the most part.</w:t>
      </w:r>
      <w:r w:rsidRPr="00940229">
        <w:rPr>
          <w:rFonts w:cstheme="minorHAnsi"/>
          <w:szCs w:val="28"/>
        </w:rPr>
        <w:t xml:space="preserve"> For more information: </w:t>
      </w:r>
      <w:r w:rsidRPr="00940229">
        <w:rPr>
          <w:rFonts w:cstheme="minorHAnsi"/>
          <w:color w:val="2E74B5" w:themeColor="accent5" w:themeShade="BF"/>
          <w:szCs w:val="28"/>
        </w:rPr>
        <w:t>h</w:t>
      </w:r>
      <w:r w:rsidRPr="00940229">
        <w:rPr>
          <w:rFonts w:eastAsia="Times New Roman" w:cstheme="minorHAnsi"/>
          <w:color w:val="2E74B5" w:themeColor="accent5" w:themeShade="BF"/>
          <w:szCs w:val="28"/>
          <w:lang w:eastAsia="en-IN"/>
        </w:rPr>
        <w:t>ttps://docs.aws.amazon.com/lambda/latest/dg/welcome.html</w:t>
      </w:r>
    </w:p>
    <w:p w14:paraId="4F23ED94" w14:textId="77777777"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t>Security group (SG):</w:t>
      </w:r>
      <w:r w:rsidRPr="00940229">
        <w:rPr>
          <w:rFonts w:eastAsia="Times New Roman" w:cstheme="minorHAnsi"/>
          <w:szCs w:val="28"/>
          <w:lang w:eastAsia="en-IN"/>
        </w:rPr>
        <w:t> Firewall/security layer on the server/instance level.</w:t>
      </w:r>
      <w:r w:rsidRPr="00940229">
        <w:rPr>
          <w:rFonts w:cstheme="minorHAnsi"/>
          <w:szCs w:val="28"/>
        </w:rPr>
        <w:t xml:space="preserve"> For more information </w:t>
      </w:r>
      <w:r w:rsidRPr="00940229">
        <w:rPr>
          <w:rFonts w:cstheme="minorHAnsi"/>
          <w:color w:val="2E74B5" w:themeColor="accent5" w:themeShade="BF"/>
          <w:szCs w:val="28"/>
        </w:rPr>
        <w:t>h</w:t>
      </w:r>
      <w:r w:rsidRPr="00940229">
        <w:rPr>
          <w:rFonts w:eastAsia="Times New Roman" w:cstheme="minorHAnsi"/>
          <w:color w:val="2E74B5" w:themeColor="accent5" w:themeShade="BF"/>
          <w:szCs w:val="28"/>
          <w:lang w:eastAsia="en-IN"/>
        </w:rPr>
        <w:t>ttps://docs.aws.amazon.com/AWSEC2/latest/UserGuide/ec2-security-groups.html</w:t>
      </w:r>
    </w:p>
    <w:p w14:paraId="305E2B65" w14:textId="77777777"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t>Subnet:</w:t>
      </w:r>
      <w:r w:rsidRPr="00940229">
        <w:rPr>
          <w:rFonts w:eastAsia="Times New Roman" w:cstheme="minorHAnsi"/>
          <w:szCs w:val="28"/>
          <w:lang w:eastAsia="en-IN"/>
        </w:rPr>
        <w:t> A subsection of a network and generally includes all the computers in a specific location.</w:t>
      </w:r>
      <w:r w:rsidRPr="00940229">
        <w:rPr>
          <w:rFonts w:cstheme="minorHAnsi"/>
          <w:szCs w:val="28"/>
        </w:rPr>
        <w:t xml:space="preserve"> For more information: </w:t>
      </w:r>
      <w:r w:rsidRPr="00940229">
        <w:rPr>
          <w:rFonts w:cstheme="minorHAnsi"/>
          <w:color w:val="2E74B5" w:themeColor="accent5" w:themeShade="BF"/>
          <w:szCs w:val="28"/>
        </w:rPr>
        <w:t>h</w:t>
      </w:r>
      <w:r w:rsidRPr="00940229">
        <w:rPr>
          <w:rFonts w:eastAsia="Times New Roman" w:cstheme="minorHAnsi"/>
          <w:color w:val="2E74B5" w:themeColor="accent5" w:themeShade="BF"/>
          <w:szCs w:val="28"/>
          <w:lang w:eastAsia="en-IN"/>
        </w:rPr>
        <w:t>ttps://docs.aws.amazon.com/AWSCloudFormation/latest/UserGuide/aws-resource-ec2-subnet.html</w:t>
      </w:r>
    </w:p>
    <w:p w14:paraId="27B3995C" w14:textId="77777777"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Virtual Private Cloud (VPC):</w:t>
      </w:r>
      <w:r w:rsidRPr="00940229">
        <w:rPr>
          <w:rFonts w:eastAsia="Times New Roman" w:cstheme="minorHAnsi"/>
          <w:szCs w:val="28"/>
          <w:lang w:eastAsia="en-IN"/>
        </w:rPr>
        <w:t> A private subsection of AWS you control and in which you can place AWS resources.</w:t>
      </w:r>
      <w:r w:rsidRPr="00940229">
        <w:rPr>
          <w:rFonts w:cstheme="minorHAnsi"/>
          <w:szCs w:val="28"/>
        </w:rPr>
        <w:t xml:space="preserve"> For more information: </w:t>
      </w:r>
      <w:r w:rsidRPr="00940229">
        <w:rPr>
          <w:rFonts w:cstheme="minorHAnsi"/>
          <w:color w:val="2E74B5" w:themeColor="accent5" w:themeShade="BF"/>
          <w:szCs w:val="28"/>
        </w:rPr>
        <w:t>h</w:t>
      </w:r>
      <w:r w:rsidRPr="00940229">
        <w:rPr>
          <w:rFonts w:eastAsia="Times New Roman" w:cstheme="minorHAnsi"/>
          <w:color w:val="2E74B5" w:themeColor="accent5" w:themeShade="BF"/>
          <w:szCs w:val="28"/>
          <w:lang w:eastAsia="en-IN"/>
        </w:rPr>
        <w:t>ttps://docs.aws.amazon.com/vpc/latest/userguide/what-is-amazon-vpc.html</w:t>
      </w:r>
    </w:p>
    <w:p w14:paraId="300F25D4" w14:textId="48B74C2C" w:rsidR="00DF5647" w:rsidRPr="006051CD" w:rsidRDefault="00DF5647" w:rsidP="00C76A41">
      <w:pPr>
        <w:pStyle w:val="Heading1"/>
      </w:pPr>
      <w:bookmarkStart w:id="188" w:name="_Toc113280426"/>
      <w:bookmarkStart w:id="189" w:name="_Toc122537646"/>
      <w:r w:rsidRPr="006051CD">
        <w:t xml:space="preserve">CloudFormation Template – </w:t>
      </w:r>
      <w:bookmarkEnd w:id="188"/>
      <w:r w:rsidR="00070D16">
        <w:t>GSLB</w:t>
      </w:r>
      <w:bookmarkEnd w:id="189"/>
    </w:p>
    <w:p w14:paraId="502B13D3" w14:textId="77777777" w:rsidR="00DF5647" w:rsidRPr="001F46D8" w:rsidRDefault="00DF5647" w:rsidP="00C76A41">
      <w:pPr>
        <w:pStyle w:val="Heading2"/>
      </w:pPr>
      <w:bookmarkStart w:id="190" w:name="_Toc99031793"/>
      <w:bookmarkStart w:id="191" w:name="_Toc113280427"/>
      <w:bookmarkStart w:id="192" w:name="_Toc122537647"/>
      <w:r w:rsidRPr="001F46D8">
        <w:t>Overview</w:t>
      </w:r>
      <w:bookmarkEnd w:id="190"/>
      <w:bookmarkEnd w:id="191"/>
      <w:bookmarkEnd w:id="192"/>
    </w:p>
    <w:p w14:paraId="1FA46F61" w14:textId="53AF172B" w:rsidR="00DF5647" w:rsidRPr="001F46D8" w:rsidRDefault="00DF5647" w:rsidP="00DE69C5">
      <w:pPr>
        <w:jc w:val="both"/>
        <w:rPr>
          <w:szCs w:val="28"/>
        </w:rPr>
      </w:pPr>
      <w:del w:id="193" w:author="Shubra Singh" w:date="2022-12-21T17:43:00Z">
        <w:r w:rsidDel="001B03AF">
          <w:tab/>
        </w:r>
      </w:del>
      <w:r w:rsidRPr="001F46D8">
        <w:rPr>
          <w:szCs w:val="28"/>
        </w:rPr>
        <w:t xml:space="preserve">CloudFormation template to create </w:t>
      </w:r>
      <w:r w:rsidR="00C03E3D">
        <w:rPr>
          <w:szCs w:val="28"/>
        </w:rPr>
        <w:t xml:space="preserve">resource in </w:t>
      </w:r>
      <w:r w:rsidR="00811723" w:rsidRPr="00811723">
        <w:rPr>
          <w:szCs w:val="28"/>
        </w:rPr>
        <w:t>2 regions, 1 GSLB controller and 2 site devices in each region</w:t>
      </w:r>
      <w:r w:rsidRPr="001F46D8">
        <w:rPr>
          <w:szCs w:val="28"/>
        </w:rPr>
        <w:t xml:space="preserve"> instances on A</w:t>
      </w:r>
      <w:r w:rsidR="00CB253D">
        <w:rPr>
          <w:szCs w:val="28"/>
        </w:rPr>
        <w:t>WS</w:t>
      </w:r>
      <w:r w:rsidRPr="001F46D8">
        <w:rPr>
          <w:szCs w:val="28"/>
        </w:rPr>
        <w:t xml:space="preserve"> portal.</w:t>
      </w:r>
    </w:p>
    <w:p w14:paraId="02519B08" w14:textId="77777777" w:rsidR="00DF5647" w:rsidRPr="001F46D8" w:rsidRDefault="00DF5647" w:rsidP="00C76A41">
      <w:pPr>
        <w:pStyle w:val="Heading2"/>
      </w:pPr>
      <w:bookmarkStart w:id="194" w:name="_Toc113280428"/>
      <w:bookmarkStart w:id="195" w:name="_Toc122537648"/>
      <w:r w:rsidRPr="001F46D8">
        <w:lastRenderedPageBreak/>
        <w:t>Prerequisites</w:t>
      </w:r>
      <w:bookmarkEnd w:id="194"/>
      <w:bookmarkEnd w:id="195"/>
    </w:p>
    <w:p w14:paraId="4FC99CFF" w14:textId="77777777" w:rsidR="001B03AF" w:rsidRPr="00C8400E" w:rsidRDefault="001B03AF" w:rsidP="001B03AF">
      <w:pPr>
        <w:pStyle w:val="Heading3"/>
        <w:rPr>
          <w:ins w:id="196" w:author="Shubra Singh" w:date="2022-12-21T17:44:00Z"/>
        </w:rPr>
      </w:pPr>
      <w:bookmarkStart w:id="197" w:name="_Toc121685647"/>
      <w:bookmarkStart w:id="198" w:name="_Toc122537649"/>
      <w:ins w:id="199" w:author="Shubra Singh" w:date="2022-12-21T17:44:00Z">
        <w:r w:rsidRPr="001C182B">
          <w:t>AWS Account &amp; Subscription.</w:t>
        </w:r>
        <w:bookmarkEnd w:id="197"/>
        <w:bookmarkEnd w:id="198"/>
      </w:ins>
    </w:p>
    <w:p w14:paraId="0498B73C" w14:textId="77777777" w:rsidR="001B03AF" w:rsidRDefault="001B03AF" w:rsidP="001B03AF">
      <w:pPr>
        <w:rPr>
          <w:ins w:id="200" w:author="Shubra Singh" w:date="2022-12-21T17:44:00Z"/>
        </w:rPr>
      </w:pPr>
      <w:ins w:id="201" w:author="Shubra Singh" w:date="2022-12-21T17:44:00Z">
        <w:r>
          <w:t xml:space="preserve">Generate </w:t>
        </w:r>
        <w:proofErr w:type="spellStart"/>
        <w:r>
          <w:t>access_key_id</w:t>
        </w:r>
        <w:proofErr w:type="spellEnd"/>
        <w:r>
          <w:t xml:space="preserve"> and </w:t>
        </w:r>
        <w:proofErr w:type="spellStart"/>
        <w:r>
          <w:t>secret_access_key</w:t>
        </w:r>
        <w:proofErr w:type="spellEnd"/>
        <w:r>
          <w:t xml:space="preserve"> if you don’t have it. For more details visit:</w:t>
        </w:r>
      </w:ins>
    </w:p>
    <w:p w14:paraId="71BA2F0B" w14:textId="77777777" w:rsidR="001B03AF" w:rsidRDefault="001B03AF" w:rsidP="001B03AF">
      <w:pPr>
        <w:rPr>
          <w:ins w:id="202" w:author="Shubra Singh" w:date="2022-12-21T17:44:00Z"/>
        </w:rPr>
      </w:pPr>
      <w:ins w:id="203" w:author="Shubra Singh" w:date="2022-12-21T17:44:00Z">
        <w:r>
          <w:fldChar w:fldCharType="begin"/>
        </w:r>
        <w:r>
          <w:instrText>HYPERLINK "https://docs.aws.amazon.com/powershell/latest/userguide/pstools-appendix-sign-up.html"</w:instrText>
        </w:r>
        <w:r>
          <w:fldChar w:fldCharType="separate"/>
        </w:r>
        <w:r w:rsidRPr="001C182B">
          <w:rPr>
            <w:rStyle w:val="Hyperlink"/>
          </w:rPr>
          <w:t>https://docs.aws.amazon.com/powershell/latest/userguide/pstools-appendix-sign-up.html</w:t>
        </w:r>
        <w:r>
          <w:rPr>
            <w:rStyle w:val="Hyperlink"/>
          </w:rPr>
          <w:fldChar w:fldCharType="end"/>
        </w:r>
      </w:ins>
    </w:p>
    <w:p w14:paraId="0EABA652" w14:textId="77777777" w:rsidR="001B03AF" w:rsidRDefault="001B03AF" w:rsidP="001B03AF">
      <w:pPr>
        <w:pStyle w:val="Heading3"/>
        <w:rPr>
          <w:ins w:id="204" w:author="Shubra Singh" w:date="2022-12-21T17:44:00Z"/>
        </w:rPr>
      </w:pPr>
      <w:bookmarkStart w:id="205" w:name="_Toc121685648"/>
      <w:bookmarkStart w:id="206" w:name="_Toc122537650"/>
      <w:ins w:id="207" w:author="Shubra Singh" w:date="2022-12-21T17:44:00Z">
        <w:r>
          <w:t>AWS Account and Environment Setup to Run CFT Template [One Time Step]</w:t>
        </w:r>
        <w:bookmarkEnd w:id="205"/>
        <w:bookmarkEnd w:id="206"/>
      </w:ins>
    </w:p>
    <w:p w14:paraId="6A184BDD" w14:textId="77777777" w:rsidR="001B03AF" w:rsidRDefault="001B03AF" w:rsidP="001B03AF">
      <w:pPr>
        <w:pStyle w:val="ListParagraph"/>
        <w:numPr>
          <w:ilvl w:val="0"/>
          <w:numId w:val="48"/>
        </w:numPr>
        <w:rPr>
          <w:ins w:id="208" w:author="Shubra Singh" w:date="2022-12-21T17:44:00Z"/>
        </w:rPr>
      </w:pPr>
      <w:ins w:id="209" w:author="Shubra Singh" w:date="2022-12-21T17:44:00Z">
        <w:r>
          <w:t>Download and install python setup using following link:</w:t>
        </w:r>
      </w:ins>
    </w:p>
    <w:p w14:paraId="41234057" w14:textId="77777777" w:rsidR="001B03AF" w:rsidRDefault="001B03AF" w:rsidP="001B03AF">
      <w:pPr>
        <w:pStyle w:val="ListParagraph"/>
        <w:ind w:left="1080"/>
        <w:rPr>
          <w:ins w:id="210" w:author="Shubra Singh" w:date="2022-12-21T17:44:00Z"/>
        </w:rPr>
      </w:pPr>
      <w:ins w:id="211" w:author="Shubra Singh" w:date="2022-12-21T17:44:00Z">
        <w:r>
          <w:fldChar w:fldCharType="begin"/>
        </w:r>
        <w:r>
          <w:instrText>HYPERLINK "https://www.python.org/ftp/python/3.8.5/python-3.8.5-amd64.exe"</w:instrText>
        </w:r>
        <w:r>
          <w:fldChar w:fldCharType="separate"/>
        </w:r>
        <w:r w:rsidRPr="00AE7C85">
          <w:rPr>
            <w:rStyle w:val="Hyperlink"/>
          </w:rPr>
          <w:t>https://www.python.org/ftp/python/3.8.5/python-3.8.5-amd64.exe</w:t>
        </w:r>
        <w:r>
          <w:rPr>
            <w:rStyle w:val="Hyperlink"/>
          </w:rPr>
          <w:fldChar w:fldCharType="end"/>
        </w:r>
      </w:ins>
    </w:p>
    <w:p w14:paraId="00682865" w14:textId="77777777" w:rsidR="001B03AF" w:rsidRDefault="001B03AF" w:rsidP="001B03AF">
      <w:pPr>
        <w:pStyle w:val="ListParagraph"/>
        <w:numPr>
          <w:ilvl w:val="0"/>
          <w:numId w:val="49"/>
        </w:numPr>
        <w:ind w:left="1440"/>
        <w:jc w:val="both"/>
        <w:rPr>
          <w:ins w:id="212" w:author="Shubra Singh" w:date="2022-12-21T17:44:00Z"/>
          <w:szCs w:val="28"/>
        </w:rPr>
      </w:pPr>
      <w:ins w:id="213" w:author="Shubra Singh" w:date="2022-12-21T17:44:00Z">
        <w:r w:rsidRPr="00B31945">
          <w:rPr>
            <w:szCs w:val="28"/>
          </w:rPr>
          <w:t xml:space="preserve">To verify that Python is available on our local machine, we need to open the command line (in Windows search, type </w:t>
        </w:r>
        <w:proofErr w:type="spellStart"/>
        <w:r w:rsidRPr="00B31945">
          <w:rPr>
            <w:szCs w:val="28"/>
          </w:rPr>
          <w:t>cmd</w:t>
        </w:r>
        <w:proofErr w:type="spellEnd"/>
        <w:r w:rsidRPr="00B31945">
          <w:rPr>
            <w:szCs w:val="28"/>
          </w:rPr>
          <w:t xml:space="preserve"> and press Enter to open Command Prompt or right-click on the Start button and select Windows</w:t>
        </w:r>
        <w:r>
          <w:rPr>
            <w:szCs w:val="28"/>
          </w:rPr>
          <w:t xml:space="preserve"> Command Prompt</w:t>
        </w:r>
        <w:r w:rsidRPr="00B31945">
          <w:rPr>
            <w:szCs w:val="28"/>
          </w:rPr>
          <w:t>), type python, and press Enter.</w:t>
        </w:r>
      </w:ins>
    </w:p>
    <w:p w14:paraId="36E2558D" w14:textId="77777777" w:rsidR="001B03AF" w:rsidRPr="00B31945" w:rsidRDefault="001B03AF" w:rsidP="001B03AF">
      <w:pPr>
        <w:pStyle w:val="ListParagraph"/>
        <w:numPr>
          <w:ilvl w:val="0"/>
          <w:numId w:val="49"/>
        </w:numPr>
        <w:ind w:left="1440"/>
        <w:jc w:val="both"/>
        <w:rPr>
          <w:ins w:id="214" w:author="Shubra Singh" w:date="2022-12-21T17:44:00Z"/>
          <w:szCs w:val="28"/>
        </w:rPr>
      </w:pPr>
      <w:ins w:id="215" w:author="Shubra Singh" w:date="2022-12-21T17:44:00Z">
        <w:r w:rsidRPr="00B31945">
          <w:rPr>
            <w:szCs w:val="28"/>
          </w:rPr>
          <w:t>If Python is properly installed, we will see a notification like the one below:</w:t>
        </w:r>
      </w:ins>
    </w:p>
    <w:p w14:paraId="23F8D82B" w14:textId="77777777" w:rsidR="001B03AF" w:rsidRPr="00B31945" w:rsidRDefault="001B03AF" w:rsidP="001B03AF">
      <w:pPr>
        <w:ind w:left="360"/>
        <w:jc w:val="both"/>
        <w:rPr>
          <w:ins w:id="216" w:author="Shubra Singh" w:date="2022-12-21T17:44:00Z"/>
          <w:szCs w:val="28"/>
        </w:rPr>
      </w:pPr>
    </w:p>
    <w:p w14:paraId="1C89B899" w14:textId="77777777" w:rsidR="001B03AF" w:rsidRPr="00F1479E" w:rsidRDefault="001B03AF" w:rsidP="001B03AF">
      <w:pPr>
        <w:pStyle w:val="ListParagraph"/>
        <w:ind w:left="1800"/>
        <w:rPr>
          <w:ins w:id="217" w:author="Shubra Singh" w:date="2022-12-21T17:44:00Z"/>
          <w:i/>
          <w:iCs/>
          <w:sz w:val="22"/>
          <w:szCs w:val="16"/>
        </w:rPr>
      </w:pPr>
      <w:ins w:id="218" w:author="Shubra Singh" w:date="2022-12-21T17:44:00Z">
        <w:r w:rsidRPr="00F1479E">
          <w:rPr>
            <w:i/>
            <w:iCs/>
            <w:sz w:val="22"/>
            <w:szCs w:val="16"/>
          </w:rPr>
          <w:t>Python 3.</w:t>
        </w:r>
        <w:r>
          <w:rPr>
            <w:i/>
            <w:iCs/>
            <w:sz w:val="22"/>
            <w:szCs w:val="16"/>
          </w:rPr>
          <w:t>8</w:t>
        </w:r>
        <w:r w:rsidRPr="00F1479E">
          <w:rPr>
            <w:i/>
            <w:iCs/>
            <w:sz w:val="22"/>
            <w:szCs w:val="16"/>
          </w:rPr>
          <w:t>.</w:t>
        </w:r>
        <w:r>
          <w:rPr>
            <w:i/>
            <w:iCs/>
            <w:sz w:val="22"/>
            <w:szCs w:val="16"/>
          </w:rPr>
          <w:t>x</w:t>
        </w:r>
        <w:r w:rsidRPr="00F1479E">
          <w:rPr>
            <w:i/>
            <w:iCs/>
            <w:sz w:val="22"/>
            <w:szCs w:val="16"/>
          </w:rPr>
          <w:t xml:space="preserve"> (tags/v3.10.2:a58ebcc, Jan 17 2022, 14:12:15) [MSC v.1929 64 bit (AMD64)] on win32 Type "help," "copyright," "credits," or "license" for more information.</w:t>
        </w:r>
      </w:ins>
    </w:p>
    <w:p w14:paraId="6A7B8A4A" w14:textId="77777777" w:rsidR="001B03AF" w:rsidRPr="00F1479E" w:rsidRDefault="001B03AF" w:rsidP="001B03AF">
      <w:pPr>
        <w:pStyle w:val="ListParagraph"/>
        <w:numPr>
          <w:ilvl w:val="0"/>
          <w:numId w:val="49"/>
        </w:numPr>
        <w:ind w:left="1440"/>
        <w:rPr>
          <w:ins w:id="219" w:author="Shubra Singh" w:date="2022-12-21T17:44:00Z"/>
        </w:rPr>
      </w:pPr>
      <w:ins w:id="220" w:author="Shubra Singh" w:date="2022-12-21T17:44:00Z">
        <w:r>
          <w:rPr>
            <w:rFonts w:ascii="Source Sans Pro" w:hAnsi="Source Sans Pro"/>
            <w:color w:val="212529"/>
            <w:szCs w:val="28"/>
            <w:shd w:val="clear" w:color="auto" w:fill="FFFFFF"/>
          </w:rPr>
          <w:t>To check if PIP is already installed on Windows, we should open the command line again, type </w:t>
        </w:r>
        <w:r>
          <w:rPr>
            <w:rStyle w:val="HTMLCode"/>
            <w:rFonts w:ascii="var(--bs-font-monospace)" w:eastAsiaTheme="minorEastAsia" w:hAnsi="var(--bs-font-monospace)"/>
            <w:sz w:val="21"/>
            <w:szCs w:val="21"/>
            <w:shd w:val="clear" w:color="auto" w:fill="FFFFFF"/>
          </w:rPr>
          <w:t>pip</w:t>
        </w:r>
        <w:r>
          <w:rPr>
            <w:rFonts w:ascii="Source Sans Pro" w:hAnsi="Source Sans Pro"/>
            <w:color w:val="212529"/>
            <w:szCs w:val="28"/>
            <w:shd w:val="clear" w:color="auto" w:fill="FFFFFF"/>
          </w:rPr>
          <w:t>, and press </w:t>
        </w:r>
        <w:r>
          <w:rPr>
            <w:rStyle w:val="HTMLCode"/>
            <w:rFonts w:ascii="var(--bs-font-monospace)" w:eastAsiaTheme="minorEastAsia" w:hAnsi="var(--bs-font-monospace)"/>
            <w:sz w:val="21"/>
            <w:szCs w:val="21"/>
            <w:shd w:val="clear" w:color="auto" w:fill="FFFFFF"/>
          </w:rPr>
          <w:t>Enter</w:t>
        </w:r>
        <w:r>
          <w:rPr>
            <w:rFonts w:ascii="Source Sans Pro" w:hAnsi="Source Sans Pro"/>
            <w:color w:val="212529"/>
            <w:szCs w:val="28"/>
            <w:shd w:val="clear" w:color="auto" w:fill="FFFFFF"/>
          </w:rPr>
          <w:t>.</w:t>
        </w:r>
      </w:ins>
    </w:p>
    <w:p w14:paraId="20752861" w14:textId="77777777" w:rsidR="001B03AF" w:rsidRDefault="001B03AF" w:rsidP="001B03AF">
      <w:pPr>
        <w:pStyle w:val="ListParagraph"/>
        <w:numPr>
          <w:ilvl w:val="0"/>
          <w:numId w:val="49"/>
        </w:numPr>
        <w:ind w:left="1440"/>
        <w:rPr>
          <w:ins w:id="221" w:author="Shubra Singh" w:date="2022-12-21T17:44:00Z"/>
        </w:rPr>
      </w:pPr>
      <w:ins w:id="222" w:author="Shubra Singh" w:date="2022-12-21T17:44:00Z">
        <w:r>
          <w:t>If PIP is installed, we will receive a long notification explaining the program usage, all the available commands and options. Otherwise, if PIP is not installed, the output will be:</w:t>
        </w:r>
      </w:ins>
    </w:p>
    <w:p w14:paraId="499ACF81" w14:textId="77777777" w:rsidR="001B03AF" w:rsidRPr="00B31945" w:rsidRDefault="001B03AF" w:rsidP="001B03AF">
      <w:pPr>
        <w:ind w:left="1340"/>
        <w:rPr>
          <w:ins w:id="223" w:author="Shubra Singh" w:date="2022-12-21T17:44:00Z"/>
          <w:i/>
          <w:iCs/>
          <w:sz w:val="24"/>
          <w:szCs w:val="18"/>
        </w:rPr>
      </w:pPr>
      <w:ins w:id="224" w:author="Shubra Singh" w:date="2022-12-21T17:44:00Z">
        <w:r w:rsidRPr="00B31945">
          <w:rPr>
            <w:i/>
            <w:iCs/>
            <w:sz w:val="24"/>
            <w:szCs w:val="18"/>
          </w:rPr>
          <w:t xml:space="preserve">'pip' is not recognized as an internal or external command, operable program or </w:t>
        </w:r>
        <w:r>
          <w:rPr>
            <w:i/>
            <w:iCs/>
            <w:sz w:val="24"/>
            <w:szCs w:val="18"/>
          </w:rPr>
          <w:t xml:space="preserve">       </w:t>
        </w:r>
        <w:r w:rsidRPr="00B31945">
          <w:rPr>
            <w:i/>
            <w:iCs/>
            <w:sz w:val="24"/>
            <w:szCs w:val="18"/>
          </w:rPr>
          <w:t>batch file.</w:t>
        </w:r>
      </w:ins>
    </w:p>
    <w:p w14:paraId="53175F87" w14:textId="77777777" w:rsidR="001B03AF" w:rsidRPr="00B31945" w:rsidRDefault="001B03AF" w:rsidP="001B03AF">
      <w:pPr>
        <w:pStyle w:val="ListParagraph"/>
        <w:numPr>
          <w:ilvl w:val="0"/>
          <w:numId w:val="49"/>
        </w:numPr>
        <w:ind w:left="1440"/>
        <w:rPr>
          <w:ins w:id="225" w:author="Shubra Singh" w:date="2022-12-21T17:44:00Z"/>
        </w:rPr>
      </w:pPr>
      <w:ins w:id="226" w:author="Shubra Singh" w:date="2022-12-21T17:44:00Z">
        <w:r w:rsidRPr="00B31945">
          <w:t>To install pip on window visit:</w:t>
        </w:r>
      </w:ins>
    </w:p>
    <w:p w14:paraId="42B8ABD0" w14:textId="77777777" w:rsidR="001B03AF" w:rsidRPr="00B31945" w:rsidRDefault="001B03AF" w:rsidP="001B03AF">
      <w:pPr>
        <w:pStyle w:val="ListParagraph"/>
        <w:ind w:left="1800"/>
        <w:rPr>
          <w:ins w:id="227" w:author="Shubra Singh" w:date="2022-12-21T17:44:00Z"/>
          <w:sz w:val="24"/>
          <w:szCs w:val="18"/>
        </w:rPr>
      </w:pPr>
      <w:ins w:id="228" w:author="Shubra Singh" w:date="2022-12-21T17:44:00Z">
        <w:r>
          <w:fldChar w:fldCharType="begin"/>
        </w:r>
        <w:r>
          <w:instrText>HYPERLINK "https://pip.pypa.io/en/stable/installation/"</w:instrText>
        </w:r>
        <w:r>
          <w:fldChar w:fldCharType="separate"/>
        </w:r>
        <w:r w:rsidRPr="00B31945">
          <w:rPr>
            <w:rStyle w:val="Hyperlink"/>
            <w:sz w:val="24"/>
            <w:szCs w:val="18"/>
          </w:rPr>
          <w:t>https://pip.pypa.io/en/stable/installation</w:t>
        </w:r>
        <w:r>
          <w:rPr>
            <w:rStyle w:val="Hyperlink"/>
            <w:sz w:val="24"/>
            <w:szCs w:val="18"/>
          </w:rPr>
          <w:fldChar w:fldCharType="end"/>
        </w:r>
      </w:ins>
    </w:p>
    <w:p w14:paraId="41A4285F" w14:textId="77777777" w:rsidR="001B03AF" w:rsidRPr="00B31945" w:rsidRDefault="001B03AF" w:rsidP="001B03AF">
      <w:pPr>
        <w:pStyle w:val="ListParagraph"/>
        <w:numPr>
          <w:ilvl w:val="0"/>
          <w:numId w:val="48"/>
        </w:numPr>
        <w:rPr>
          <w:ins w:id="229" w:author="Shubra Singh" w:date="2022-12-21T17:44:00Z"/>
          <w:szCs w:val="28"/>
        </w:rPr>
      </w:pPr>
      <w:ins w:id="230" w:author="Shubra Singh" w:date="2022-12-21T17:44:00Z">
        <w:r w:rsidRPr="00B31945">
          <w:rPr>
            <w:szCs w:val="28"/>
          </w:rPr>
          <w:t>Install all dependencies</w:t>
        </w:r>
        <w:r>
          <w:rPr>
            <w:szCs w:val="28"/>
          </w:rPr>
          <w:t xml:space="preserve"> go to current working directory and </w:t>
        </w:r>
        <w:r w:rsidRPr="00B31945">
          <w:rPr>
            <w:szCs w:val="28"/>
          </w:rPr>
          <w:t xml:space="preserve"> us</w:t>
        </w:r>
        <w:r>
          <w:rPr>
            <w:szCs w:val="28"/>
          </w:rPr>
          <w:t>e</w:t>
        </w:r>
        <w:r w:rsidRPr="00B31945">
          <w:rPr>
            <w:szCs w:val="28"/>
          </w:rPr>
          <w:t xml:space="preserve"> following command</w:t>
        </w:r>
        <w:r>
          <w:rPr>
            <w:szCs w:val="28"/>
          </w:rPr>
          <w:t>:</w:t>
        </w:r>
      </w:ins>
    </w:p>
    <w:p w14:paraId="51ADAE3C" w14:textId="77777777" w:rsidR="001B03AF" w:rsidRPr="00AE7C85" w:rsidRDefault="001B03AF" w:rsidP="001B03AF">
      <w:pPr>
        <w:pStyle w:val="ListParagraph"/>
        <w:jc w:val="both"/>
        <w:rPr>
          <w:ins w:id="231" w:author="Shubra Singh" w:date="2022-12-21T17:44:00Z"/>
          <w:color w:val="2E74B5" w:themeColor="accent5" w:themeShade="BF"/>
          <w:szCs w:val="28"/>
        </w:rPr>
      </w:pPr>
      <w:ins w:id="232" w:author="Shubra Singh" w:date="2022-12-21T17:44:00Z">
        <w:r>
          <w:rPr>
            <w:color w:val="2E74B5" w:themeColor="accent5" w:themeShade="BF"/>
            <w:szCs w:val="28"/>
          </w:rPr>
          <w:t xml:space="preserve">      </w:t>
        </w:r>
        <w:r w:rsidRPr="00612D41">
          <w:rPr>
            <w:color w:val="2E74B5" w:themeColor="accent5" w:themeShade="BF"/>
            <w:szCs w:val="28"/>
          </w:rPr>
          <w:t>pip install -r requirements.txt</w:t>
        </w:r>
      </w:ins>
    </w:p>
    <w:p w14:paraId="0F0218F4" w14:textId="77777777" w:rsidR="001B03AF" w:rsidRPr="001E5C7E" w:rsidRDefault="001B03AF" w:rsidP="001B03AF">
      <w:pPr>
        <w:pStyle w:val="ListParagraph"/>
        <w:numPr>
          <w:ilvl w:val="0"/>
          <w:numId w:val="48"/>
        </w:numPr>
        <w:rPr>
          <w:ins w:id="233" w:author="Shubra Singh" w:date="2022-12-21T17:44:00Z"/>
        </w:rPr>
      </w:pPr>
      <w:ins w:id="234" w:author="Shubra Singh" w:date="2022-12-21T17:44:00Z">
        <w:r>
          <w:t>Locate and open /credentials in current working directory.</w:t>
        </w:r>
      </w:ins>
    </w:p>
    <w:p w14:paraId="5E84045B" w14:textId="77777777" w:rsidR="001B03AF" w:rsidRDefault="001B03AF" w:rsidP="001B03AF">
      <w:pPr>
        <w:pStyle w:val="NormalWeb"/>
        <w:numPr>
          <w:ilvl w:val="0"/>
          <w:numId w:val="48"/>
        </w:numPr>
        <w:shd w:val="clear" w:color="auto" w:fill="FFFFFF"/>
        <w:spacing w:before="0" w:beforeAutospacing="0" w:after="0" w:afterAutospacing="0" w:line="360" w:lineRule="atLeast"/>
        <w:jc w:val="both"/>
        <w:rPr>
          <w:ins w:id="235" w:author="Shubra Singh" w:date="2022-12-21T17:44:00Z"/>
          <w:rStyle w:val="HTMLCode"/>
          <w:rFonts w:asciiTheme="minorHAnsi" w:hAnsiTheme="minorHAnsi" w:cstheme="minorHAnsi"/>
          <w:color w:val="16191F"/>
          <w:sz w:val="28"/>
          <w:szCs w:val="28"/>
        </w:rPr>
      </w:pPr>
      <w:ins w:id="236" w:author="Shubra Singh" w:date="2022-12-21T17:44:00Z">
        <w:r>
          <w:rPr>
            <w:rStyle w:val="HTMLCode"/>
            <w:rFonts w:asciiTheme="minorHAnsi" w:hAnsiTheme="minorHAnsi" w:cstheme="minorHAnsi"/>
            <w:color w:val="16191F"/>
            <w:sz w:val="28"/>
            <w:szCs w:val="28"/>
          </w:rPr>
          <w:lastRenderedPageBreak/>
          <w:t>C</w:t>
        </w:r>
        <w:r w:rsidRPr="00182A0C">
          <w:rPr>
            <w:rStyle w:val="HTMLCode"/>
            <w:rFonts w:asciiTheme="minorHAnsi" w:hAnsiTheme="minorHAnsi" w:cstheme="minorHAnsi"/>
            <w:color w:val="16191F"/>
            <w:sz w:val="28"/>
            <w:szCs w:val="28"/>
          </w:rPr>
          <w:t>hange the access key as well as secret</w:t>
        </w:r>
        <w:r>
          <w:rPr>
            <w:rStyle w:val="HTMLCode"/>
            <w:rFonts w:asciiTheme="minorHAnsi" w:hAnsiTheme="minorHAnsi" w:cstheme="minorHAnsi"/>
            <w:color w:val="16191F"/>
            <w:sz w:val="28"/>
            <w:szCs w:val="28"/>
          </w:rPr>
          <w:t xml:space="preserve"> access</w:t>
        </w:r>
        <w:r w:rsidRPr="00182A0C">
          <w:rPr>
            <w:rStyle w:val="HTMLCode"/>
            <w:rFonts w:asciiTheme="minorHAnsi" w:hAnsiTheme="minorHAnsi" w:cstheme="minorHAnsi"/>
            <w:color w:val="16191F"/>
            <w:sz w:val="28"/>
            <w:szCs w:val="28"/>
          </w:rPr>
          <w:t xml:space="preserve"> key</w:t>
        </w:r>
        <w:r>
          <w:rPr>
            <w:rStyle w:val="HTMLCode"/>
            <w:rFonts w:asciiTheme="minorHAnsi" w:hAnsiTheme="minorHAnsi" w:cstheme="minorHAnsi"/>
            <w:color w:val="16191F"/>
            <w:sz w:val="28"/>
            <w:szCs w:val="28"/>
          </w:rPr>
          <w:t xml:space="preserve"> as per your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account.</w:t>
        </w:r>
      </w:ins>
    </w:p>
    <w:p w14:paraId="09A80E59" w14:textId="77777777" w:rsidR="001B03AF" w:rsidRPr="001C182B" w:rsidRDefault="001B03AF" w:rsidP="001B03AF">
      <w:pPr>
        <w:pStyle w:val="NormalWeb"/>
        <w:shd w:val="clear" w:color="auto" w:fill="FFFFFF"/>
        <w:spacing w:before="0" w:beforeAutospacing="0" w:after="0" w:afterAutospacing="0" w:line="360" w:lineRule="atLeast"/>
        <w:ind w:firstLine="720"/>
        <w:jc w:val="both"/>
        <w:rPr>
          <w:ins w:id="237" w:author="Shubra Singh" w:date="2022-12-21T17:44:00Z"/>
          <w:rStyle w:val="HTMLCode"/>
          <w:rFonts w:asciiTheme="minorHAnsi" w:hAnsiTheme="minorHAnsi" w:cstheme="minorHAnsi"/>
          <w:color w:val="16191F"/>
          <w:sz w:val="28"/>
          <w:szCs w:val="28"/>
        </w:rPr>
      </w:pPr>
      <w:ins w:id="238" w:author="Shubra Singh" w:date="2022-12-21T17:44:00Z">
        <w:r w:rsidRPr="00182A0C">
          <w:rPr>
            <w:noProof/>
            <w:szCs w:val="28"/>
            <w:lang w:eastAsia="en-US"/>
          </w:rPr>
          <w:drawing>
            <wp:inline distT="0" distB="0" distL="0" distR="0" wp14:anchorId="34A575D5" wp14:editId="4AA6477E">
              <wp:extent cx="5664199" cy="869950"/>
              <wp:effectExtent l="0" t="0" r="0" b="635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9"/>
                      <a:stretch>
                        <a:fillRect/>
                      </a:stretch>
                    </pic:blipFill>
                    <pic:spPr>
                      <a:xfrm>
                        <a:off x="0" y="0"/>
                        <a:ext cx="5675915" cy="871749"/>
                      </a:xfrm>
                      <a:prstGeom prst="rect">
                        <a:avLst/>
                      </a:prstGeom>
                    </pic:spPr>
                  </pic:pic>
                </a:graphicData>
              </a:graphic>
            </wp:inline>
          </w:drawing>
        </w:r>
      </w:ins>
    </w:p>
    <w:p w14:paraId="0F3B2668" w14:textId="77777777" w:rsidR="001B03AF" w:rsidRDefault="001B03AF" w:rsidP="001B03AF">
      <w:pPr>
        <w:pStyle w:val="NormalWeb"/>
        <w:shd w:val="clear" w:color="auto" w:fill="FFFFFF"/>
        <w:spacing w:before="0" w:beforeAutospacing="0" w:after="0" w:afterAutospacing="0" w:line="360" w:lineRule="atLeast"/>
        <w:ind w:left="720"/>
        <w:jc w:val="both"/>
        <w:rPr>
          <w:ins w:id="239" w:author="Shubra Singh" w:date="2022-12-21T17:44:00Z"/>
          <w:rStyle w:val="HTMLCode"/>
          <w:rFonts w:asciiTheme="minorHAnsi" w:hAnsiTheme="minorHAnsi" w:cstheme="minorHAnsi"/>
          <w:i/>
          <w:iCs/>
          <w:color w:val="2E74B5" w:themeColor="accent5" w:themeShade="BF"/>
          <w:sz w:val="28"/>
          <w:szCs w:val="28"/>
        </w:rPr>
      </w:pPr>
      <w:ins w:id="240" w:author="Shubra Singh" w:date="2022-12-21T17:44:00Z">
        <w:r>
          <w:rPr>
            <w:rStyle w:val="HTMLCode"/>
            <w:rFonts w:asciiTheme="minorHAnsi" w:hAnsiTheme="minorHAnsi" w:cstheme="minorHAnsi"/>
            <w:i/>
            <w:iCs/>
            <w:color w:val="2E74B5" w:themeColor="accent5" w:themeShade="BF"/>
            <w:sz w:val="28"/>
            <w:szCs w:val="28"/>
          </w:rPr>
          <w:t xml:space="preserve">Copy credentials file to </w:t>
        </w:r>
        <w:r w:rsidRPr="00FE0970">
          <w:rPr>
            <w:rStyle w:val="HTMLCode"/>
            <w:rFonts w:asciiTheme="minorHAnsi" w:hAnsiTheme="minorHAnsi" w:cstheme="minorHAnsi"/>
            <w:i/>
            <w:iCs/>
            <w:color w:val="2E74B5" w:themeColor="accent5" w:themeShade="BF"/>
            <w:sz w:val="28"/>
            <w:szCs w:val="28"/>
          </w:rPr>
          <w:t>C:\Users\</w:t>
        </w:r>
        <w:r>
          <w:rPr>
            <w:rStyle w:val="HTMLCode"/>
            <w:rFonts w:asciiTheme="minorHAnsi" w:hAnsiTheme="minorHAnsi" w:cstheme="minorHAnsi"/>
            <w:i/>
            <w:iCs/>
            <w:color w:val="2E74B5" w:themeColor="accent5" w:themeShade="BF"/>
            <w:sz w:val="28"/>
            <w:szCs w:val="28"/>
          </w:rPr>
          <w:t>&lt;</w:t>
        </w:r>
        <w:r w:rsidRPr="00FE0970">
          <w:rPr>
            <w:rStyle w:val="HTMLCode"/>
            <w:rFonts w:asciiTheme="minorHAnsi" w:hAnsiTheme="minorHAnsi" w:cstheme="minorHAnsi"/>
            <w:i/>
            <w:iCs/>
            <w:color w:val="2E74B5" w:themeColor="accent5" w:themeShade="BF"/>
            <w:sz w:val="28"/>
            <w:szCs w:val="28"/>
          </w:rPr>
          <w:t>USERNAME</w:t>
        </w:r>
        <w:r>
          <w:rPr>
            <w:rStyle w:val="HTMLCode"/>
            <w:rFonts w:asciiTheme="minorHAnsi" w:hAnsiTheme="minorHAnsi" w:cstheme="minorHAnsi"/>
            <w:i/>
            <w:iCs/>
            <w:color w:val="2E74B5" w:themeColor="accent5" w:themeShade="BF"/>
            <w:sz w:val="28"/>
            <w:szCs w:val="28"/>
          </w:rPr>
          <w:t>&gt;</w:t>
        </w:r>
        <w:r w:rsidRPr="00FE0970">
          <w:rPr>
            <w:rStyle w:val="HTMLCode"/>
            <w:rFonts w:asciiTheme="minorHAnsi" w:hAnsiTheme="minorHAnsi" w:cstheme="minorHAnsi"/>
            <w:i/>
            <w:iCs/>
            <w:color w:val="2E74B5" w:themeColor="accent5" w:themeShade="BF"/>
            <w:sz w:val="28"/>
            <w:szCs w:val="28"/>
          </w:rPr>
          <w:t>\.aws</w:t>
        </w:r>
        <w:r>
          <w:rPr>
            <w:rStyle w:val="HTMLCode"/>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 xml:space="preserve"> </w:t>
        </w:r>
      </w:ins>
    </w:p>
    <w:p w14:paraId="6B3D0E7D" w14:textId="77777777" w:rsidR="001B03AF" w:rsidRDefault="001B03AF" w:rsidP="001B03AF">
      <w:pPr>
        <w:pStyle w:val="NormalWeb"/>
        <w:numPr>
          <w:ilvl w:val="0"/>
          <w:numId w:val="48"/>
        </w:numPr>
        <w:shd w:val="clear" w:color="auto" w:fill="FFFFFF"/>
        <w:spacing w:before="0" w:beforeAutospacing="0" w:after="0" w:afterAutospacing="0" w:line="360" w:lineRule="atLeast"/>
        <w:jc w:val="both"/>
        <w:rPr>
          <w:ins w:id="241" w:author="Shubra Singh" w:date="2022-12-21T17:44:00Z"/>
          <w:rFonts w:asciiTheme="minorHAnsi" w:hAnsiTheme="minorHAnsi" w:cstheme="minorHAnsi"/>
          <w:color w:val="16191F"/>
          <w:sz w:val="28"/>
          <w:szCs w:val="28"/>
        </w:rPr>
      </w:pPr>
      <w:ins w:id="242" w:author="Shubra Singh" w:date="2022-12-21T17:44:00Z">
        <w:r w:rsidRPr="00AE7C85">
          <w:rPr>
            <w:rFonts w:asciiTheme="minorHAnsi" w:hAnsiTheme="minorHAnsi" w:cstheme="minorHAnsi"/>
            <w:color w:val="16191F"/>
            <w:sz w:val="28"/>
            <w:szCs w:val="28"/>
          </w:rPr>
          <w:t>Locate and open /</w:t>
        </w:r>
        <w:r>
          <w:rPr>
            <w:rFonts w:asciiTheme="minorHAnsi" w:hAnsiTheme="minorHAnsi" w:cstheme="minorHAnsi"/>
            <w:color w:val="16191F"/>
            <w:sz w:val="28"/>
            <w:szCs w:val="28"/>
          </w:rPr>
          <w:t>config</w:t>
        </w:r>
        <w:r w:rsidRPr="00AE7C85">
          <w:rPr>
            <w:rFonts w:asciiTheme="minorHAnsi" w:hAnsiTheme="minorHAnsi" w:cstheme="minorHAnsi"/>
            <w:color w:val="16191F"/>
            <w:sz w:val="28"/>
            <w:szCs w:val="28"/>
          </w:rPr>
          <w:t xml:space="preserve"> </w:t>
        </w:r>
        <w:r>
          <w:rPr>
            <w:rFonts w:asciiTheme="minorHAnsi" w:hAnsiTheme="minorHAnsi" w:cstheme="minorHAnsi"/>
            <w:color w:val="16191F"/>
            <w:sz w:val="28"/>
            <w:szCs w:val="28"/>
          </w:rPr>
          <w:t>in current working directory.</w:t>
        </w:r>
      </w:ins>
    </w:p>
    <w:p w14:paraId="2061BFC8" w14:textId="77777777" w:rsidR="001B03AF" w:rsidRDefault="001B03AF" w:rsidP="001B03AF">
      <w:pPr>
        <w:pStyle w:val="NormalWeb"/>
        <w:numPr>
          <w:ilvl w:val="0"/>
          <w:numId w:val="48"/>
        </w:numPr>
        <w:shd w:val="clear" w:color="auto" w:fill="FFFFFF"/>
        <w:spacing w:before="0" w:beforeAutospacing="0" w:after="0" w:afterAutospacing="0" w:line="360" w:lineRule="atLeast"/>
        <w:jc w:val="both"/>
        <w:rPr>
          <w:ins w:id="243" w:author="Shubra Singh" w:date="2022-12-21T17:44:00Z"/>
          <w:rStyle w:val="HTMLCode"/>
          <w:rFonts w:asciiTheme="minorHAnsi" w:hAnsiTheme="minorHAnsi" w:cstheme="minorHAnsi"/>
          <w:color w:val="16191F"/>
          <w:sz w:val="28"/>
          <w:szCs w:val="28"/>
        </w:rPr>
      </w:pPr>
      <w:ins w:id="244" w:author="Shubra Singh" w:date="2022-12-21T17:44: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w:t>
        </w:r>
        <w:r>
          <w:rPr>
            <w:rStyle w:val="HTMLCode"/>
            <w:rFonts w:asciiTheme="minorHAnsi" w:hAnsiTheme="minorHAnsi" w:cstheme="minorHAnsi"/>
            <w:color w:val="16191F"/>
            <w:sz w:val="28"/>
            <w:szCs w:val="28"/>
          </w:rPr>
          <w:t xml:space="preserve">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w:t>
        </w:r>
        <w:r w:rsidRPr="00182A0C">
          <w:rPr>
            <w:rStyle w:val="HTMLCode"/>
            <w:rFonts w:asciiTheme="minorHAnsi" w:hAnsiTheme="minorHAnsi" w:cstheme="minorHAnsi"/>
            <w:color w:val="16191F"/>
            <w:sz w:val="28"/>
            <w:szCs w:val="28"/>
          </w:rPr>
          <w:t>region</w:t>
        </w:r>
        <w:r>
          <w:rPr>
            <w:rStyle w:val="HTMLCode"/>
            <w:rFonts w:asciiTheme="minorHAnsi" w:hAnsiTheme="minorHAnsi" w:cstheme="minorHAnsi"/>
            <w:color w:val="16191F"/>
            <w:sz w:val="28"/>
            <w:szCs w:val="28"/>
          </w:rPr>
          <w:t xml:space="preserve"> details.</w:t>
        </w:r>
      </w:ins>
    </w:p>
    <w:p w14:paraId="6107248F" w14:textId="77777777" w:rsidR="001B03AF" w:rsidRDefault="001B03AF" w:rsidP="001B03AF">
      <w:pPr>
        <w:pStyle w:val="NormalWeb"/>
        <w:shd w:val="clear" w:color="auto" w:fill="FFFFFF"/>
        <w:spacing w:before="0" w:beforeAutospacing="0" w:after="0" w:afterAutospacing="0" w:line="360" w:lineRule="atLeast"/>
        <w:ind w:left="1080"/>
        <w:jc w:val="both"/>
        <w:rPr>
          <w:ins w:id="245" w:author="Shubra Singh" w:date="2022-12-21T17:44:00Z"/>
          <w:rFonts w:asciiTheme="minorHAnsi" w:hAnsiTheme="minorHAnsi" w:cstheme="minorHAnsi"/>
          <w:color w:val="16191F"/>
          <w:sz w:val="28"/>
          <w:szCs w:val="28"/>
        </w:rPr>
      </w:pPr>
      <w:ins w:id="246" w:author="Shubra Singh" w:date="2022-12-21T17:44:00Z">
        <w:r w:rsidRPr="00182A0C">
          <w:rPr>
            <w:rFonts w:asciiTheme="minorHAnsi" w:hAnsiTheme="minorHAnsi" w:cstheme="minorHAnsi"/>
            <w:noProof/>
            <w:color w:val="16191F"/>
            <w:sz w:val="28"/>
            <w:szCs w:val="28"/>
          </w:rPr>
          <w:drawing>
            <wp:inline distT="0" distB="0" distL="0" distR="0" wp14:anchorId="68118D51" wp14:editId="04674B2C">
              <wp:extent cx="3930852" cy="1073205"/>
              <wp:effectExtent l="0" t="0" r="0" b="0"/>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20"/>
                      <a:stretch>
                        <a:fillRect/>
                      </a:stretch>
                    </pic:blipFill>
                    <pic:spPr>
                      <a:xfrm>
                        <a:off x="0" y="0"/>
                        <a:ext cx="3930852" cy="1073205"/>
                      </a:xfrm>
                      <a:prstGeom prst="rect">
                        <a:avLst/>
                      </a:prstGeom>
                    </pic:spPr>
                  </pic:pic>
                </a:graphicData>
              </a:graphic>
            </wp:inline>
          </w:drawing>
        </w:r>
      </w:ins>
    </w:p>
    <w:p w14:paraId="6A127809" w14:textId="77777777" w:rsidR="001B03AF" w:rsidRPr="00182A0C" w:rsidRDefault="001B03AF" w:rsidP="001B03AF">
      <w:pPr>
        <w:pStyle w:val="NormalWeb"/>
        <w:numPr>
          <w:ilvl w:val="0"/>
          <w:numId w:val="48"/>
        </w:numPr>
        <w:shd w:val="clear" w:color="auto" w:fill="FFFFFF"/>
        <w:spacing w:before="0" w:beforeAutospacing="0" w:after="0" w:afterAutospacing="0" w:line="360" w:lineRule="atLeast"/>
        <w:jc w:val="both"/>
        <w:rPr>
          <w:ins w:id="247" w:author="Shubra Singh" w:date="2022-12-21T17:44:00Z"/>
          <w:rFonts w:asciiTheme="minorHAnsi" w:hAnsiTheme="minorHAnsi" w:cstheme="minorHAnsi"/>
          <w:color w:val="16191F"/>
          <w:sz w:val="28"/>
          <w:szCs w:val="28"/>
        </w:rPr>
      </w:pPr>
      <w:ins w:id="248" w:author="Shubra Singh" w:date="2022-12-21T17:44:00Z">
        <w:r>
          <w:rPr>
            <w:rFonts w:asciiTheme="minorHAnsi" w:hAnsiTheme="minorHAnsi" w:cstheme="minorHAnsi"/>
            <w:color w:val="16191F"/>
            <w:sz w:val="28"/>
            <w:szCs w:val="28"/>
          </w:rPr>
          <w:t>Copy AWS config file on your local system</w:t>
        </w:r>
        <w:r w:rsidRPr="00182A0C">
          <w:rPr>
            <w:rFonts w:asciiTheme="minorHAnsi" w:hAnsiTheme="minorHAnsi" w:cstheme="minorHAnsi"/>
            <w:color w:val="16191F"/>
            <w:sz w:val="28"/>
            <w:szCs w:val="28"/>
          </w:rPr>
          <w:t>, located at:</w:t>
        </w:r>
      </w:ins>
    </w:p>
    <w:p w14:paraId="6193D54C" w14:textId="77777777" w:rsidR="001B03AF" w:rsidRDefault="001B03AF" w:rsidP="001B03AF">
      <w:pPr>
        <w:pStyle w:val="NormalWeb"/>
        <w:shd w:val="clear" w:color="auto" w:fill="FFFFFF"/>
        <w:spacing w:before="0" w:beforeAutospacing="0" w:after="0" w:afterAutospacing="0" w:line="360" w:lineRule="atLeast"/>
        <w:ind w:left="720"/>
        <w:jc w:val="both"/>
        <w:rPr>
          <w:ins w:id="249" w:author="Shubra Singh" w:date="2022-12-21T17:44:00Z"/>
          <w:rFonts w:asciiTheme="minorHAnsi" w:hAnsiTheme="minorHAnsi" w:cstheme="minorHAnsi"/>
          <w:color w:val="16191F"/>
          <w:sz w:val="28"/>
          <w:szCs w:val="28"/>
        </w:rPr>
      </w:pPr>
      <w:ins w:id="250" w:author="Shubra Singh" w:date="2022-12-21T17:44:00Z">
        <w:r>
          <w:rPr>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C:\Users\</w:t>
        </w:r>
        <w:r>
          <w:rPr>
            <w:rFonts w:asciiTheme="minorHAnsi" w:hAnsiTheme="minorHAnsi" w:cstheme="minorHAnsi"/>
            <w:i/>
            <w:iCs/>
            <w:color w:val="2E74B5" w:themeColor="accent5" w:themeShade="BF"/>
            <w:sz w:val="28"/>
            <w:szCs w:val="28"/>
          </w:rPr>
          <w:t>&lt;</w:t>
        </w:r>
        <w:r w:rsidRPr="00FE0970">
          <w:rPr>
            <w:rFonts w:asciiTheme="minorHAnsi" w:hAnsiTheme="minorHAnsi" w:cstheme="minorHAnsi"/>
            <w:i/>
            <w:iCs/>
            <w:color w:val="2E74B5" w:themeColor="accent5" w:themeShade="BF"/>
            <w:sz w:val="28"/>
            <w:szCs w:val="28"/>
          </w:rPr>
          <w:t>USERNAME</w:t>
        </w:r>
        <w:r>
          <w:rPr>
            <w:rFonts w:asciiTheme="minorHAnsi" w:hAnsiTheme="minorHAnsi" w:cstheme="minorHAnsi"/>
            <w:i/>
            <w:iCs/>
            <w:color w:val="2E74B5" w:themeColor="accent5" w:themeShade="BF"/>
            <w:sz w:val="28"/>
            <w:szCs w:val="28"/>
          </w:rPr>
          <w:t>&gt;</w:t>
        </w:r>
        <w:r w:rsidRPr="00FE0970">
          <w:rPr>
            <w:rFonts w:asciiTheme="minorHAnsi" w:hAnsiTheme="minorHAnsi" w:cstheme="minorHAnsi"/>
            <w:i/>
            <w:iCs/>
            <w:color w:val="2E74B5" w:themeColor="accent5" w:themeShade="BF"/>
            <w:sz w:val="28"/>
            <w:szCs w:val="28"/>
          </w:rPr>
          <w:t>\.aws</w:t>
        </w:r>
        <w:r w:rsidRPr="00182A0C">
          <w:rPr>
            <w:rFonts w:asciiTheme="minorHAnsi" w:hAnsiTheme="minorHAnsi" w:cstheme="minorHAnsi"/>
            <w:color w:val="16191F"/>
            <w:sz w:val="28"/>
            <w:szCs w:val="28"/>
          </w:rPr>
          <w:t xml:space="preserve"> </w:t>
        </w:r>
      </w:ins>
    </w:p>
    <w:p w14:paraId="7F6AB140" w14:textId="77777777" w:rsidR="001B03AF" w:rsidRPr="00AE7C85" w:rsidRDefault="001B03AF" w:rsidP="001B03AF">
      <w:pPr>
        <w:pStyle w:val="NormalWeb"/>
        <w:shd w:val="clear" w:color="auto" w:fill="FFFFFF"/>
        <w:spacing w:before="0" w:beforeAutospacing="0" w:after="0" w:afterAutospacing="0" w:line="360" w:lineRule="atLeast"/>
        <w:ind w:left="720"/>
        <w:jc w:val="both"/>
        <w:rPr>
          <w:ins w:id="251" w:author="Shubra Singh" w:date="2022-12-21T17:44:00Z"/>
          <w:rFonts w:asciiTheme="minorHAnsi" w:hAnsiTheme="minorHAnsi" w:cstheme="minorHAnsi"/>
          <w:color w:val="16191F"/>
          <w:sz w:val="28"/>
          <w:szCs w:val="28"/>
        </w:rPr>
      </w:pPr>
    </w:p>
    <w:p w14:paraId="3B1EF2FD" w14:textId="77777777" w:rsidR="001B03AF" w:rsidRDefault="001B03AF" w:rsidP="001B03AF">
      <w:pPr>
        <w:pStyle w:val="NormalWeb"/>
        <w:shd w:val="clear" w:color="auto" w:fill="FFFFFF"/>
        <w:spacing w:before="0" w:beforeAutospacing="0" w:after="0" w:afterAutospacing="0" w:line="360" w:lineRule="atLeast"/>
        <w:ind w:firstLine="720"/>
        <w:rPr>
          <w:ins w:id="252" w:author="Shubra Singh" w:date="2022-12-21T17:44:00Z"/>
          <w:rFonts w:asciiTheme="minorHAnsi" w:hAnsiTheme="minorHAnsi" w:cstheme="minorHAnsi"/>
          <w:color w:val="16191F"/>
          <w:sz w:val="28"/>
          <w:szCs w:val="28"/>
        </w:rPr>
      </w:pPr>
      <w:ins w:id="253" w:author="Shubra Singh" w:date="2022-12-21T17:44:00Z">
        <w:r w:rsidRPr="00897471">
          <w:rPr>
            <w:rFonts w:asciiTheme="minorHAnsi" w:hAnsiTheme="minorHAnsi" w:cstheme="minorHAnsi"/>
            <w:b/>
            <w:bCs/>
            <w:color w:val="16191F"/>
            <w:sz w:val="28"/>
            <w:szCs w:val="28"/>
            <w:u w:val="single"/>
          </w:rPr>
          <w:t xml:space="preserve">For </w:t>
        </w:r>
        <w:proofErr w:type="spellStart"/>
        <w:r w:rsidRPr="00897471">
          <w:rPr>
            <w:rFonts w:asciiTheme="minorHAnsi" w:hAnsiTheme="minorHAnsi" w:cstheme="minorHAnsi"/>
            <w:b/>
            <w:bCs/>
            <w:color w:val="16191F"/>
            <w:sz w:val="28"/>
            <w:szCs w:val="28"/>
            <w:u w:val="single"/>
          </w:rPr>
          <w:t>linux</w:t>
        </w:r>
        <w:proofErr w:type="spellEnd"/>
        <w:r w:rsidRPr="00897471">
          <w:rPr>
            <w:rFonts w:asciiTheme="minorHAnsi" w:hAnsiTheme="minorHAnsi" w:cstheme="minorHAnsi"/>
            <w:b/>
            <w:bCs/>
            <w:color w:val="16191F"/>
            <w:sz w:val="28"/>
            <w:szCs w:val="28"/>
            <w:u w:val="single"/>
          </w:rPr>
          <w:t>, macOS, Unix</w:t>
        </w:r>
        <w:r w:rsidRPr="00182A0C">
          <w:rPr>
            <w:rFonts w:asciiTheme="minorHAnsi" w:hAnsiTheme="minorHAnsi" w:cstheme="minorHAnsi"/>
            <w:color w:val="16191F"/>
            <w:sz w:val="28"/>
            <w:szCs w:val="28"/>
          </w:rPr>
          <w:t>:</w:t>
        </w:r>
      </w:ins>
    </w:p>
    <w:p w14:paraId="2D5CAECD" w14:textId="77777777" w:rsidR="001B03AF" w:rsidRPr="001E5C7E" w:rsidRDefault="001B03AF" w:rsidP="001B03AF">
      <w:pPr>
        <w:pStyle w:val="ListParagraph"/>
        <w:numPr>
          <w:ilvl w:val="0"/>
          <w:numId w:val="47"/>
        </w:numPr>
        <w:rPr>
          <w:ins w:id="254" w:author="Shubra Singh" w:date="2022-12-21T17:44:00Z"/>
        </w:rPr>
      </w:pPr>
      <w:ins w:id="255" w:author="Shubra Singh" w:date="2022-12-21T17:44:00Z">
        <w:r>
          <w:t>Locate and open /credentials.</w:t>
        </w:r>
      </w:ins>
    </w:p>
    <w:p w14:paraId="57AAAE9C" w14:textId="77777777" w:rsidR="001B03AF" w:rsidRDefault="001B03AF" w:rsidP="001B03AF">
      <w:pPr>
        <w:pStyle w:val="NormalWeb"/>
        <w:numPr>
          <w:ilvl w:val="0"/>
          <w:numId w:val="47"/>
        </w:numPr>
        <w:shd w:val="clear" w:color="auto" w:fill="FFFFFF"/>
        <w:spacing w:before="0" w:beforeAutospacing="0" w:after="0" w:afterAutospacing="0" w:line="360" w:lineRule="atLeast"/>
        <w:jc w:val="both"/>
        <w:rPr>
          <w:ins w:id="256" w:author="Shubra Singh" w:date="2022-12-21T17:44:00Z"/>
          <w:rStyle w:val="HTMLCode"/>
          <w:rFonts w:asciiTheme="minorHAnsi" w:hAnsiTheme="minorHAnsi" w:cstheme="minorHAnsi"/>
          <w:color w:val="16191F"/>
          <w:sz w:val="28"/>
          <w:szCs w:val="28"/>
        </w:rPr>
      </w:pPr>
      <w:ins w:id="257" w:author="Shubra Singh" w:date="2022-12-21T17:44: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 the access key as well as secret</w:t>
        </w:r>
        <w:r>
          <w:rPr>
            <w:rStyle w:val="HTMLCode"/>
            <w:rFonts w:asciiTheme="minorHAnsi" w:hAnsiTheme="minorHAnsi" w:cstheme="minorHAnsi"/>
            <w:color w:val="16191F"/>
            <w:sz w:val="28"/>
            <w:szCs w:val="28"/>
          </w:rPr>
          <w:t xml:space="preserve"> access</w:t>
        </w:r>
        <w:r w:rsidRPr="00182A0C">
          <w:rPr>
            <w:rStyle w:val="HTMLCode"/>
            <w:rFonts w:asciiTheme="minorHAnsi" w:hAnsiTheme="minorHAnsi" w:cstheme="minorHAnsi"/>
            <w:color w:val="16191F"/>
            <w:sz w:val="28"/>
            <w:szCs w:val="28"/>
          </w:rPr>
          <w:t xml:space="preserve"> key</w:t>
        </w:r>
        <w:r>
          <w:rPr>
            <w:rStyle w:val="HTMLCode"/>
            <w:rFonts w:asciiTheme="minorHAnsi" w:hAnsiTheme="minorHAnsi" w:cstheme="minorHAnsi"/>
            <w:color w:val="16191F"/>
            <w:sz w:val="28"/>
            <w:szCs w:val="28"/>
          </w:rPr>
          <w:t xml:space="preserve"> as per your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account.</w:t>
        </w:r>
      </w:ins>
    </w:p>
    <w:p w14:paraId="49F98318" w14:textId="77777777" w:rsidR="001B03AF" w:rsidRPr="001C182B" w:rsidRDefault="001B03AF" w:rsidP="001B03AF">
      <w:pPr>
        <w:pStyle w:val="NormalWeb"/>
        <w:shd w:val="clear" w:color="auto" w:fill="FFFFFF"/>
        <w:spacing w:before="0" w:beforeAutospacing="0" w:after="0" w:afterAutospacing="0" w:line="360" w:lineRule="atLeast"/>
        <w:ind w:firstLine="720"/>
        <w:jc w:val="both"/>
        <w:rPr>
          <w:ins w:id="258" w:author="Shubra Singh" w:date="2022-12-21T17:44:00Z"/>
          <w:rStyle w:val="HTMLCode"/>
          <w:rFonts w:asciiTheme="minorHAnsi" w:hAnsiTheme="minorHAnsi" w:cstheme="minorHAnsi"/>
          <w:color w:val="16191F"/>
          <w:sz w:val="28"/>
          <w:szCs w:val="28"/>
        </w:rPr>
      </w:pPr>
      <w:ins w:id="259" w:author="Shubra Singh" w:date="2022-12-21T17:44:00Z">
        <w:r w:rsidRPr="00182A0C">
          <w:rPr>
            <w:noProof/>
            <w:szCs w:val="28"/>
            <w:lang w:eastAsia="en-US"/>
          </w:rPr>
          <w:drawing>
            <wp:inline distT="0" distB="0" distL="0" distR="0" wp14:anchorId="09BB9C4C" wp14:editId="7D67C3C2">
              <wp:extent cx="5664199" cy="869950"/>
              <wp:effectExtent l="0" t="0" r="0" b="635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9"/>
                      <a:stretch>
                        <a:fillRect/>
                      </a:stretch>
                    </pic:blipFill>
                    <pic:spPr>
                      <a:xfrm>
                        <a:off x="0" y="0"/>
                        <a:ext cx="5675915" cy="871749"/>
                      </a:xfrm>
                      <a:prstGeom prst="rect">
                        <a:avLst/>
                      </a:prstGeom>
                    </pic:spPr>
                  </pic:pic>
                </a:graphicData>
              </a:graphic>
            </wp:inline>
          </w:drawing>
        </w:r>
      </w:ins>
    </w:p>
    <w:p w14:paraId="04270331" w14:textId="77777777" w:rsidR="001B03AF" w:rsidRPr="00FE0970" w:rsidRDefault="001B03AF" w:rsidP="001B03AF">
      <w:pPr>
        <w:pStyle w:val="NormalWeb"/>
        <w:shd w:val="clear" w:color="auto" w:fill="FFFFFF"/>
        <w:spacing w:before="0" w:beforeAutospacing="0" w:after="0" w:afterAutospacing="0" w:line="360" w:lineRule="atLeast"/>
        <w:ind w:left="720"/>
        <w:jc w:val="both"/>
        <w:rPr>
          <w:ins w:id="260" w:author="Shubra Singh" w:date="2022-12-21T17:44:00Z"/>
          <w:rFonts w:asciiTheme="minorHAnsi" w:hAnsiTheme="minorHAnsi" w:cstheme="minorHAnsi"/>
          <w:i/>
          <w:iCs/>
          <w:color w:val="2E74B5" w:themeColor="accent5" w:themeShade="BF"/>
          <w:sz w:val="28"/>
          <w:szCs w:val="28"/>
        </w:rPr>
      </w:pPr>
      <w:ins w:id="261" w:author="Shubra Singh" w:date="2022-12-21T17:44:00Z">
        <w:r>
          <w:rPr>
            <w:rStyle w:val="HTMLCode"/>
            <w:rFonts w:asciiTheme="minorHAnsi" w:hAnsiTheme="minorHAnsi" w:cstheme="minorHAnsi"/>
            <w:i/>
            <w:iCs/>
            <w:color w:val="2E74B5" w:themeColor="accent5" w:themeShade="BF"/>
            <w:sz w:val="28"/>
            <w:szCs w:val="28"/>
          </w:rPr>
          <w:t>Copy credentials file to ~/</w:t>
        </w:r>
        <w:r w:rsidRPr="00FE0970">
          <w:rPr>
            <w:rStyle w:val="HTMLCode"/>
            <w:rFonts w:asciiTheme="minorHAnsi" w:hAnsiTheme="minorHAnsi" w:cstheme="minorHAnsi"/>
            <w:i/>
            <w:iCs/>
            <w:color w:val="2E74B5" w:themeColor="accent5" w:themeShade="BF"/>
            <w:sz w:val="28"/>
            <w:szCs w:val="28"/>
          </w:rPr>
          <w:t>.</w:t>
        </w:r>
        <w:proofErr w:type="spellStart"/>
        <w:r w:rsidRPr="00FE0970">
          <w:rPr>
            <w:rStyle w:val="HTMLCode"/>
            <w:rFonts w:asciiTheme="minorHAnsi" w:hAnsiTheme="minorHAnsi" w:cstheme="minorHAnsi"/>
            <w:i/>
            <w:iCs/>
            <w:color w:val="2E74B5" w:themeColor="accent5" w:themeShade="BF"/>
            <w:sz w:val="28"/>
            <w:szCs w:val="28"/>
          </w:rPr>
          <w:t>aws</w:t>
        </w:r>
        <w:proofErr w:type="spellEnd"/>
        <w:r>
          <w:rPr>
            <w:rStyle w:val="HTMLCode"/>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 xml:space="preserve"> </w:t>
        </w:r>
      </w:ins>
    </w:p>
    <w:p w14:paraId="67B22F9D" w14:textId="77777777" w:rsidR="001B03AF" w:rsidRDefault="001B03AF" w:rsidP="001B03AF">
      <w:pPr>
        <w:pStyle w:val="NormalWeb"/>
        <w:shd w:val="clear" w:color="auto" w:fill="FFFFFF"/>
        <w:spacing w:before="0" w:beforeAutospacing="0" w:after="0" w:afterAutospacing="0" w:line="360" w:lineRule="atLeast"/>
        <w:ind w:left="720"/>
        <w:jc w:val="both"/>
        <w:rPr>
          <w:ins w:id="262" w:author="Shubra Singh" w:date="2022-12-21T17:44:00Z"/>
          <w:rStyle w:val="HTMLCode"/>
          <w:rFonts w:asciiTheme="minorHAnsi" w:hAnsiTheme="minorHAnsi" w:cstheme="minorHAnsi"/>
          <w:i/>
          <w:iCs/>
          <w:color w:val="2E74B5" w:themeColor="accent5" w:themeShade="BF"/>
          <w:sz w:val="28"/>
          <w:szCs w:val="28"/>
        </w:rPr>
      </w:pPr>
    </w:p>
    <w:p w14:paraId="39D97872" w14:textId="77777777" w:rsidR="001B03AF" w:rsidRDefault="001B03AF" w:rsidP="001B03AF">
      <w:pPr>
        <w:pStyle w:val="NormalWeb"/>
        <w:numPr>
          <w:ilvl w:val="0"/>
          <w:numId w:val="47"/>
        </w:numPr>
        <w:shd w:val="clear" w:color="auto" w:fill="FFFFFF"/>
        <w:spacing w:before="0" w:beforeAutospacing="0" w:after="0" w:afterAutospacing="0" w:line="360" w:lineRule="atLeast"/>
        <w:jc w:val="both"/>
        <w:rPr>
          <w:ins w:id="263" w:author="Shubra Singh" w:date="2022-12-21T17:44:00Z"/>
          <w:rFonts w:asciiTheme="minorHAnsi" w:hAnsiTheme="minorHAnsi" w:cstheme="minorHAnsi"/>
          <w:color w:val="16191F"/>
          <w:sz w:val="28"/>
          <w:szCs w:val="28"/>
        </w:rPr>
      </w:pPr>
      <w:ins w:id="264" w:author="Shubra Singh" w:date="2022-12-21T17:44:00Z">
        <w:r w:rsidRPr="00AE7C85">
          <w:rPr>
            <w:rFonts w:asciiTheme="minorHAnsi" w:hAnsiTheme="minorHAnsi" w:cstheme="minorHAnsi"/>
            <w:color w:val="16191F"/>
            <w:sz w:val="28"/>
            <w:szCs w:val="28"/>
          </w:rPr>
          <w:t>Locate and open /</w:t>
        </w:r>
        <w:r>
          <w:rPr>
            <w:rFonts w:asciiTheme="minorHAnsi" w:hAnsiTheme="minorHAnsi" w:cstheme="minorHAnsi"/>
            <w:color w:val="16191F"/>
            <w:sz w:val="28"/>
            <w:szCs w:val="28"/>
          </w:rPr>
          <w:t>config</w:t>
        </w:r>
        <w:r w:rsidRPr="00AE7C85">
          <w:rPr>
            <w:rFonts w:asciiTheme="minorHAnsi" w:hAnsiTheme="minorHAnsi" w:cstheme="minorHAnsi"/>
            <w:color w:val="16191F"/>
            <w:sz w:val="28"/>
            <w:szCs w:val="28"/>
          </w:rPr>
          <w:t xml:space="preserve"> </w:t>
        </w:r>
      </w:ins>
    </w:p>
    <w:p w14:paraId="66EE8228" w14:textId="77777777" w:rsidR="001B03AF" w:rsidRDefault="001B03AF" w:rsidP="001B03AF">
      <w:pPr>
        <w:pStyle w:val="NormalWeb"/>
        <w:numPr>
          <w:ilvl w:val="0"/>
          <w:numId w:val="47"/>
        </w:numPr>
        <w:shd w:val="clear" w:color="auto" w:fill="FFFFFF"/>
        <w:spacing w:before="0" w:beforeAutospacing="0" w:after="0" w:afterAutospacing="0" w:line="360" w:lineRule="atLeast"/>
        <w:jc w:val="both"/>
        <w:rPr>
          <w:ins w:id="265" w:author="Shubra Singh" w:date="2022-12-21T17:44:00Z"/>
          <w:rStyle w:val="HTMLCode"/>
          <w:rFonts w:asciiTheme="minorHAnsi" w:hAnsiTheme="minorHAnsi" w:cstheme="minorHAnsi"/>
          <w:color w:val="16191F"/>
          <w:sz w:val="28"/>
          <w:szCs w:val="28"/>
        </w:rPr>
      </w:pPr>
      <w:ins w:id="266" w:author="Shubra Singh" w:date="2022-12-21T17:44: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w:t>
        </w:r>
        <w:r>
          <w:rPr>
            <w:rStyle w:val="HTMLCode"/>
            <w:rFonts w:asciiTheme="minorHAnsi" w:hAnsiTheme="minorHAnsi" w:cstheme="minorHAnsi"/>
            <w:color w:val="16191F"/>
            <w:sz w:val="28"/>
            <w:szCs w:val="28"/>
          </w:rPr>
          <w:t xml:space="preserve">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w:t>
        </w:r>
        <w:r w:rsidRPr="00182A0C">
          <w:rPr>
            <w:rStyle w:val="HTMLCode"/>
            <w:rFonts w:asciiTheme="minorHAnsi" w:hAnsiTheme="minorHAnsi" w:cstheme="minorHAnsi"/>
            <w:color w:val="16191F"/>
            <w:sz w:val="28"/>
            <w:szCs w:val="28"/>
          </w:rPr>
          <w:t>region</w:t>
        </w:r>
        <w:r>
          <w:rPr>
            <w:rStyle w:val="HTMLCode"/>
            <w:rFonts w:asciiTheme="minorHAnsi" w:hAnsiTheme="minorHAnsi" w:cstheme="minorHAnsi"/>
            <w:color w:val="16191F"/>
            <w:sz w:val="28"/>
            <w:szCs w:val="28"/>
          </w:rPr>
          <w:t xml:space="preserve"> details.</w:t>
        </w:r>
      </w:ins>
    </w:p>
    <w:p w14:paraId="67042314" w14:textId="77777777" w:rsidR="001B03AF" w:rsidRDefault="001B03AF" w:rsidP="001B03AF">
      <w:pPr>
        <w:pStyle w:val="NormalWeb"/>
        <w:shd w:val="clear" w:color="auto" w:fill="FFFFFF"/>
        <w:spacing w:before="0" w:beforeAutospacing="0" w:after="0" w:afterAutospacing="0" w:line="360" w:lineRule="atLeast"/>
        <w:ind w:left="1080"/>
        <w:jc w:val="both"/>
        <w:rPr>
          <w:ins w:id="267" w:author="Shubra Singh" w:date="2022-12-21T17:44:00Z"/>
          <w:rFonts w:asciiTheme="minorHAnsi" w:hAnsiTheme="minorHAnsi" w:cstheme="minorHAnsi"/>
          <w:color w:val="16191F"/>
          <w:sz w:val="28"/>
          <w:szCs w:val="28"/>
        </w:rPr>
      </w:pPr>
      <w:ins w:id="268" w:author="Shubra Singh" w:date="2022-12-21T17:44:00Z">
        <w:r w:rsidRPr="00182A0C">
          <w:rPr>
            <w:rFonts w:asciiTheme="minorHAnsi" w:hAnsiTheme="minorHAnsi" w:cstheme="minorHAnsi"/>
            <w:noProof/>
            <w:color w:val="16191F"/>
            <w:sz w:val="28"/>
            <w:szCs w:val="28"/>
          </w:rPr>
          <w:drawing>
            <wp:inline distT="0" distB="0" distL="0" distR="0" wp14:anchorId="10CDD381" wp14:editId="4337B03D">
              <wp:extent cx="3930852" cy="1073205"/>
              <wp:effectExtent l="0" t="0" r="0" b="0"/>
              <wp:docPr id="31" name="Picture 3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20"/>
                      <a:stretch>
                        <a:fillRect/>
                      </a:stretch>
                    </pic:blipFill>
                    <pic:spPr>
                      <a:xfrm>
                        <a:off x="0" y="0"/>
                        <a:ext cx="3930852" cy="1073205"/>
                      </a:xfrm>
                      <a:prstGeom prst="rect">
                        <a:avLst/>
                      </a:prstGeom>
                    </pic:spPr>
                  </pic:pic>
                </a:graphicData>
              </a:graphic>
            </wp:inline>
          </w:drawing>
        </w:r>
      </w:ins>
    </w:p>
    <w:p w14:paraId="24C29B59" w14:textId="77777777" w:rsidR="001B03AF" w:rsidRPr="00182A0C" w:rsidRDefault="001B03AF" w:rsidP="001B03AF">
      <w:pPr>
        <w:pStyle w:val="NormalWeb"/>
        <w:numPr>
          <w:ilvl w:val="0"/>
          <w:numId w:val="47"/>
        </w:numPr>
        <w:shd w:val="clear" w:color="auto" w:fill="FFFFFF"/>
        <w:spacing w:before="0" w:beforeAutospacing="0" w:after="0" w:afterAutospacing="0" w:line="360" w:lineRule="atLeast"/>
        <w:jc w:val="both"/>
        <w:rPr>
          <w:ins w:id="269" w:author="Shubra Singh" w:date="2022-12-21T17:44:00Z"/>
          <w:rFonts w:asciiTheme="minorHAnsi" w:hAnsiTheme="minorHAnsi" w:cstheme="minorHAnsi"/>
          <w:color w:val="16191F"/>
          <w:sz w:val="28"/>
          <w:szCs w:val="28"/>
        </w:rPr>
      </w:pPr>
      <w:ins w:id="270" w:author="Shubra Singh" w:date="2022-12-21T17:44:00Z">
        <w:r>
          <w:rPr>
            <w:rFonts w:asciiTheme="minorHAnsi" w:hAnsiTheme="minorHAnsi" w:cstheme="minorHAnsi"/>
            <w:color w:val="16191F"/>
            <w:sz w:val="28"/>
            <w:szCs w:val="28"/>
          </w:rPr>
          <w:t>Copy AWS config file on your local system</w:t>
        </w:r>
        <w:r w:rsidRPr="00182A0C">
          <w:rPr>
            <w:rFonts w:asciiTheme="minorHAnsi" w:hAnsiTheme="minorHAnsi" w:cstheme="minorHAnsi"/>
            <w:color w:val="16191F"/>
            <w:sz w:val="28"/>
            <w:szCs w:val="28"/>
          </w:rPr>
          <w:t>, located at:</w:t>
        </w:r>
      </w:ins>
    </w:p>
    <w:p w14:paraId="58CE5A15" w14:textId="77777777" w:rsidR="001B03AF" w:rsidRDefault="001B03AF" w:rsidP="001B03AF">
      <w:pPr>
        <w:pStyle w:val="NormalWeb"/>
        <w:shd w:val="clear" w:color="auto" w:fill="FFFFFF"/>
        <w:spacing w:before="0" w:beforeAutospacing="0" w:after="0" w:afterAutospacing="0" w:line="360" w:lineRule="atLeast"/>
        <w:ind w:left="720"/>
        <w:jc w:val="both"/>
        <w:rPr>
          <w:ins w:id="271" w:author="Shubra Singh" w:date="2022-12-21T17:44:00Z"/>
          <w:rFonts w:asciiTheme="minorHAnsi" w:hAnsiTheme="minorHAnsi" w:cstheme="minorHAnsi"/>
          <w:color w:val="16191F"/>
          <w:sz w:val="28"/>
          <w:szCs w:val="28"/>
        </w:rPr>
      </w:pPr>
      <w:ins w:id="272" w:author="Shubra Singh" w:date="2022-12-21T17:44:00Z">
        <w:r>
          <w:rPr>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w:t>
        </w:r>
        <w:proofErr w:type="spellStart"/>
        <w:r w:rsidRPr="00FE0970">
          <w:rPr>
            <w:rFonts w:asciiTheme="minorHAnsi" w:hAnsiTheme="minorHAnsi" w:cstheme="minorHAnsi"/>
            <w:i/>
            <w:iCs/>
            <w:color w:val="2E74B5" w:themeColor="accent5" w:themeShade="BF"/>
            <w:sz w:val="28"/>
            <w:szCs w:val="28"/>
          </w:rPr>
          <w:t>aws</w:t>
        </w:r>
        <w:proofErr w:type="spellEnd"/>
        <w:r w:rsidRPr="00182A0C">
          <w:rPr>
            <w:rFonts w:asciiTheme="minorHAnsi" w:hAnsiTheme="minorHAnsi" w:cstheme="minorHAnsi"/>
            <w:color w:val="16191F"/>
            <w:sz w:val="28"/>
            <w:szCs w:val="28"/>
          </w:rPr>
          <w:t xml:space="preserve"> </w:t>
        </w:r>
      </w:ins>
    </w:p>
    <w:p w14:paraId="7F62ACAB" w14:textId="77777777" w:rsidR="001B03AF" w:rsidRDefault="001B03AF" w:rsidP="001B03AF">
      <w:pPr>
        <w:pStyle w:val="NormalWeb"/>
        <w:shd w:val="clear" w:color="auto" w:fill="FFFFFF"/>
        <w:spacing w:before="0" w:beforeAutospacing="0" w:after="0" w:afterAutospacing="0" w:line="360" w:lineRule="atLeast"/>
        <w:ind w:left="1080"/>
        <w:rPr>
          <w:ins w:id="273" w:author="Shubra Singh" w:date="2022-12-21T17:44:00Z"/>
          <w:rFonts w:asciiTheme="minorHAnsi" w:hAnsiTheme="minorHAnsi" w:cstheme="minorHAnsi"/>
          <w:color w:val="16191F"/>
          <w:sz w:val="28"/>
          <w:szCs w:val="28"/>
        </w:rPr>
      </w:pPr>
    </w:p>
    <w:p w14:paraId="0787228C" w14:textId="77777777" w:rsidR="001B03AF" w:rsidRPr="00D745E1" w:rsidRDefault="001B03AF" w:rsidP="001B03AF">
      <w:pPr>
        <w:pStyle w:val="NormalWeb"/>
        <w:shd w:val="clear" w:color="auto" w:fill="FFFFFF"/>
        <w:spacing w:before="0" w:beforeAutospacing="0" w:after="0" w:afterAutospacing="0" w:line="360" w:lineRule="atLeast"/>
        <w:ind w:left="1080"/>
        <w:rPr>
          <w:ins w:id="274" w:author="Shubra Singh" w:date="2022-12-21T17:44:00Z"/>
          <w:rFonts w:asciiTheme="minorHAnsi" w:hAnsiTheme="minorHAnsi" w:cstheme="minorHAnsi"/>
          <w:color w:val="16191F"/>
          <w:sz w:val="22"/>
          <w:szCs w:val="22"/>
        </w:rPr>
      </w:pPr>
      <w:ins w:id="275" w:author="Shubra Singh" w:date="2022-12-21T17:44:00Z">
        <w:r w:rsidRPr="00182A0C">
          <w:rPr>
            <w:rFonts w:asciiTheme="minorHAnsi" w:hAnsiTheme="minorHAnsi" w:cstheme="minorHAnsi"/>
            <w:color w:val="16191F"/>
            <w:sz w:val="28"/>
            <w:szCs w:val="28"/>
          </w:rPr>
          <w:lastRenderedPageBreak/>
          <w:t xml:space="preserve">For more information: </w:t>
        </w:r>
        <w:r w:rsidRPr="00CC26E5">
          <w:rPr>
            <w:rFonts w:asciiTheme="minorHAnsi" w:hAnsiTheme="minorHAnsi" w:cstheme="minorHAnsi"/>
            <w:color w:val="2E74B5" w:themeColor="accent5" w:themeShade="BF"/>
            <w:sz w:val="28"/>
            <w:szCs w:val="28"/>
          </w:rPr>
          <w:t>https://docs.aws.amazon.com/sdk-for-java/v1/developer-guide/setup-credentials.html</w:t>
        </w:r>
        <w:r w:rsidRPr="00CC26E5">
          <w:rPr>
            <w:color w:val="2E74B5" w:themeColor="accent5" w:themeShade="BF"/>
            <w:lang w:eastAsia="en-US"/>
          </w:rPr>
          <w:t xml:space="preserve"> </w:t>
        </w:r>
      </w:ins>
    </w:p>
    <w:p w14:paraId="6645033D" w14:textId="77777777" w:rsidR="001B03AF" w:rsidRPr="002F54DF" w:rsidRDefault="001B03AF" w:rsidP="001B03AF">
      <w:pPr>
        <w:rPr>
          <w:ins w:id="276" w:author="Shubra Singh" w:date="2022-12-21T17:44:00Z"/>
        </w:rPr>
      </w:pPr>
    </w:p>
    <w:p w14:paraId="0FB53DA1" w14:textId="5DD9349D" w:rsidR="00DF5647" w:rsidRPr="001B03AF" w:rsidDel="001B03AF" w:rsidRDefault="001B03AF">
      <w:pPr>
        <w:pStyle w:val="Heading3"/>
        <w:rPr>
          <w:del w:id="277" w:author="Shubra Singh" w:date="2022-12-21T17:43:00Z"/>
        </w:rPr>
        <w:pPrChange w:id="278" w:author="Shubra Singh" w:date="2022-12-21T17:44:00Z">
          <w:pPr>
            <w:pStyle w:val="ListParagraph"/>
            <w:numPr>
              <w:numId w:val="3"/>
            </w:numPr>
            <w:ind w:hanging="360"/>
            <w:jc w:val="both"/>
          </w:pPr>
        </w:pPrChange>
      </w:pPr>
      <w:bookmarkStart w:id="279" w:name="_AWS_key-pairs_to"/>
      <w:bookmarkStart w:id="280" w:name="_Toc121685649"/>
      <w:bookmarkStart w:id="281" w:name="_Toc122537651"/>
      <w:bookmarkEnd w:id="279"/>
      <w:ins w:id="282" w:author="Shubra Singh" w:date="2022-12-21T17:44:00Z">
        <w:r w:rsidRPr="002B7432">
          <w:rPr>
            <w:rStyle w:val="Heading3Char"/>
          </w:rPr>
          <w:t>AWS key-pairs to access ec2 instances</w:t>
        </w:r>
        <w:r w:rsidRPr="00C8400E">
          <w:t>.</w:t>
        </w:r>
      </w:ins>
      <w:bookmarkEnd w:id="280"/>
      <w:bookmarkEnd w:id="281"/>
      <w:del w:id="283" w:author="Shubra Singh" w:date="2022-12-21T17:43:00Z">
        <w:r w:rsidR="00DF5647" w:rsidRPr="001B03AF" w:rsidDel="001B03AF">
          <w:rPr>
            <w:szCs w:val="28"/>
          </w:rPr>
          <w:delText>You have an A</w:delText>
        </w:r>
        <w:r w:rsidR="007A3611" w:rsidRPr="001B03AF" w:rsidDel="001B03AF">
          <w:rPr>
            <w:szCs w:val="28"/>
          </w:rPr>
          <w:delText>WS</w:delText>
        </w:r>
        <w:r w:rsidR="00DF5647" w:rsidRPr="001B03AF" w:rsidDel="001B03AF">
          <w:rPr>
            <w:szCs w:val="28"/>
          </w:rPr>
          <w:delText xml:space="preserve"> subscription.</w:delText>
        </w:r>
      </w:del>
    </w:p>
    <w:p w14:paraId="008CD8BC" w14:textId="610CD9FA" w:rsidR="00DF5647" w:rsidRPr="00C72E5F" w:rsidDel="001B03AF" w:rsidRDefault="00DF5647">
      <w:pPr>
        <w:pStyle w:val="Heading3"/>
        <w:rPr>
          <w:del w:id="284" w:author="Shubra Singh" w:date="2022-12-21T17:43:00Z"/>
          <w:rFonts w:cstheme="minorHAnsi"/>
        </w:rPr>
        <w:pPrChange w:id="285" w:author="Shubra Singh" w:date="2022-12-21T17:44:00Z">
          <w:pPr>
            <w:pStyle w:val="ListParagraph"/>
            <w:numPr>
              <w:numId w:val="3"/>
            </w:numPr>
            <w:ind w:hanging="360"/>
            <w:jc w:val="both"/>
          </w:pPr>
        </w:pPrChange>
      </w:pPr>
      <w:del w:id="286" w:author="Shubra Singh" w:date="2022-12-21T17:43:00Z">
        <w:r w:rsidRPr="001F46D8" w:rsidDel="001B03AF">
          <w:rPr>
            <w:rFonts w:cstheme="minorHAnsi"/>
            <w:color w:val="242424"/>
            <w:shd w:val="clear" w:color="auto" w:fill="FFFFFF"/>
          </w:rPr>
          <w:delText>Python version Python 3.8.10 should be installed.</w:delText>
        </w:r>
      </w:del>
    </w:p>
    <w:p w14:paraId="0CDB21B8" w14:textId="0CFCDA86" w:rsidR="00C72E5F" w:rsidDel="001B03AF" w:rsidRDefault="00C03E3D">
      <w:pPr>
        <w:pStyle w:val="Heading3"/>
        <w:rPr>
          <w:del w:id="287" w:author="Shubra Singh" w:date="2022-12-21T17:43:00Z"/>
          <w:rFonts w:cstheme="minorHAnsi"/>
        </w:rPr>
        <w:pPrChange w:id="288" w:author="Shubra Singh" w:date="2022-12-21T17:44:00Z">
          <w:pPr>
            <w:pStyle w:val="ListParagraph"/>
            <w:numPr>
              <w:numId w:val="3"/>
            </w:numPr>
            <w:ind w:hanging="360"/>
            <w:jc w:val="both"/>
          </w:pPr>
        </w:pPrChange>
      </w:pPr>
      <w:del w:id="289" w:author="Shubra Singh" w:date="2022-12-21T17:43:00Z">
        <w:r w:rsidDel="001B03AF">
          <w:rPr>
            <w:rFonts w:cstheme="minorHAnsi"/>
          </w:rPr>
          <w:delText>SSH key created.</w:delText>
        </w:r>
      </w:del>
    </w:p>
    <w:p w14:paraId="2A395655" w14:textId="1E5BE6A7" w:rsidR="00AD396F" w:rsidDel="001B03AF" w:rsidRDefault="00AD396F">
      <w:pPr>
        <w:pStyle w:val="Heading3"/>
        <w:rPr>
          <w:del w:id="290" w:author="Shubra Singh" w:date="2022-12-21T17:43:00Z"/>
          <w:rStyle w:val="normaltextrun"/>
          <w:rFonts w:ascii="Calibri" w:eastAsiaTheme="minorHAnsi" w:hAnsi="Calibri" w:cs="Calibri"/>
          <w:sz w:val="28"/>
          <w:szCs w:val="28"/>
          <w:lang w:eastAsia="en-US"/>
        </w:rPr>
        <w:pPrChange w:id="291" w:author="Shubra Singh" w:date="2022-12-21T17:44:00Z">
          <w:pPr>
            <w:pStyle w:val="paragraph"/>
            <w:numPr>
              <w:numId w:val="3"/>
            </w:numPr>
            <w:spacing w:before="0" w:beforeAutospacing="0" w:after="0" w:afterAutospacing="0"/>
            <w:ind w:left="720" w:hanging="360"/>
            <w:jc w:val="both"/>
            <w:textAlignment w:val="baseline"/>
          </w:pPr>
        </w:pPrChange>
      </w:pPr>
      <w:del w:id="292" w:author="Shubra Singh" w:date="2022-12-21T17:43:00Z">
        <w:r w:rsidRPr="004C3AF0" w:rsidDel="001B03AF">
          <w:rPr>
            <w:rStyle w:val="normaltextrun"/>
            <w:rFonts w:ascii="Calibri" w:hAnsi="Calibri" w:cs="Calibri"/>
            <w:sz w:val="28"/>
            <w:szCs w:val="28"/>
          </w:rPr>
          <w:delText>There are template file</w:delText>
        </w:r>
        <w:r w:rsidDel="001B03AF">
          <w:rPr>
            <w:rStyle w:val="normaltextrun"/>
            <w:rFonts w:ascii="Calibri" w:hAnsi="Calibri" w:cs="Calibri"/>
            <w:sz w:val="28"/>
            <w:szCs w:val="28"/>
          </w:rPr>
          <w:delText>s</w:delText>
        </w:r>
        <w:r w:rsidRPr="004C3AF0" w:rsidDel="001B03AF">
          <w:rPr>
            <w:rStyle w:val="normaltextrun"/>
            <w:rFonts w:ascii="Calibri" w:hAnsi="Calibri" w:cs="Calibri"/>
            <w:sz w:val="28"/>
            <w:szCs w:val="28"/>
          </w:rPr>
          <w:delText>, python scripts and parameter files, and for order of execution of files, we have given number which is associated with file name.</w:delText>
        </w:r>
      </w:del>
    </w:p>
    <w:p w14:paraId="74B1B372" w14:textId="274E3677" w:rsidR="00AD396F" w:rsidRPr="004C3AF0" w:rsidDel="001B03AF" w:rsidRDefault="00AD396F">
      <w:pPr>
        <w:pStyle w:val="Heading3"/>
        <w:rPr>
          <w:del w:id="293" w:author="Shubra Singh" w:date="2022-12-21T17:43:00Z"/>
          <w:rFonts w:ascii="Calibri" w:hAnsi="Calibri" w:cs="Calibri"/>
        </w:rPr>
        <w:pPrChange w:id="294" w:author="Shubra Singh" w:date="2022-12-21T17:44:00Z">
          <w:pPr>
            <w:pStyle w:val="paragraph"/>
            <w:spacing w:before="0" w:beforeAutospacing="0" w:after="0" w:afterAutospacing="0"/>
            <w:ind w:left="720"/>
            <w:jc w:val="both"/>
            <w:textAlignment w:val="baseline"/>
          </w:pPr>
        </w:pPrChange>
      </w:pPr>
      <w:del w:id="295" w:author="Shubra Singh" w:date="2022-12-21T17:43:00Z">
        <w:r w:rsidDel="001B03AF">
          <w:rPr>
            <w:rStyle w:val="normaltextrun"/>
            <w:rFonts w:ascii="Calibri" w:hAnsi="Calibri" w:cs="Calibri"/>
            <w:sz w:val="28"/>
            <w:szCs w:val="28"/>
          </w:rPr>
          <w:delText>In below example 1 means this file is to execute 1</w:delText>
        </w:r>
        <w:r w:rsidRPr="00BF51EA" w:rsidDel="001B03AF">
          <w:rPr>
            <w:rStyle w:val="normaltextrun"/>
            <w:rFonts w:ascii="Calibri" w:hAnsi="Calibri" w:cs="Calibri"/>
            <w:sz w:val="28"/>
            <w:szCs w:val="28"/>
            <w:vertAlign w:val="superscript"/>
          </w:rPr>
          <w:delText>st</w:delText>
        </w:r>
        <w:r w:rsidDel="001B03AF">
          <w:rPr>
            <w:rStyle w:val="normaltextrun"/>
            <w:rFonts w:ascii="Calibri" w:hAnsi="Calibri" w:cs="Calibri"/>
            <w:sz w:val="28"/>
            <w:szCs w:val="28"/>
          </w:rPr>
          <w:delText xml:space="preserve">  </w:delText>
        </w:r>
      </w:del>
    </w:p>
    <w:p w14:paraId="603E21EF" w14:textId="6E587696" w:rsidR="00AD396F" w:rsidRPr="00B2556B" w:rsidDel="001B03AF" w:rsidRDefault="00AD396F">
      <w:pPr>
        <w:pStyle w:val="Heading3"/>
        <w:rPr>
          <w:del w:id="296" w:author="Shubra Singh" w:date="2022-12-21T17:43:00Z"/>
          <w:color w:val="1F4E79" w:themeColor="accent5" w:themeShade="80"/>
        </w:rPr>
        <w:pPrChange w:id="297" w:author="Shubra Singh" w:date="2022-12-21T17:44:00Z">
          <w:pPr>
            <w:pStyle w:val="ListParagraph"/>
          </w:pPr>
        </w:pPrChange>
      </w:pPr>
      <w:del w:id="298" w:author="Shubra Singh" w:date="2022-12-21T17:43:00Z">
        <w:r w:rsidRPr="00B2556B" w:rsidDel="001B03AF">
          <w:rPr>
            <w:color w:val="1F4E79" w:themeColor="accent5" w:themeShade="80"/>
          </w:rPr>
          <w:delText>Ex.</w:delText>
        </w:r>
        <w:r w:rsidR="00622181" w:rsidRPr="00622181" w:rsidDel="001B03AF">
          <w:delText xml:space="preserve"> </w:delText>
        </w:r>
        <w:r w:rsidR="00622181" w:rsidRPr="00622181" w:rsidDel="001B03AF">
          <w:rPr>
            <w:color w:val="1F4E79" w:themeColor="accent5" w:themeShade="80"/>
          </w:rPr>
          <w:delText>CFT_TMPL_3NIC-6VM-2RG-GSLB_REGION</w:delText>
        </w:r>
        <w:r w:rsidRPr="00B2556B" w:rsidDel="001B03AF">
          <w:rPr>
            <w:color w:val="1F4E79" w:themeColor="accent5" w:themeShade="80"/>
          </w:rPr>
          <w:delText>_1.</w:delText>
        </w:r>
        <w:r w:rsidR="00622181" w:rsidDel="001B03AF">
          <w:rPr>
            <w:color w:val="1F4E79" w:themeColor="accent5" w:themeShade="80"/>
          </w:rPr>
          <w:delText>json</w:delText>
        </w:r>
      </w:del>
    </w:p>
    <w:p w14:paraId="2DE7A1DD" w14:textId="77777777" w:rsidR="00AD396F" w:rsidRPr="00C72E5F" w:rsidRDefault="00AD396F">
      <w:pPr>
        <w:pStyle w:val="Heading3"/>
        <w:rPr>
          <w:rFonts w:cstheme="minorHAnsi"/>
        </w:rPr>
        <w:pPrChange w:id="299" w:author="Shubra Singh" w:date="2022-12-21T17:44:00Z">
          <w:pPr>
            <w:pStyle w:val="ListParagraph"/>
            <w:jc w:val="both"/>
          </w:pPr>
        </w:pPrChange>
      </w:pPr>
    </w:p>
    <w:p w14:paraId="3D61588D" w14:textId="65F1B732" w:rsidR="00C72E5F" w:rsidRDefault="00C72E5F" w:rsidP="00C72E5F">
      <w:pPr>
        <w:pStyle w:val="Heading2"/>
      </w:pPr>
      <w:bookmarkStart w:id="300" w:name="_Toc117284267"/>
      <w:bookmarkStart w:id="301" w:name="_Toc122537652"/>
      <w:r>
        <w:t>Steps to create a SSH key</w:t>
      </w:r>
      <w:bookmarkEnd w:id="300"/>
      <w:r w:rsidR="00806C37">
        <w:t xml:space="preserve"> [Optional]</w:t>
      </w:r>
      <w:bookmarkEnd w:id="301"/>
      <w:r w:rsidR="00806C37">
        <w:t xml:space="preserve"> </w:t>
      </w:r>
    </w:p>
    <w:p w14:paraId="050DF5D9" w14:textId="5430A746" w:rsidR="00514C31" w:rsidRPr="00514C31" w:rsidRDefault="00514C31" w:rsidP="00514C31">
      <w:r>
        <w:t xml:space="preserve">Note: You can use existing key pair if you have already created. </w:t>
      </w:r>
    </w:p>
    <w:p w14:paraId="5A8EE799" w14:textId="77777777" w:rsidR="00C72E5F" w:rsidRDefault="00C72E5F" w:rsidP="00C72E5F">
      <w:pPr>
        <w:pStyle w:val="ListParagraph"/>
        <w:numPr>
          <w:ilvl w:val="0"/>
          <w:numId w:val="29"/>
        </w:numPr>
      </w:pPr>
      <w:r>
        <w:t>Go to the EC2 dashboard and click on key pairs.</w:t>
      </w:r>
    </w:p>
    <w:p w14:paraId="3757B246" w14:textId="77777777" w:rsidR="00C72E5F" w:rsidRDefault="00C72E5F" w:rsidP="00C72E5F">
      <w:pPr>
        <w:ind w:left="360"/>
      </w:pPr>
      <w:r w:rsidRPr="00E87E3C">
        <w:rPr>
          <w:noProof/>
        </w:rPr>
        <w:drawing>
          <wp:inline distT="0" distB="0" distL="0" distR="0" wp14:anchorId="204DB47C" wp14:editId="6011CA6B">
            <wp:extent cx="5574665" cy="2120900"/>
            <wp:effectExtent l="0" t="0" r="698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2" cy="2123075"/>
                    </a:xfrm>
                    <a:prstGeom prst="rect">
                      <a:avLst/>
                    </a:prstGeom>
                  </pic:spPr>
                </pic:pic>
              </a:graphicData>
            </a:graphic>
          </wp:inline>
        </w:drawing>
      </w:r>
    </w:p>
    <w:p w14:paraId="3A5EEB2A" w14:textId="77777777" w:rsidR="00C72E5F" w:rsidRDefault="00C72E5F" w:rsidP="00C72E5F">
      <w:pPr>
        <w:pStyle w:val="ListParagraph"/>
        <w:numPr>
          <w:ilvl w:val="0"/>
          <w:numId w:val="29"/>
        </w:numPr>
      </w:pPr>
      <w:r>
        <w:t>Now click on create key pair at the top right.</w:t>
      </w:r>
    </w:p>
    <w:p w14:paraId="66708BE3" w14:textId="77777777" w:rsidR="00C72E5F" w:rsidRDefault="00C72E5F" w:rsidP="00C72E5F">
      <w:pPr>
        <w:ind w:left="360"/>
      </w:pPr>
      <w:r w:rsidRPr="00E87E3C">
        <w:rPr>
          <w:noProof/>
        </w:rPr>
        <w:drawing>
          <wp:inline distT="0" distB="0" distL="0" distR="0" wp14:anchorId="258F4EC1" wp14:editId="05CCFA77">
            <wp:extent cx="5561110" cy="793750"/>
            <wp:effectExtent l="0" t="0" r="1905"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8527" cy="797663"/>
                    </a:xfrm>
                    <a:prstGeom prst="rect">
                      <a:avLst/>
                    </a:prstGeom>
                  </pic:spPr>
                </pic:pic>
              </a:graphicData>
            </a:graphic>
          </wp:inline>
        </w:drawing>
      </w:r>
    </w:p>
    <w:p w14:paraId="06B3774F" w14:textId="77777777" w:rsidR="00C72E5F" w:rsidRDefault="00C72E5F" w:rsidP="00C72E5F">
      <w:pPr>
        <w:pStyle w:val="ListParagraph"/>
        <w:numPr>
          <w:ilvl w:val="0"/>
          <w:numId w:val="29"/>
        </w:numPr>
      </w:pPr>
      <w:r>
        <w:t>Now name the key and select the key pair type as RSA and key file format as .</w:t>
      </w:r>
      <w:proofErr w:type="spellStart"/>
      <w:r>
        <w:t>pem</w:t>
      </w:r>
      <w:proofErr w:type="spellEnd"/>
      <w:r>
        <w:t>.</w:t>
      </w:r>
    </w:p>
    <w:p w14:paraId="2DF4BE22" w14:textId="77777777" w:rsidR="00C72E5F" w:rsidRDefault="00C72E5F" w:rsidP="00C72E5F">
      <w:pPr>
        <w:ind w:left="360"/>
      </w:pPr>
    </w:p>
    <w:p w14:paraId="212EED2E" w14:textId="77777777" w:rsidR="00C72E5F" w:rsidRPr="00E87E3C" w:rsidRDefault="00C72E5F" w:rsidP="00C72E5F">
      <w:pPr>
        <w:ind w:left="360"/>
      </w:pPr>
      <w:r w:rsidRPr="00E87E3C">
        <w:rPr>
          <w:noProof/>
        </w:rPr>
        <w:lastRenderedPageBreak/>
        <w:drawing>
          <wp:inline distT="0" distB="0" distL="0" distR="0" wp14:anchorId="23B14B20" wp14:editId="639BBE53">
            <wp:extent cx="5730117" cy="390525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15" cy="3926103"/>
                    </a:xfrm>
                    <a:prstGeom prst="rect">
                      <a:avLst/>
                    </a:prstGeom>
                  </pic:spPr>
                </pic:pic>
              </a:graphicData>
            </a:graphic>
          </wp:inline>
        </w:drawing>
      </w:r>
    </w:p>
    <w:p w14:paraId="5C7E165F" w14:textId="77777777" w:rsidR="00C72E5F" w:rsidRPr="00C72E5F" w:rsidRDefault="00C72E5F" w:rsidP="00C72E5F">
      <w:pPr>
        <w:jc w:val="both"/>
        <w:rPr>
          <w:rFonts w:cstheme="minorHAnsi"/>
          <w:szCs w:val="28"/>
        </w:rPr>
      </w:pPr>
    </w:p>
    <w:p w14:paraId="366346B1" w14:textId="77777777" w:rsidR="00DF5647" w:rsidRDefault="00DF5647" w:rsidP="00C76A41">
      <w:pPr>
        <w:pStyle w:val="Heading2"/>
      </w:pPr>
      <w:bookmarkStart w:id="302" w:name="_Toc113280429"/>
      <w:bookmarkStart w:id="303" w:name="_Toc122537653"/>
      <w:r w:rsidRPr="001C69C0">
        <w:t>System Requirements</w:t>
      </w:r>
      <w:bookmarkEnd w:id="302"/>
      <w:bookmarkEnd w:id="303"/>
    </w:p>
    <w:p w14:paraId="3E9AE9C8" w14:textId="00748A74" w:rsidR="009A40DD" w:rsidRPr="00DE69C5" w:rsidRDefault="009A40DD" w:rsidP="00DE69C5">
      <w:pPr>
        <w:spacing w:after="40"/>
        <w:ind w:left="360"/>
        <w:rPr>
          <w:rFonts w:cstheme="minorHAnsi"/>
          <w:szCs w:val="28"/>
        </w:rPr>
      </w:pPr>
      <w:r w:rsidRPr="00DE69C5">
        <w:rPr>
          <w:rFonts w:cstheme="minorHAnsi"/>
          <w:szCs w:val="28"/>
        </w:rPr>
        <w:t xml:space="preserve">Below all </w:t>
      </w:r>
      <w:r w:rsidR="00E633D5">
        <w:rPr>
          <w:rFonts w:cstheme="minorHAnsi"/>
          <w:szCs w:val="28"/>
        </w:rPr>
        <w:t>AWS</w:t>
      </w:r>
      <w:r w:rsidRPr="00DE69C5">
        <w:rPr>
          <w:rFonts w:cstheme="minorHAnsi"/>
          <w:szCs w:val="28"/>
        </w:rPr>
        <w:t xml:space="preserve"> cloud resources will be created. </w:t>
      </w:r>
    </w:p>
    <w:p w14:paraId="019EA7E0" w14:textId="6C578CB2" w:rsidR="009A40DD" w:rsidRPr="00DE69C5" w:rsidRDefault="009A40DD" w:rsidP="00DE69C5">
      <w:pPr>
        <w:spacing w:after="40"/>
        <w:ind w:left="360"/>
        <w:rPr>
          <w:rFonts w:cstheme="minorHAnsi"/>
          <w:szCs w:val="28"/>
        </w:rPr>
      </w:pPr>
      <w:r w:rsidRPr="00DE69C5">
        <w:rPr>
          <w:rFonts w:cstheme="minorHAnsi"/>
          <w:szCs w:val="28"/>
        </w:rPr>
        <w:t>All templates come with default value it can be change while execution.</w:t>
      </w:r>
    </w:p>
    <w:p w14:paraId="199BB617" w14:textId="1F9F8B66" w:rsidR="00DF5647" w:rsidRPr="000C1ACE" w:rsidRDefault="00DF5647" w:rsidP="00DE69C5">
      <w:pPr>
        <w:ind w:left="360"/>
        <w:rPr>
          <w:b/>
          <w:bCs/>
        </w:rPr>
      </w:pPr>
      <w:bookmarkStart w:id="304" w:name="_Toc99031795"/>
      <w:bookmarkStart w:id="305" w:name="_Toc113280430"/>
      <w:r w:rsidRPr="000C1ACE">
        <w:rPr>
          <w:b/>
          <w:bCs/>
        </w:rPr>
        <w:t>S</w:t>
      </w:r>
      <w:bookmarkEnd w:id="304"/>
      <w:r w:rsidRPr="000C1ACE">
        <w:rPr>
          <w:b/>
          <w:bCs/>
        </w:rPr>
        <w:t>tack</w:t>
      </w:r>
      <w:bookmarkEnd w:id="305"/>
      <w:r w:rsidRPr="000C1ACE">
        <w:rPr>
          <w:b/>
          <w:bCs/>
        </w:rPr>
        <w:t xml:space="preserve"> </w:t>
      </w:r>
    </w:p>
    <w:p w14:paraId="05A561BB" w14:textId="1F22C6B5" w:rsidR="00DF5647" w:rsidRPr="00DE69C5" w:rsidRDefault="00DF5647" w:rsidP="00DE69C5">
      <w:pPr>
        <w:ind w:left="1080"/>
        <w:rPr>
          <w:rFonts w:eastAsiaTheme="majorEastAsia" w:cstheme="minorHAnsi"/>
          <w:color w:val="1F3763" w:themeColor="accent1" w:themeShade="7F"/>
          <w:szCs w:val="28"/>
        </w:rPr>
      </w:pPr>
      <w:r w:rsidRPr="00DE69C5">
        <w:rPr>
          <w:rFonts w:cstheme="minorHAnsi"/>
          <w:szCs w:val="28"/>
        </w:rPr>
        <w:t xml:space="preserve">A new stack is created with the specified name </w:t>
      </w:r>
      <w:r w:rsidR="002830FC">
        <w:rPr>
          <w:rFonts w:cstheme="minorHAnsi"/>
          <w:szCs w:val="28"/>
        </w:rPr>
        <w:t>in each region l</w:t>
      </w:r>
      <w:r w:rsidRPr="00DE69C5">
        <w:rPr>
          <w:rFonts w:cstheme="minorHAnsi"/>
          <w:szCs w:val="28"/>
        </w:rPr>
        <w:t>ocation.</w:t>
      </w:r>
    </w:p>
    <w:p w14:paraId="34A30073" w14:textId="2AB4DBBD" w:rsidR="00DF5647" w:rsidRPr="008F1F91" w:rsidRDefault="00DF5647" w:rsidP="00DE69C5">
      <w:pPr>
        <w:ind w:left="360"/>
        <w:rPr>
          <w:b/>
          <w:bCs/>
        </w:rPr>
      </w:pPr>
      <w:bookmarkStart w:id="306" w:name="_Toc99031797"/>
      <w:bookmarkStart w:id="307" w:name="_Toc113280431"/>
      <w:r w:rsidRPr="008F1F91">
        <w:rPr>
          <w:b/>
          <w:bCs/>
        </w:rPr>
        <w:t>Interfaces</w:t>
      </w:r>
      <w:bookmarkEnd w:id="306"/>
      <w:bookmarkEnd w:id="307"/>
    </w:p>
    <w:p w14:paraId="6C551A7C" w14:textId="7E9452FB" w:rsidR="00DF5647" w:rsidRPr="00DE69C5" w:rsidRDefault="002830FC" w:rsidP="00DE69C5">
      <w:pPr>
        <w:ind w:left="1080"/>
        <w:rPr>
          <w:rFonts w:cstheme="minorHAnsi"/>
          <w:szCs w:val="28"/>
        </w:rPr>
      </w:pPr>
      <w:r>
        <w:rPr>
          <w:rFonts w:cstheme="minorHAnsi"/>
          <w:szCs w:val="28"/>
        </w:rPr>
        <w:t>T</w:t>
      </w:r>
      <w:r w:rsidRPr="00703B8E">
        <w:rPr>
          <w:rFonts w:cstheme="minorHAnsi"/>
          <w:szCs w:val="28"/>
        </w:rPr>
        <w:t xml:space="preserve">hree </w:t>
      </w:r>
      <w:r>
        <w:rPr>
          <w:rFonts w:cstheme="minorHAnsi"/>
          <w:szCs w:val="28"/>
        </w:rPr>
        <w:t xml:space="preserve">interfaces (1 Management, 2 Data) for 3 </w:t>
      </w:r>
      <w:proofErr w:type="spellStart"/>
      <w:r>
        <w:rPr>
          <w:rFonts w:cstheme="minorHAnsi"/>
          <w:szCs w:val="28"/>
        </w:rPr>
        <w:t>vThunder</w:t>
      </w:r>
      <w:proofErr w:type="spellEnd"/>
      <w:r w:rsidRPr="00703B8E">
        <w:rPr>
          <w:rFonts w:cstheme="minorHAnsi"/>
          <w:szCs w:val="28"/>
        </w:rPr>
        <w:t xml:space="preserve"> will be created</w:t>
      </w:r>
      <w:r>
        <w:rPr>
          <w:rFonts w:cstheme="minorHAnsi"/>
          <w:szCs w:val="28"/>
        </w:rPr>
        <w:t xml:space="preserve"> in each GSLB region</w:t>
      </w:r>
      <w:r w:rsidRPr="00703B8E">
        <w:rPr>
          <w:rFonts w:cstheme="minorHAnsi"/>
          <w:szCs w:val="28"/>
        </w:rPr>
        <w:t>. Address prefix can be configured in parameter file</w:t>
      </w:r>
      <w:r w:rsidR="00DF5647" w:rsidRPr="00DE69C5">
        <w:rPr>
          <w:rFonts w:cstheme="minorHAnsi"/>
          <w:szCs w:val="28"/>
        </w:rPr>
        <w:t xml:space="preserve">. </w:t>
      </w:r>
    </w:p>
    <w:p w14:paraId="17E5F7AB" w14:textId="77777777" w:rsidR="00DF5647" w:rsidRPr="00DE69C5" w:rsidRDefault="00DF5647" w:rsidP="00DE69C5">
      <w:pPr>
        <w:ind w:left="1080"/>
        <w:rPr>
          <w:rFonts w:cstheme="minorHAnsi"/>
          <w:szCs w:val="28"/>
        </w:rPr>
      </w:pPr>
      <w:r w:rsidRPr="00DE69C5">
        <w:rPr>
          <w:rFonts w:cstheme="minorHAnsi"/>
          <w:szCs w:val="28"/>
        </w:rPr>
        <w:t>Default names:</w:t>
      </w:r>
    </w:p>
    <w:tbl>
      <w:tblPr>
        <w:tblW w:w="4852" w:type="dxa"/>
        <w:tblInd w:w="1080" w:type="dxa"/>
        <w:tblCellMar>
          <w:top w:w="15" w:type="dxa"/>
          <w:bottom w:w="15" w:type="dxa"/>
        </w:tblCellMar>
        <w:tblLook w:val="04A0" w:firstRow="1" w:lastRow="0" w:firstColumn="1" w:lastColumn="0" w:noHBand="0" w:noVBand="1"/>
      </w:tblPr>
      <w:tblGrid>
        <w:gridCol w:w="4852"/>
      </w:tblGrid>
      <w:tr w:rsidR="00D6572E" w:rsidRPr="00833044" w14:paraId="02C0A6E5" w14:textId="77777777" w:rsidTr="00806C37">
        <w:trPr>
          <w:trHeight w:val="295"/>
        </w:trPr>
        <w:tc>
          <w:tcPr>
            <w:tcW w:w="4852" w:type="dxa"/>
            <w:tcBorders>
              <w:top w:val="nil"/>
              <w:left w:val="nil"/>
              <w:bottom w:val="nil"/>
              <w:right w:val="nil"/>
            </w:tcBorders>
            <w:noWrap/>
            <w:vAlign w:val="bottom"/>
            <w:hideMark/>
          </w:tcPr>
          <w:p w14:paraId="2412DD4D" w14:textId="38160561" w:rsidR="00833044" w:rsidRPr="001B03AF" w:rsidRDefault="001B03AF" w:rsidP="00EB26E3">
            <w:pPr>
              <w:spacing w:after="0" w:line="240" w:lineRule="auto"/>
              <w:ind w:left="360"/>
              <w:jc w:val="both"/>
              <w:rPr>
                <w:rFonts w:ascii="Calibri" w:eastAsia="Times New Roman" w:hAnsi="Calibri" w:cs="Calibri"/>
                <w:i/>
                <w:iCs/>
                <w:color w:val="2E74B5" w:themeColor="accent5" w:themeShade="BF"/>
                <w:szCs w:val="28"/>
                <w:lang w:eastAsia="en-IN"/>
              </w:rPr>
            </w:pPr>
            <w:bookmarkStart w:id="308" w:name="_Hlk117091032"/>
            <w:ins w:id="309" w:author="Shubra Singh" w:date="2022-12-21T17:44:00Z">
              <w:r w:rsidRPr="001B03AF">
                <w:rPr>
                  <w:i/>
                  <w:iCs/>
                  <w:color w:val="2E74B5" w:themeColor="accent5" w:themeShade="BF"/>
                  <w:rPrChange w:id="310" w:author="Shubra Singh" w:date="2022-12-21T17:45:00Z">
                    <w:rPr>
                      <w:color w:val="2E74B5" w:themeColor="accent5" w:themeShade="BF"/>
                    </w:rPr>
                  </w:rPrChange>
                </w:rPr>
                <w:t>&lt;</w:t>
              </w:r>
              <w:proofErr w:type="spellStart"/>
              <w:r w:rsidRPr="001B03AF">
                <w:rPr>
                  <w:i/>
                  <w:iCs/>
                  <w:color w:val="2E74B5" w:themeColor="accent5" w:themeShade="BF"/>
                  <w:rPrChange w:id="311" w:author="Shubra Singh" w:date="2022-12-21T17:45:00Z">
                    <w:rPr>
                      <w:color w:val="2E74B5" w:themeColor="accent5" w:themeShade="BF"/>
                    </w:rPr>
                  </w:rPrChange>
                </w:rPr>
                <w:t>vth</w:t>
              </w:r>
              <w:proofErr w:type="spellEnd"/>
              <w:r w:rsidRPr="001B03AF">
                <w:rPr>
                  <w:i/>
                  <w:iCs/>
                  <w:color w:val="2E74B5" w:themeColor="accent5" w:themeShade="BF"/>
                  <w:rPrChange w:id="312" w:author="Shubra Singh" w:date="2022-12-21T17:45:00Z">
                    <w:rPr>
                      <w:color w:val="2E74B5" w:themeColor="accent5" w:themeShade="BF"/>
                    </w:rPr>
                  </w:rPrChange>
                </w:rPr>
                <w:t>&gt;</w:t>
              </w:r>
            </w:ins>
            <w:del w:id="313" w:author="Shubra Singh" w:date="2022-12-21T17:44:00Z">
              <w:r w:rsidR="00EB26E3" w:rsidRPr="001B03AF" w:rsidDel="001B03AF">
                <w:rPr>
                  <w:i/>
                  <w:iCs/>
                  <w:color w:val="2E74B5" w:themeColor="accent5" w:themeShade="BF"/>
                  <w:rPrChange w:id="314" w:author="Shubra Singh" w:date="2022-12-21T17:45:00Z">
                    <w:rPr>
                      <w:color w:val="2E74B5" w:themeColor="accent5" w:themeShade="BF"/>
                    </w:rPr>
                  </w:rPrChange>
                </w:rPr>
                <w:delText>{stack-name}</w:delText>
              </w:r>
            </w:del>
            <w:r w:rsidR="00EF7237" w:rsidRPr="001B03AF">
              <w:rPr>
                <w:i/>
                <w:iCs/>
                <w:color w:val="2E74B5" w:themeColor="accent5" w:themeShade="BF"/>
                <w:rPrChange w:id="315" w:author="Shubra Singh" w:date="2022-12-21T17:45:00Z">
                  <w:rPr>
                    <w:color w:val="2E74B5" w:themeColor="accent5" w:themeShade="BF"/>
                  </w:rPr>
                </w:rPrChange>
              </w:rPr>
              <w:t>-</w:t>
            </w:r>
            <w:r w:rsidR="00833044" w:rsidRPr="001B03AF">
              <w:rPr>
                <w:rFonts w:ascii="Calibri" w:eastAsia="Times New Roman" w:hAnsi="Calibri" w:cs="Calibri"/>
                <w:i/>
                <w:iCs/>
                <w:color w:val="2E74B5" w:themeColor="accent5" w:themeShade="BF"/>
                <w:szCs w:val="28"/>
                <w:lang w:eastAsia="en-IN"/>
              </w:rPr>
              <w:t>inst1-mgmt-nic1</w:t>
            </w:r>
            <w:bookmarkEnd w:id="308"/>
          </w:p>
        </w:tc>
      </w:tr>
      <w:tr w:rsidR="00D6572E" w:rsidRPr="00833044" w14:paraId="36271ED4" w14:textId="77777777" w:rsidTr="00806C37">
        <w:trPr>
          <w:trHeight w:val="312"/>
        </w:trPr>
        <w:tc>
          <w:tcPr>
            <w:tcW w:w="4852" w:type="dxa"/>
            <w:tcBorders>
              <w:top w:val="nil"/>
              <w:left w:val="nil"/>
              <w:bottom w:val="nil"/>
              <w:right w:val="nil"/>
            </w:tcBorders>
            <w:noWrap/>
            <w:vAlign w:val="bottom"/>
            <w:hideMark/>
          </w:tcPr>
          <w:p w14:paraId="33CF6374" w14:textId="5AE78EB4" w:rsidR="00833044" w:rsidRPr="001B03AF" w:rsidRDefault="001B03AF" w:rsidP="00EB26E3">
            <w:pPr>
              <w:spacing w:after="0" w:line="240" w:lineRule="auto"/>
              <w:ind w:left="360"/>
              <w:jc w:val="both"/>
              <w:rPr>
                <w:rFonts w:ascii="Calibri" w:eastAsia="Times New Roman" w:hAnsi="Calibri" w:cs="Calibri"/>
                <w:i/>
                <w:iCs/>
                <w:color w:val="2E74B5" w:themeColor="accent5" w:themeShade="BF"/>
                <w:szCs w:val="28"/>
                <w:lang w:eastAsia="en-IN"/>
              </w:rPr>
            </w:pPr>
            <w:ins w:id="316" w:author="Shubra Singh" w:date="2022-12-21T17:44:00Z">
              <w:r w:rsidRPr="001B03AF">
                <w:rPr>
                  <w:i/>
                  <w:iCs/>
                  <w:color w:val="2E74B5" w:themeColor="accent5" w:themeShade="BF"/>
                  <w:rPrChange w:id="317" w:author="Shubra Singh" w:date="2022-12-21T17:45:00Z">
                    <w:rPr>
                      <w:color w:val="2E74B5" w:themeColor="accent5" w:themeShade="BF"/>
                    </w:rPr>
                  </w:rPrChange>
                </w:rPr>
                <w:t>&lt;</w:t>
              </w:r>
              <w:proofErr w:type="spellStart"/>
              <w:r w:rsidRPr="001B03AF">
                <w:rPr>
                  <w:i/>
                  <w:iCs/>
                  <w:color w:val="2E74B5" w:themeColor="accent5" w:themeShade="BF"/>
                  <w:rPrChange w:id="318" w:author="Shubra Singh" w:date="2022-12-21T17:45:00Z">
                    <w:rPr>
                      <w:color w:val="2E74B5" w:themeColor="accent5" w:themeShade="BF"/>
                    </w:rPr>
                  </w:rPrChange>
                </w:rPr>
                <w:t>vth</w:t>
              </w:r>
              <w:proofErr w:type="spellEnd"/>
              <w:r w:rsidRPr="001B03AF">
                <w:rPr>
                  <w:i/>
                  <w:iCs/>
                  <w:color w:val="2E74B5" w:themeColor="accent5" w:themeShade="BF"/>
                  <w:rPrChange w:id="319" w:author="Shubra Singh" w:date="2022-12-21T17:45:00Z">
                    <w:rPr>
                      <w:color w:val="2E74B5" w:themeColor="accent5" w:themeShade="BF"/>
                    </w:rPr>
                  </w:rPrChange>
                </w:rPr>
                <w:t>&gt;</w:t>
              </w:r>
            </w:ins>
            <w:del w:id="320" w:author="Shubra Singh" w:date="2022-12-21T17:44:00Z">
              <w:r w:rsidR="00EB26E3" w:rsidRPr="001B03AF" w:rsidDel="001B03AF">
                <w:rPr>
                  <w:i/>
                  <w:iCs/>
                  <w:color w:val="2E74B5" w:themeColor="accent5" w:themeShade="BF"/>
                  <w:rPrChange w:id="321" w:author="Shubra Singh" w:date="2022-12-21T17:45:00Z">
                    <w:rPr>
                      <w:color w:val="2E74B5" w:themeColor="accent5" w:themeShade="BF"/>
                    </w:rPr>
                  </w:rPrChange>
                </w:rPr>
                <w:delText>{stack-name}</w:delText>
              </w:r>
            </w:del>
            <w:r w:rsidR="00833044" w:rsidRPr="001B03AF">
              <w:rPr>
                <w:rFonts w:ascii="Calibri" w:eastAsia="Times New Roman" w:hAnsi="Calibri" w:cs="Calibri"/>
                <w:i/>
                <w:iCs/>
                <w:color w:val="2E74B5" w:themeColor="accent5" w:themeShade="BF"/>
                <w:szCs w:val="28"/>
                <w:lang w:eastAsia="en-IN"/>
              </w:rPr>
              <w:t>-inst1-data-nic</w:t>
            </w:r>
            <w:r w:rsidR="00070D16" w:rsidRPr="001B03AF">
              <w:rPr>
                <w:rFonts w:ascii="Calibri" w:eastAsia="Times New Roman" w:hAnsi="Calibri" w:cs="Calibri"/>
                <w:i/>
                <w:iCs/>
                <w:color w:val="2E74B5" w:themeColor="accent5" w:themeShade="BF"/>
                <w:szCs w:val="28"/>
                <w:lang w:eastAsia="en-IN"/>
              </w:rPr>
              <w:t>1</w:t>
            </w:r>
          </w:p>
        </w:tc>
      </w:tr>
      <w:tr w:rsidR="00D6572E" w:rsidRPr="00833044" w14:paraId="5EF916A8" w14:textId="77777777" w:rsidTr="00806C37">
        <w:trPr>
          <w:trHeight w:val="295"/>
        </w:trPr>
        <w:tc>
          <w:tcPr>
            <w:tcW w:w="4852" w:type="dxa"/>
            <w:tcBorders>
              <w:top w:val="nil"/>
              <w:left w:val="nil"/>
              <w:bottom w:val="nil"/>
              <w:right w:val="nil"/>
            </w:tcBorders>
            <w:noWrap/>
            <w:vAlign w:val="bottom"/>
            <w:hideMark/>
          </w:tcPr>
          <w:p w14:paraId="15D672A6" w14:textId="2A2AE498" w:rsidR="00833044" w:rsidRPr="001B03AF" w:rsidRDefault="00EB26E3" w:rsidP="00EB26E3">
            <w:pPr>
              <w:spacing w:after="0" w:line="240" w:lineRule="auto"/>
              <w:ind w:left="360"/>
              <w:jc w:val="both"/>
              <w:rPr>
                <w:rFonts w:ascii="Calibri" w:eastAsia="Times New Roman" w:hAnsi="Calibri" w:cs="Calibri"/>
                <w:i/>
                <w:iCs/>
                <w:color w:val="2E74B5" w:themeColor="accent5" w:themeShade="BF"/>
                <w:szCs w:val="28"/>
                <w:lang w:eastAsia="en-IN"/>
              </w:rPr>
            </w:pPr>
            <w:del w:id="322" w:author="Shubra Singh" w:date="2022-12-21T17:44:00Z">
              <w:r w:rsidRPr="001B03AF" w:rsidDel="001B03AF">
                <w:rPr>
                  <w:i/>
                  <w:iCs/>
                  <w:color w:val="2E74B5" w:themeColor="accent5" w:themeShade="BF"/>
                  <w:rPrChange w:id="323" w:author="Shubra Singh" w:date="2022-12-21T17:45:00Z">
                    <w:rPr>
                      <w:color w:val="2E74B5" w:themeColor="accent5" w:themeShade="BF"/>
                    </w:rPr>
                  </w:rPrChange>
                </w:rPr>
                <w:delText>{stack-name}</w:delText>
              </w:r>
            </w:del>
            <w:ins w:id="324" w:author="Shubra Singh" w:date="2022-12-21T17:44:00Z">
              <w:r w:rsidR="001B03AF" w:rsidRPr="001B03AF">
                <w:rPr>
                  <w:i/>
                  <w:iCs/>
                  <w:color w:val="2E74B5" w:themeColor="accent5" w:themeShade="BF"/>
                  <w:rPrChange w:id="325" w:author="Shubra Singh" w:date="2022-12-21T17:45:00Z">
                    <w:rPr>
                      <w:color w:val="2E74B5" w:themeColor="accent5" w:themeShade="BF"/>
                    </w:rPr>
                  </w:rPrChange>
                </w:rPr>
                <w:t>&lt;</w:t>
              </w:r>
              <w:proofErr w:type="spellStart"/>
              <w:r w:rsidR="001B03AF" w:rsidRPr="001B03AF">
                <w:rPr>
                  <w:i/>
                  <w:iCs/>
                  <w:color w:val="2E74B5" w:themeColor="accent5" w:themeShade="BF"/>
                  <w:rPrChange w:id="326" w:author="Shubra Singh" w:date="2022-12-21T17:45:00Z">
                    <w:rPr>
                      <w:color w:val="2E74B5" w:themeColor="accent5" w:themeShade="BF"/>
                    </w:rPr>
                  </w:rPrChange>
                </w:rPr>
                <w:t>vth</w:t>
              </w:r>
              <w:proofErr w:type="spellEnd"/>
              <w:r w:rsidR="001B03AF" w:rsidRPr="001B03AF">
                <w:rPr>
                  <w:i/>
                  <w:iCs/>
                  <w:color w:val="2E74B5" w:themeColor="accent5" w:themeShade="BF"/>
                  <w:rPrChange w:id="327" w:author="Shubra Singh" w:date="2022-12-21T17:45:00Z">
                    <w:rPr>
                      <w:color w:val="2E74B5" w:themeColor="accent5" w:themeShade="BF"/>
                    </w:rPr>
                  </w:rPrChange>
                </w:rPr>
                <w:t>&gt;</w:t>
              </w:r>
            </w:ins>
            <w:r w:rsidR="00833044" w:rsidRPr="001B03AF">
              <w:rPr>
                <w:rFonts w:ascii="Calibri" w:eastAsia="Times New Roman" w:hAnsi="Calibri" w:cs="Calibri"/>
                <w:i/>
                <w:iCs/>
                <w:color w:val="2E74B5" w:themeColor="accent5" w:themeShade="BF"/>
                <w:szCs w:val="28"/>
                <w:lang w:eastAsia="en-IN"/>
              </w:rPr>
              <w:t>-inst1-data-nic</w:t>
            </w:r>
            <w:r w:rsidR="00070D16" w:rsidRPr="001B03AF">
              <w:rPr>
                <w:rFonts w:ascii="Calibri" w:eastAsia="Times New Roman" w:hAnsi="Calibri" w:cs="Calibri"/>
                <w:i/>
                <w:iCs/>
                <w:color w:val="2E74B5" w:themeColor="accent5" w:themeShade="BF"/>
                <w:szCs w:val="28"/>
                <w:lang w:eastAsia="en-IN"/>
              </w:rPr>
              <w:t>2</w:t>
            </w:r>
          </w:p>
        </w:tc>
      </w:tr>
      <w:tr w:rsidR="00D6572E" w:rsidRPr="00833044" w14:paraId="7E39CA9A" w14:textId="77777777" w:rsidTr="00806C37">
        <w:trPr>
          <w:trHeight w:val="295"/>
        </w:trPr>
        <w:tc>
          <w:tcPr>
            <w:tcW w:w="4852" w:type="dxa"/>
            <w:tcBorders>
              <w:top w:val="nil"/>
              <w:left w:val="nil"/>
              <w:bottom w:val="nil"/>
              <w:right w:val="nil"/>
            </w:tcBorders>
            <w:noWrap/>
            <w:vAlign w:val="bottom"/>
            <w:hideMark/>
          </w:tcPr>
          <w:p w14:paraId="14E70865" w14:textId="72163733" w:rsidR="00833044" w:rsidRPr="001B03AF" w:rsidRDefault="00EB26E3" w:rsidP="00EB26E3">
            <w:pPr>
              <w:spacing w:after="0" w:line="240" w:lineRule="auto"/>
              <w:ind w:left="360"/>
              <w:jc w:val="both"/>
              <w:rPr>
                <w:rFonts w:ascii="Calibri" w:eastAsia="Times New Roman" w:hAnsi="Calibri" w:cs="Calibri"/>
                <w:i/>
                <w:iCs/>
                <w:color w:val="2E74B5" w:themeColor="accent5" w:themeShade="BF"/>
                <w:szCs w:val="28"/>
                <w:lang w:eastAsia="en-IN"/>
              </w:rPr>
            </w:pPr>
            <w:del w:id="328" w:author="Shubra Singh" w:date="2022-12-21T17:44:00Z">
              <w:r w:rsidRPr="001B03AF" w:rsidDel="001B03AF">
                <w:rPr>
                  <w:i/>
                  <w:iCs/>
                  <w:color w:val="2E74B5" w:themeColor="accent5" w:themeShade="BF"/>
                  <w:rPrChange w:id="329" w:author="Shubra Singh" w:date="2022-12-21T17:45:00Z">
                    <w:rPr>
                      <w:color w:val="2E74B5" w:themeColor="accent5" w:themeShade="BF"/>
                    </w:rPr>
                  </w:rPrChange>
                </w:rPr>
                <w:delText>{stack-name}</w:delText>
              </w:r>
            </w:del>
            <w:ins w:id="330" w:author="Shubra Singh" w:date="2022-12-21T17:44:00Z">
              <w:r w:rsidR="001B03AF" w:rsidRPr="001B03AF">
                <w:rPr>
                  <w:i/>
                  <w:iCs/>
                  <w:color w:val="2E74B5" w:themeColor="accent5" w:themeShade="BF"/>
                  <w:rPrChange w:id="331" w:author="Shubra Singh" w:date="2022-12-21T17:45:00Z">
                    <w:rPr>
                      <w:color w:val="2E74B5" w:themeColor="accent5" w:themeShade="BF"/>
                    </w:rPr>
                  </w:rPrChange>
                </w:rPr>
                <w:t>&lt;</w:t>
              </w:r>
              <w:proofErr w:type="spellStart"/>
              <w:r w:rsidR="001B03AF" w:rsidRPr="001B03AF">
                <w:rPr>
                  <w:i/>
                  <w:iCs/>
                  <w:color w:val="2E74B5" w:themeColor="accent5" w:themeShade="BF"/>
                  <w:rPrChange w:id="332" w:author="Shubra Singh" w:date="2022-12-21T17:45:00Z">
                    <w:rPr>
                      <w:color w:val="2E74B5" w:themeColor="accent5" w:themeShade="BF"/>
                    </w:rPr>
                  </w:rPrChange>
                </w:rPr>
                <w:t>vth</w:t>
              </w:r>
              <w:proofErr w:type="spellEnd"/>
              <w:r w:rsidR="001B03AF" w:rsidRPr="001B03AF">
                <w:rPr>
                  <w:i/>
                  <w:iCs/>
                  <w:color w:val="2E74B5" w:themeColor="accent5" w:themeShade="BF"/>
                  <w:rPrChange w:id="333" w:author="Shubra Singh" w:date="2022-12-21T17:45:00Z">
                    <w:rPr>
                      <w:color w:val="2E74B5" w:themeColor="accent5" w:themeShade="BF"/>
                    </w:rPr>
                  </w:rPrChange>
                </w:rPr>
                <w:t>&gt;</w:t>
              </w:r>
            </w:ins>
            <w:r w:rsidR="00833044" w:rsidRPr="001B03AF">
              <w:rPr>
                <w:rFonts w:ascii="Calibri" w:eastAsia="Times New Roman" w:hAnsi="Calibri" w:cs="Calibri"/>
                <w:i/>
                <w:iCs/>
                <w:color w:val="2E74B5" w:themeColor="accent5" w:themeShade="BF"/>
                <w:szCs w:val="28"/>
                <w:lang w:eastAsia="en-IN"/>
              </w:rPr>
              <w:t>-inst2-mgmt-nic1</w:t>
            </w:r>
          </w:p>
        </w:tc>
      </w:tr>
      <w:tr w:rsidR="00D6572E" w:rsidRPr="00833044" w14:paraId="4D4E457C" w14:textId="77777777" w:rsidTr="00806C37">
        <w:trPr>
          <w:trHeight w:val="295"/>
        </w:trPr>
        <w:tc>
          <w:tcPr>
            <w:tcW w:w="4852" w:type="dxa"/>
            <w:tcBorders>
              <w:top w:val="nil"/>
              <w:left w:val="nil"/>
              <w:bottom w:val="nil"/>
              <w:right w:val="nil"/>
            </w:tcBorders>
            <w:noWrap/>
            <w:vAlign w:val="bottom"/>
            <w:hideMark/>
          </w:tcPr>
          <w:p w14:paraId="087B4A60" w14:textId="5C5A62F5" w:rsidR="00833044" w:rsidRPr="001B03AF" w:rsidRDefault="001B03AF" w:rsidP="00EB26E3">
            <w:pPr>
              <w:spacing w:after="0" w:line="240" w:lineRule="auto"/>
              <w:ind w:left="360"/>
              <w:jc w:val="both"/>
              <w:rPr>
                <w:rFonts w:ascii="Calibri" w:eastAsia="Times New Roman" w:hAnsi="Calibri" w:cs="Calibri"/>
                <w:i/>
                <w:iCs/>
                <w:color w:val="2E74B5" w:themeColor="accent5" w:themeShade="BF"/>
                <w:szCs w:val="28"/>
                <w:lang w:eastAsia="en-IN"/>
              </w:rPr>
            </w:pPr>
            <w:ins w:id="334" w:author="Shubra Singh" w:date="2022-12-21T17:45:00Z">
              <w:r w:rsidRPr="001B03AF">
                <w:rPr>
                  <w:i/>
                  <w:iCs/>
                  <w:color w:val="2E74B5" w:themeColor="accent5" w:themeShade="BF"/>
                  <w:rPrChange w:id="335" w:author="Shubra Singh" w:date="2022-12-21T17:45:00Z">
                    <w:rPr>
                      <w:color w:val="2E74B5" w:themeColor="accent5" w:themeShade="BF"/>
                    </w:rPr>
                  </w:rPrChange>
                </w:rPr>
                <w:t>&lt;</w:t>
              </w:r>
              <w:proofErr w:type="spellStart"/>
              <w:r w:rsidRPr="001B03AF">
                <w:rPr>
                  <w:i/>
                  <w:iCs/>
                  <w:color w:val="2E74B5" w:themeColor="accent5" w:themeShade="BF"/>
                  <w:rPrChange w:id="336" w:author="Shubra Singh" w:date="2022-12-21T17:45:00Z">
                    <w:rPr>
                      <w:color w:val="2E74B5" w:themeColor="accent5" w:themeShade="BF"/>
                    </w:rPr>
                  </w:rPrChange>
                </w:rPr>
                <w:t>vth</w:t>
              </w:r>
              <w:proofErr w:type="spellEnd"/>
              <w:r w:rsidRPr="001B03AF">
                <w:rPr>
                  <w:i/>
                  <w:iCs/>
                  <w:color w:val="2E74B5" w:themeColor="accent5" w:themeShade="BF"/>
                  <w:rPrChange w:id="337" w:author="Shubra Singh" w:date="2022-12-21T17:45:00Z">
                    <w:rPr>
                      <w:color w:val="2E74B5" w:themeColor="accent5" w:themeShade="BF"/>
                    </w:rPr>
                  </w:rPrChange>
                </w:rPr>
                <w:t>&gt;</w:t>
              </w:r>
            </w:ins>
            <w:del w:id="338" w:author="Shubra Singh" w:date="2022-12-21T17:45:00Z">
              <w:r w:rsidR="00EB26E3" w:rsidRPr="001B03AF" w:rsidDel="001B03AF">
                <w:rPr>
                  <w:i/>
                  <w:iCs/>
                  <w:color w:val="2E74B5" w:themeColor="accent5" w:themeShade="BF"/>
                  <w:rPrChange w:id="339" w:author="Shubra Singh" w:date="2022-12-21T17:45:00Z">
                    <w:rPr>
                      <w:color w:val="2E74B5" w:themeColor="accent5" w:themeShade="BF"/>
                    </w:rPr>
                  </w:rPrChange>
                </w:rPr>
                <w:delText>{stack-name}</w:delText>
              </w:r>
              <w:r w:rsidR="00833044" w:rsidRPr="001B03AF" w:rsidDel="001B03AF">
                <w:rPr>
                  <w:rFonts w:ascii="Calibri" w:eastAsia="Times New Roman" w:hAnsi="Calibri" w:cs="Calibri"/>
                  <w:i/>
                  <w:iCs/>
                  <w:color w:val="2E74B5" w:themeColor="accent5" w:themeShade="BF"/>
                  <w:szCs w:val="28"/>
                  <w:lang w:eastAsia="en-IN"/>
                </w:rPr>
                <w:delText>-</w:delText>
              </w:r>
            </w:del>
            <w:ins w:id="340" w:author="Shubra Singh" w:date="2022-12-21T17:45:00Z">
              <w:r w:rsidRPr="001B03AF">
                <w:rPr>
                  <w:rFonts w:ascii="Calibri" w:eastAsia="Times New Roman" w:hAnsi="Calibri" w:cs="Calibri"/>
                  <w:i/>
                  <w:iCs/>
                  <w:color w:val="2E74B5" w:themeColor="accent5" w:themeShade="BF"/>
                  <w:szCs w:val="28"/>
                  <w:lang w:eastAsia="en-IN"/>
                </w:rPr>
                <w:t>-</w:t>
              </w:r>
            </w:ins>
            <w:r w:rsidR="00833044" w:rsidRPr="001B03AF">
              <w:rPr>
                <w:rFonts w:ascii="Calibri" w:eastAsia="Times New Roman" w:hAnsi="Calibri" w:cs="Calibri"/>
                <w:i/>
                <w:iCs/>
                <w:color w:val="2E74B5" w:themeColor="accent5" w:themeShade="BF"/>
                <w:szCs w:val="28"/>
                <w:lang w:eastAsia="en-IN"/>
              </w:rPr>
              <w:t>inst2-data-nic</w:t>
            </w:r>
            <w:r w:rsidR="00070D16" w:rsidRPr="001B03AF">
              <w:rPr>
                <w:rFonts w:ascii="Calibri" w:eastAsia="Times New Roman" w:hAnsi="Calibri" w:cs="Calibri"/>
                <w:i/>
                <w:iCs/>
                <w:color w:val="2E74B5" w:themeColor="accent5" w:themeShade="BF"/>
                <w:szCs w:val="28"/>
                <w:lang w:eastAsia="en-IN"/>
              </w:rPr>
              <w:t>1</w:t>
            </w:r>
          </w:p>
          <w:p w14:paraId="0A1E73D4" w14:textId="123B6027" w:rsidR="00811723" w:rsidRPr="001B03AF" w:rsidRDefault="00EB26E3" w:rsidP="00EB26E3">
            <w:pPr>
              <w:spacing w:after="0" w:line="240" w:lineRule="auto"/>
              <w:ind w:left="360"/>
              <w:jc w:val="both"/>
              <w:rPr>
                <w:rFonts w:ascii="Calibri" w:eastAsia="Times New Roman" w:hAnsi="Calibri" w:cs="Calibri"/>
                <w:i/>
                <w:iCs/>
                <w:color w:val="2E74B5" w:themeColor="accent5" w:themeShade="BF"/>
                <w:szCs w:val="28"/>
                <w:lang w:eastAsia="en-IN"/>
              </w:rPr>
            </w:pPr>
            <w:del w:id="341" w:author="Shubra Singh" w:date="2022-12-21T17:45:00Z">
              <w:r w:rsidRPr="001B03AF" w:rsidDel="001B03AF">
                <w:rPr>
                  <w:i/>
                  <w:iCs/>
                  <w:color w:val="2E74B5" w:themeColor="accent5" w:themeShade="BF"/>
                  <w:rPrChange w:id="342" w:author="Shubra Singh" w:date="2022-12-21T17:45:00Z">
                    <w:rPr>
                      <w:color w:val="2E74B5" w:themeColor="accent5" w:themeShade="BF"/>
                    </w:rPr>
                  </w:rPrChange>
                </w:rPr>
                <w:lastRenderedPageBreak/>
                <w:delText>{stack-name}</w:delText>
              </w:r>
            </w:del>
            <w:ins w:id="343" w:author="Shubra Singh" w:date="2022-12-21T17:45:00Z">
              <w:r w:rsidR="001B03AF" w:rsidRPr="001B03AF">
                <w:rPr>
                  <w:i/>
                  <w:iCs/>
                  <w:color w:val="2E74B5" w:themeColor="accent5" w:themeShade="BF"/>
                  <w:rPrChange w:id="344" w:author="Shubra Singh" w:date="2022-12-21T17:45:00Z">
                    <w:rPr>
                      <w:color w:val="2E74B5" w:themeColor="accent5" w:themeShade="BF"/>
                    </w:rPr>
                  </w:rPrChange>
                </w:rPr>
                <w:t>&lt;</w:t>
              </w:r>
              <w:proofErr w:type="spellStart"/>
              <w:r w:rsidR="001B03AF" w:rsidRPr="001B03AF">
                <w:rPr>
                  <w:i/>
                  <w:iCs/>
                  <w:color w:val="2E74B5" w:themeColor="accent5" w:themeShade="BF"/>
                  <w:rPrChange w:id="345" w:author="Shubra Singh" w:date="2022-12-21T17:45:00Z">
                    <w:rPr>
                      <w:color w:val="2E74B5" w:themeColor="accent5" w:themeShade="BF"/>
                    </w:rPr>
                  </w:rPrChange>
                </w:rPr>
                <w:t>vth</w:t>
              </w:r>
              <w:proofErr w:type="spellEnd"/>
              <w:r w:rsidR="001B03AF" w:rsidRPr="001B03AF">
                <w:rPr>
                  <w:i/>
                  <w:iCs/>
                  <w:color w:val="2E74B5" w:themeColor="accent5" w:themeShade="BF"/>
                  <w:rPrChange w:id="346" w:author="Shubra Singh" w:date="2022-12-21T17:45:00Z">
                    <w:rPr>
                      <w:color w:val="2E74B5" w:themeColor="accent5" w:themeShade="BF"/>
                    </w:rPr>
                  </w:rPrChange>
                </w:rPr>
                <w:t>&gt;</w:t>
              </w:r>
            </w:ins>
            <w:r w:rsidR="00070D16" w:rsidRPr="001B03AF">
              <w:rPr>
                <w:rFonts w:ascii="Calibri" w:eastAsia="Times New Roman" w:hAnsi="Calibri" w:cs="Calibri"/>
                <w:i/>
                <w:iCs/>
                <w:color w:val="2E74B5" w:themeColor="accent5" w:themeShade="BF"/>
                <w:szCs w:val="28"/>
                <w:lang w:eastAsia="en-IN"/>
              </w:rPr>
              <w:t>-inst2-data-nic2</w:t>
            </w:r>
          </w:p>
        </w:tc>
      </w:tr>
      <w:tr w:rsidR="00450FCE" w:rsidRPr="00833044" w14:paraId="1827840F" w14:textId="77777777" w:rsidTr="00806C37">
        <w:trPr>
          <w:trHeight w:val="295"/>
        </w:trPr>
        <w:tc>
          <w:tcPr>
            <w:tcW w:w="4852" w:type="dxa"/>
            <w:tcBorders>
              <w:top w:val="nil"/>
              <w:left w:val="nil"/>
              <w:bottom w:val="nil"/>
              <w:right w:val="nil"/>
            </w:tcBorders>
            <w:noWrap/>
            <w:vAlign w:val="bottom"/>
            <w:hideMark/>
          </w:tcPr>
          <w:p w14:paraId="4ECC8C19" w14:textId="6466E31A" w:rsidR="00450FCE" w:rsidRPr="001B03AF" w:rsidRDefault="00EB26E3" w:rsidP="00EB26E3">
            <w:pPr>
              <w:spacing w:after="0" w:line="240" w:lineRule="auto"/>
              <w:ind w:left="360"/>
              <w:jc w:val="both"/>
              <w:rPr>
                <w:rFonts w:ascii="Calibri" w:eastAsia="Times New Roman" w:hAnsi="Calibri" w:cs="Calibri"/>
                <w:i/>
                <w:iCs/>
                <w:color w:val="2E74B5" w:themeColor="accent5" w:themeShade="BF"/>
                <w:szCs w:val="28"/>
                <w:lang w:eastAsia="en-IN"/>
              </w:rPr>
            </w:pPr>
            <w:del w:id="347" w:author="Shubra Singh" w:date="2022-12-21T17:45:00Z">
              <w:r w:rsidRPr="001B03AF" w:rsidDel="001B03AF">
                <w:rPr>
                  <w:i/>
                  <w:iCs/>
                  <w:color w:val="2E74B5" w:themeColor="accent5" w:themeShade="BF"/>
                  <w:rPrChange w:id="348" w:author="Shubra Singh" w:date="2022-12-21T17:45:00Z">
                    <w:rPr>
                      <w:color w:val="2E74B5" w:themeColor="accent5" w:themeShade="BF"/>
                    </w:rPr>
                  </w:rPrChange>
                </w:rPr>
                <w:lastRenderedPageBreak/>
                <w:delText>{stack-name}</w:delText>
              </w:r>
            </w:del>
            <w:ins w:id="349" w:author="Shubra Singh" w:date="2022-12-21T17:45:00Z">
              <w:r w:rsidR="001B03AF" w:rsidRPr="001B03AF">
                <w:rPr>
                  <w:i/>
                  <w:iCs/>
                  <w:color w:val="2E74B5" w:themeColor="accent5" w:themeShade="BF"/>
                  <w:rPrChange w:id="350" w:author="Shubra Singh" w:date="2022-12-21T17:45:00Z">
                    <w:rPr>
                      <w:color w:val="2E74B5" w:themeColor="accent5" w:themeShade="BF"/>
                    </w:rPr>
                  </w:rPrChange>
                </w:rPr>
                <w:t>&lt;</w:t>
              </w:r>
              <w:proofErr w:type="spellStart"/>
              <w:r w:rsidR="001B03AF" w:rsidRPr="001B03AF">
                <w:rPr>
                  <w:i/>
                  <w:iCs/>
                  <w:color w:val="2E74B5" w:themeColor="accent5" w:themeShade="BF"/>
                  <w:rPrChange w:id="351" w:author="Shubra Singh" w:date="2022-12-21T17:45:00Z">
                    <w:rPr>
                      <w:color w:val="2E74B5" w:themeColor="accent5" w:themeShade="BF"/>
                    </w:rPr>
                  </w:rPrChange>
                </w:rPr>
                <w:t>vth</w:t>
              </w:r>
              <w:proofErr w:type="spellEnd"/>
              <w:r w:rsidR="001B03AF" w:rsidRPr="001B03AF">
                <w:rPr>
                  <w:i/>
                  <w:iCs/>
                  <w:color w:val="2E74B5" w:themeColor="accent5" w:themeShade="BF"/>
                  <w:rPrChange w:id="352" w:author="Shubra Singh" w:date="2022-12-21T17:45:00Z">
                    <w:rPr>
                      <w:color w:val="2E74B5" w:themeColor="accent5" w:themeShade="BF"/>
                    </w:rPr>
                  </w:rPrChange>
                </w:rPr>
                <w:t>&gt;</w:t>
              </w:r>
            </w:ins>
            <w:r w:rsidR="00EF7237" w:rsidRPr="001B03AF">
              <w:rPr>
                <w:i/>
                <w:iCs/>
                <w:color w:val="2E74B5" w:themeColor="accent5" w:themeShade="BF"/>
                <w:rPrChange w:id="353" w:author="Shubra Singh" w:date="2022-12-21T17:45:00Z">
                  <w:rPr>
                    <w:color w:val="2E74B5" w:themeColor="accent5" w:themeShade="BF"/>
                  </w:rPr>
                </w:rPrChange>
              </w:rPr>
              <w:t>-</w:t>
            </w:r>
            <w:r w:rsidR="00450FCE" w:rsidRPr="001B03AF">
              <w:rPr>
                <w:rFonts w:ascii="Calibri" w:eastAsia="Times New Roman" w:hAnsi="Calibri" w:cs="Calibri"/>
                <w:i/>
                <w:iCs/>
                <w:color w:val="2E74B5" w:themeColor="accent5" w:themeShade="BF"/>
                <w:szCs w:val="28"/>
                <w:lang w:eastAsia="en-IN"/>
              </w:rPr>
              <w:t>inst3-mgmt-nic1</w:t>
            </w:r>
          </w:p>
        </w:tc>
      </w:tr>
      <w:tr w:rsidR="00450FCE" w:rsidRPr="00833044" w14:paraId="1148E853" w14:textId="77777777" w:rsidTr="00806C37">
        <w:trPr>
          <w:trHeight w:val="295"/>
        </w:trPr>
        <w:tc>
          <w:tcPr>
            <w:tcW w:w="4852" w:type="dxa"/>
            <w:tcBorders>
              <w:top w:val="nil"/>
              <w:left w:val="nil"/>
              <w:bottom w:val="nil"/>
              <w:right w:val="nil"/>
            </w:tcBorders>
            <w:noWrap/>
            <w:vAlign w:val="bottom"/>
          </w:tcPr>
          <w:p w14:paraId="58BACCA0" w14:textId="5FE58DE4" w:rsidR="00450FCE" w:rsidRPr="001B03AF" w:rsidRDefault="00EB26E3" w:rsidP="00EB26E3">
            <w:pPr>
              <w:spacing w:after="0" w:line="240" w:lineRule="auto"/>
              <w:ind w:left="360"/>
              <w:jc w:val="both"/>
              <w:rPr>
                <w:rFonts w:ascii="Calibri" w:eastAsia="Times New Roman" w:hAnsi="Calibri" w:cs="Calibri"/>
                <w:i/>
                <w:iCs/>
                <w:color w:val="2E74B5" w:themeColor="accent5" w:themeShade="BF"/>
                <w:szCs w:val="28"/>
                <w:lang w:eastAsia="en-IN"/>
              </w:rPr>
            </w:pPr>
            <w:del w:id="354" w:author="Shubra Singh" w:date="2022-12-21T17:45:00Z">
              <w:r w:rsidRPr="001B03AF" w:rsidDel="001B03AF">
                <w:rPr>
                  <w:i/>
                  <w:iCs/>
                  <w:color w:val="2E74B5" w:themeColor="accent5" w:themeShade="BF"/>
                  <w:rPrChange w:id="355" w:author="Shubra Singh" w:date="2022-12-21T17:45:00Z">
                    <w:rPr>
                      <w:color w:val="2E74B5" w:themeColor="accent5" w:themeShade="BF"/>
                    </w:rPr>
                  </w:rPrChange>
                </w:rPr>
                <w:delText>{stack-name}</w:delText>
              </w:r>
            </w:del>
            <w:ins w:id="356" w:author="Shubra Singh" w:date="2022-12-21T17:45:00Z">
              <w:r w:rsidR="001B03AF" w:rsidRPr="001B03AF">
                <w:rPr>
                  <w:i/>
                  <w:iCs/>
                  <w:color w:val="2E74B5" w:themeColor="accent5" w:themeShade="BF"/>
                  <w:rPrChange w:id="357" w:author="Shubra Singh" w:date="2022-12-21T17:45:00Z">
                    <w:rPr>
                      <w:color w:val="2E74B5" w:themeColor="accent5" w:themeShade="BF"/>
                    </w:rPr>
                  </w:rPrChange>
                </w:rPr>
                <w:t>&lt;</w:t>
              </w:r>
              <w:proofErr w:type="spellStart"/>
              <w:r w:rsidR="001B03AF" w:rsidRPr="001B03AF">
                <w:rPr>
                  <w:i/>
                  <w:iCs/>
                  <w:color w:val="2E74B5" w:themeColor="accent5" w:themeShade="BF"/>
                  <w:rPrChange w:id="358" w:author="Shubra Singh" w:date="2022-12-21T17:45:00Z">
                    <w:rPr>
                      <w:color w:val="2E74B5" w:themeColor="accent5" w:themeShade="BF"/>
                    </w:rPr>
                  </w:rPrChange>
                </w:rPr>
                <w:t>vth</w:t>
              </w:r>
              <w:proofErr w:type="spellEnd"/>
              <w:r w:rsidR="001B03AF" w:rsidRPr="001B03AF">
                <w:rPr>
                  <w:i/>
                  <w:iCs/>
                  <w:color w:val="2E74B5" w:themeColor="accent5" w:themeShade="BF"/>
                  <w:rPrChange w:id="359" w:author="Shubra Singh" w:date="2022-12-21T17:45:00Z">
                    <w:rPr>
                      <w:color w:val="2E74B5" w:themeColor="accent5" w:themeShade="BF"/>
                    </w:rPr>
                  </w:rPrChange>
                </w:rPr>
                <w:t>&gt;</w:t>
              </w:r>
            </w:ins>
            <w:r w:rsidR="00450FCE" w:rsidRPr="001B03AF">
              <w:rPr>
                <w:rFonts w:ascii="Calibri" w:eastAsia="Times New Roman" w:hAnsi="Calibri" w:cs="Calibri"/>
                <w:i/>
                <w:iCs/>
                <w:color w:val="2E74B5" w:themeColor="accent5" w:themeShade="BF"/>
                <w:szCs w:val="28"/>
                <w:lang w:eastAsia="en-IN"/>
              </w:rPr>
              <w:t>-inst3-data-nic</w:t>
            </w:r>
            <w:ins w:id="360" w:author="Shubra Singh" w:date="2023-01-06T13:51:00Z">
              <w:r w:rsidR="00BF30BD">
                <w:rPr>
                  <w:rFonts w:ascii="Calibri" w:eastAsia="Times New Roman" w:hAnsi="Calibri" w:cs="Calibri"/>
                  <w:i/>
                  <w:iCs/>
                  <w:color w:val="2E74B5" w:themeColor="accent5" w:themeShade="BF"/>
                  <w:szCs w:val="28"/>
                  <w:lang w:eastAsia="en-IN"/>
                </w:rPr>
                <w:t>1</w:t>
              </w:r>
            </w:ins>
            <w:del w:id="361" w:author="Shubra Singh" w:date="2023-01-06T13:51:00Z">
              <w:r w:rsidR="00450FCE" w:rsidRPr="001B03AF" w:rsidDel="00BF30BD">
                <w:rPr>
                  <w:rFonts w:ascii="Calibri" w:eastAsia="Times New Roman" w:hAnsi="Calibri" w:cs="Calibri"/>
                  <w:i/>
                  <w:iCs/>
                  <w:color w:val="2E74B5" w:themeColor="accent5" w:themeShade="BF"/>
                  <w:szCs w:val="28"/>
                  <w:lang w:eastAsia="en-IN"/>
                </w:rPr>
                <w:delText>2</w:delText>
              </w:r>
            </w:del>
          </w:p>
        </w:tc>
      </w:tr>
      <w:tr w:rsidR="00450FCE" w:rsidRPr="00833044" w14:paraId="13B6C8B7" w14:textId="77777777" w:rsidTr="00806C37">
        <w:trPr>
          <w:trHeight w:val="295"/>
        </w:trPr>
        <w:tc>
          <w:tcPr>
            <w:tcW w:w="4852" w:type="dxa"/>
            <w:tcBorders>
              <w:top w:val="nil"/>
              <w:left w:val="nil"/>
              <w:bottom w:val="nil"/>
              <w:right w:val="nil"/>
            </w:tcBorders>
            <w:noWrap/>
            <w:vAlign w:val="bottom"/>
          </w:tcPr>
          <w:p w14:paraId="343FEEBE" w14:textId="257111C1" w:rsidR="00450FCE" w:rsidRPr="001B03AF" w:rsidRDefault="00EB26E3" w:rsidP="00EB26E3">
            <w:pPr>
              <w:spacing w:after="0" w:line="240" w:lineRule="auto"/>
              <w:ind w:left="360"/>
              <w:jc w:val="both"/>
              <w:rPr>
                <w:rFonts w:ascii="Calibri" w:eastAsia="Times New Roman" w:hAnsi="Calibri" w:cs="Calibri"/>
                <w:i/>
                <w:iCs/>
                <w:color w:val="2E74B5" w:themeColor="accent5" w:themeShade="BF"/>
                <w:szCs w:val="28"/>
                <w:lang w:eastAsia="en-IN"/>
              </w:rPr>
            </w:pPr>
            <w:del w:id="362" w:author="Shubra Singh" w:date="2022-12-21T17:45:00Z">
              <w:r w:rsidRPr="001B03AF" w:rsidDel="001B03AF">
                <w:rPr>
                  <w:i/>
                  <w:iCs/>
                  <w:color w:val="2E74B5" w:themeColor="accent5" w:themeShade="BF"/>
                  <w:rPrChange w:id="363" w:author="Shubra Singh" w:date="2022-12-21T17:45:00Z">
                    <w:rPr>
                      <w:color w:val="2E74B5" w:themeColor="accent5" w:themeShade="BF"/>
                    </w:rPr>
                  </w:rPrChange>
                </w:rPr>
                <w:delText>{stack-name}</w:delText>
              </w:r>
            </w:del>
            <w:ins w:id="364" w:author="Shubra Singh" w:date="2022-12-21T17:45:00Z">
              <w:r w:rsidR="001B03AF" w:rsidRPr="001B03AF">
                <w:rPr>
                  <w:i/>
                  <w:iCs/>
                  <w:color w:val="2E74B5" w:themeColor="accent5" w:themeShade="BF"/>
                  <w:rPrChange w:id="365" w:author="Shubra Singh" w:date="2022-12-21T17:45:00Z">
                    <w:rPr>
                      <w:color w:val="2E74B5" w:themeColor="accent5" w:themeShade="BF"/>
                    </w:rPr>
                  </w:rPrChange>
                </w:rPr>
                <w:t>&lt;</w:t>
              </w:r>
              <w:proofErr w:type="spellStart"/>
              <w:r w:rsidR="001B03AF" w:rsidRPr="001B03AF">
                <w:rPr>
                  <w:i/>
                  <w:iCs/>
                  <w:color w:val="2E74B5" w:themeColor="accent5" w:themeShade="BF"/>
                  <w:rPrChange w:id="366" w:author="Shubra Singh" w:date="2022-12-21T17:45:00Z">
                    <w:rPr>
                      <w:color w:val="2E74B5" w:themeColor="accent5" w:themeShade="BF"/>
                    </w:rPr>
                  </w:rPrChange>
                </w:rPr>
                <w:t>vth</w:t>
              </w:r>
              <w:proofErr w:type="spellEnd"/>
              <w:r w:rsidR="001B03AF" w:rsidRPr="001B03AF">
                <w:rPr>
                  <w:i/>
                  <w:iCs/>
                  <w:color w:val="2E74B5" w:themeColor="accent5" w:themeShade="BF"/>
                  <w:rPrChange w:id="367" w:author="Shubra Singh" w:date="2022-12-21T17:45:00Z">
                    <w:rPr>
                      <w:color w:val="2E74B5" w:themeColor="accent5" w:themeShade="BF"/>
                    </w:rPr>
                  </w:rPrChange>
                </w:rPr>
                <w:t>&gt;</w:t>
              </w:r>
            </w:ins>
            <w:r w:rsidR="00450FCE" w:rsidRPr="001B03AF">
              <w:rPr>
                <w:rFonts w:ascii="Calibri" w:eastAsia="Times New Roman" w:hAnsi="Calibri" w:cs="Calibri"/>
                <w:i/>
                <w:iCs/>
                <w:color w:val="2E74B5" w:themeColor="accent5" w:themeShade="BF"/>
                <w:szCs w:val="28"/>
                <w:lang w:eastAsia="en-IN"/>
              </w:rPr>
              <w:t>-inst3-data-nic</w:t>
            </w:r>
            <w:ins w:id="368" w:author="Shubra Singh" w:date="2023-01-06T13:51:00Z">
              <w:r w:rsidR="00BF30BD">
                <w:rPr>
                  <w:rFonts w:ascii="Calibri" w:eastAsia="Times New Roman" w:hAnsi="Calibri" w:cs="Calibri"/>
                  <w:i/>
                  <w:iCs/>
                  <w:color w:val="2E74B5" w:themeColor="accent5" w:themeShade="BF"/>
                  <w:szCs w:val="28"/>
                  <w:lang w:eastAsia="en-IN"/>
                </w:rPr>
                <w:t>2</w:t>
              </w:r>
            </w:ins>
            <w:del w:id="369" w:author="Shubra Singh" w:date="2023-01-06T13:51:00Z">
              <w:r w:rsidR="00450FCE" w:rsidRPr="001B03AF" w:rsidDel="00BF30BD">
                <w:rPr>
                  <w:rFonts w:ascii="Calibri" w:eastAsia="Times New Roman" w:hAnsi="Calibri" w:cs="Calibri"/>
                  <w:i/>
                  <w:iCs/>
                  <w:color w:val="2E74B5" w:themeColor="accent5" w:themeShade="BF"/>
                  <w:szCs w:val="28"/>
                  <w:lang w:eastAsia="en-IN"/>
                </w:rPr>
                <w:delText>3</w:delText>
              </w:r>
            </w:del>
          </w:p>
        </w:tc>
      </w:tr>
    </w:tbl>
    <w:p w14:paraId="666C9C20" w14:textId="77777777" w:rsidR="00833044" w:rsidRPr="00833044" w:rsidRDefault="00833044" w:rsidP="008F1F91">
      <w:pPr>
        <w:rPr>
          <w:rFonts w:cstheme="minorHAnsi"/>
          <w:szCs w:val="28"/>
        </w:rPr>
      </w:pPr>
    </w:p>
    <w:p w14:paraId="3D5A9FB7" w14:textId="15A45D7F" w:rsidR="00DF5647" w:rsidRPr="008F1F91" w:rsidRDefault="00DF5647" w:rsidP="00DE69C5">
      <w:pPr>
        <w:ind w:left="360"/>
        <w:rPr>
          <w:b/>
          <w:bCs/>
        </w:rPr>
      </w:pPr>
      <w:bookmarkStart w:id="370" w:name="_Toc99031798"/>
      <w:bookmarkStart w:id="371" w:name="_Toc113280432"/>
      <w:r w:rsidRPr="008F1F91">
        <w:rPr>
          <w:b/>
          <w:bCs/>
        </w:rPr>
        <w:t>Subnets</w:t>
      </w:r>
      <w:bookmarkEnd w:id="370"/>
      <w:bookmarkEnd w:id="371"/>
    </w:p>
    <w:p w14:paraId="58AE0D37" w14:textId="7C707B53" w:rsidR="00DF5647" w:rsidRPr="00E633D5" w:rsidRDefault="002830FC" w:rsidP="00DE69C5">
      <w:pPr>
        <w:ind w:left="1080"/>
        <w:rPr>
          <w:rFonts w:cstheme="minorHAnsi"/>
          <w:szCs w:val="28"/>
        </w:rPr>
      </w:pPr>
      <w:r>
        <w:rPr>
          <w:rFonts w:cstheme="minorHAnsi"/>
          <w:szCs w:val="28"/>
        </w:rPr>
        <w:t>T</w:t>
      </w:r>
      <w:r w:rsidRPr="00703B8E">
        <w:rPr>
          <w:rFonts w:cstheme="minorHAnsi"/>
          <w:szCs w:val="28"/>
        </w:rPr>
        <w:t>hree subnets will be created</w:t>
      </w:r>
      <w:r>
        <w:rPr>
          <w:rFonts w:cstheme="minorHAnsi"/>
          <w:szCs w:val="28"/>
        </w:rPr>
        <w:t xml:space="preserve"> in each GSLB region</w:t>
      </w:r>
      <w:r w:rsidRPr="00703B8E">
        <w:rPr>
          <w:rFonts w:cstheme="minorHAnsi"/>
          <w:szCs w:val="28"/>
        </w:rPr>
        <w:t>. Address prefix can be configured in parameter file</w:t>
      </w:r>
      <w:r w:rsidR="00DF5647" w:rsidRPr="00E633D5">
        <w:rPr>
          <w:rFonts w:cstheme="minorHAnsi"/>
          <w:szCs w:val="28"/>
        </w:rPr>
        <w:t>.</w:t>
      </w:r>
    </w:p>
    <w:p w14:paraId="283DD9BD" w14:textId="528C73EC" w:rsidR="00DF5647" w:rsidRPr="00DE69C5" w:rsidRDefault="00DF5647" w:rsidP="00DE69C5">
      <w:pPr>
        <w:ind w:left="1080"/>
        <w:rPr>
          <w:rFonts w:cstheme="minorHAnsi"/>
          <w:szCs w:val="28"/>
        </w:rPr>
      </w:pPr>
      <w:r w:rsidRPr="00DE69C5">
        <w:rPr>
          <w:rFonts w:cstheme="minorHAnsi"/>
          <w:szCs w:val="28"/>
        </w:rPr>
        <w:t>Default names:</w:t>
      </w:r>
    </w:p>
    <w:p w14:paraId="658178F4" w14:textId="087639E7" w:rsidR="00274C63" w:rsidRPr="001B03AF" w:rsidRDefault="001B03AF" w:rsidP="00DE69C5">
      <w:pPr>
        <w:ind w:left="1080"/>
        <w:rPr>
          <w:i/>
          <w:iCs/>
          <w:color w:val="2E74B5" w:themeColor="accent5" w:themeShade="BF"/>
        </w:rPr>
      </w:pPr>
      <w:ins w:id="372" w:author="Shubra Singh" w:date="2022-12-21T17:45:00Z">
        <w:r w:rsidRPr="001B03AF">
          <w:rPr>
            <w:i/>
            <w:iCs/>
            <w:color w:val="2E74B5" w:themeColor="accent5" w:themeShade="BF"/>
            <w:rPrChange w:id="373" w:author="Shubra Singh" w:date="2022-12-21T17:46:00Z">
              <w:rPr>
                <w:color w:val="2E74B5" w:themeColor="accent5" w:themeShade="BF"/>
              </w:rPr>
            </w:rPrChange>
          </w:rPr>
          <w:t>&lt;</w:t>
        </w:r>
        <w:proofErr w:type="spellStart"/>
        <w:r w:rsidRPr="001B03AF">
          <w:rPr>
            <w:i/>
            <w:iCs/>
            <w:color w:val="2E74B5" w:themeColor="accent5" w:themeShade="BF"/>
            <w:rPrChange w:id="374" w:author="Shubra Singh" w:date="2022-12-21T17:46:00Z">
              <w:rPr>
                <w:color w:val="2E74B5" w:themeColor="accent5" w:themeShade="BF"/>
              </w:rPr>
            </w:rPrChange>
          </w:rPr>
          <w:t>vth</w:t>
        </w:r>
        <w:proofErr w:type="spellEnd"/>
        <w:r w:rsidRPr="001B03AF">
          <w:rPr>
            <w:i/>
            <w:iCs/>
            <w:color w:val="2E74B5" w:themeColor="accent5" w:themeShade="BF"/>
            <w:rPrChange w:id="375" w:author="Shubra Singh" w:date="2022-12-21T17:46:00Z">
              <w:rPr>
                <w:color w:val="2E74B5" w:themeColor="accent5" w:themeShade="BF"/>
              </w:rPr>
            </w:rPrChange>
          </w:rPr>
          <w:t>&gt;</w:t>
        </w:r>
      </w:ins>
      <w:del w:id="376" w:author="Shubra Singh" w:date="2022-12-21T17:45:00Z">
        <w:r w:rsidR="00EB26E3" w:rsidRPr="001B03AF" w:rsidDel="001B03AF">
          <w:rPr>
            <w:i/>
            <w:iCs/>
            <w:color w:val="2E74B5" w:themeColor="accent5" w:themeShade="BF"/>
            <w:rPrChange w:id="377" w:author="Shubra Singh" w:date="2022-12-21T17:46:00Z">
              <w:rPr>
                <w:color w:val="2E74B5" w:themeColor="accent5" w:themeShade="BF"/>
              </w:rPr>
            </w:rPrChange>
          </w:rPr>
          <w:delText>{stack-name}</w:delText>
        </w:r>
        <w:r w:rsidR="00EF7237" w:rsidRPr="001B03AF" w:rsidDel="001B03AF">
          <w:rPr>
            <w:rFonts w:ascii="Segoe UI" w:hAnsi="Segoe UI" w:cs="Segoe UI"/>
            <w:i/>
            <w:iCs/>
            <w:color w:val="2E74B5" w:themeColor="accent5" w:themeShade="BF"/>
            <w:szCs w:val="28"/>
            <w:shd w:val="clear" w:color="auto" w:fill="FFFFFF"/>
          </w:rPr>
          <w:delText xml:space="preserve"> </w:delText>
        </w:r>
      </w:del>
      <w:r w:rsidR="0098399A" w:rsidRPr="001B03AF">
        <w:rPr>
          <w:rFonts w:ascii="Segoe UI" w:hAnsi="Segoe UI" w:cs="Segoe UI"/>
          <w:i/>
          <w:iCs/>
          <w:color w:val="2E74B5" w:themeColor="accent5" w:themeShade="BF"/>
          <w:szCs w:val="28"/>
          <w:shd w:val="clear" w:color="auto" w:fill="FFFFFF"/>
        </w:rPr>
        <w:t>-v</w:t>
      </w:r>
      <w:ins w:id="378" w:author="Shubra Singh" w:date="2022-12-28T10:52:00Z">
        <w:r w:rsidR="004650FD">
          <w:rPr>
            <w:rFonts w:ascii="Segoe UI" w:hAnsi="Segoe UI" w:cs="Segoe UI"/>
            <w:i/>
            <w:iCs/>
            <w:color w:val="2E74B5" w:themeColor="accent5" w:themeShade="BF"/>
            <w:szCs w:val="28"/>
            <w:shd w:val="clear" w:color="auto" w:fill="FFFFFF"/>
          </w:rPr>
          <w:t>pc</w:t>
        </w:r>
      </w:ins>
      <w:del w:id="379" w:author="Shubra Singh" w:date="2022-12-28T10:52:00Z">
        <w:r w:rsidR="0098399A" w:rsidRPr="001B03AF" w:rsidDel="004650FD">
          <w:rPr>
            <w:rFonts w:ascii="Segoe UI" w:hAnsi="Segoe UI" w:cs="Segoe UI"/>
            <w:i/>
            <w:iCs/>
            <w:color w:val="2E74B5" w:themeColor="accent5" w:themeShade="BF"/>
            <w:szCs w:val="28"/>
            <w:shd w:val="clear" w:color="auto" w:fill="FFFFFF"/>
          </w:rPr>
          <w:delText>net1</w:delText>
        </w:r>
      </w:del>
      <w:r w:rsidR="0098399A" w:rsidRPr="001B03AF">
        <w:rPr>
          <w:rFonts w:ascii="Segoe UI" w:hAnsi="Segoe UI" w:cs="Segoe UI"/>
          <w:i/>
          <w:iCs/>
          <w:color w:val="2E74B5" w:themeColor="accent5" w:themeShade="BF"/>
          <w:szCs w:val="28"/>
          <w:shd w:val="clear" w:color="auto" w:fill="FFFFFF"/>
        </w:rPr>
        <w:t>-mgmt-sub1</w:t>
      </w:r>
    </w:p>
    <w:p w14:paraId="330A27CC" w14:textId="101F6C81" w:rsidR="00274C63" w:rsidRPr="001B03AF" w:rsidRDefault="00EB26E3" w:rsidP="00DE69C5">
      <w:pPr>
        <w:ind w:left="1080"/>
        <w:rPr>
          <w:i/>
          <w:iCs/>
          <w:color w:val="2E74B5" w:themeColor="accent5" w:themeShade="BF"/>
        </w:rPr>
      </w:pPr>
      <w:del w:id="380" w:author="Shubra Singh" w:date="2022-12-21T17:45:00Z">
        <w:r w:rsidRPr="001B03AF" w:rsidDel="001B03AF">
          <w:rPr>
            <w:i/>
            <w:iCs/>
            <w:color w:val="2E74B5" w:themeColor="accent5" w:themeShade="BF"/>
            <w:rPrChange w:id="381" w:author="Shubra Singh" w:date="2022-12-21T17:46:00Z">
              <w:rPr>
                <w:color w:val="2E74B5" w:themeColor="accent5" w:themeShade="BF"/>
              </w:rPr>
            </w:rPrChange>
          </w:rPr>
          <w:delText>{stack-name}</w:delText>
        </w:r>
      </w:del>
      <w:ins w:id="382" w:author="Shubra Singh" w:date="2022-12-21T17:45:00Z">
        <w:r w:rsidR="001B03AF" w:rsidRPr="001B03AF">
          <w:rPr>
            <w:i/>
            <w:iCs/>
            <w:color w:val="2E74B5" w:themeColor="accent5" w:themeShade="BF"/>
            <w:rPrChange w:id="383" w:author="Shubra Singh" w:date="2022-12-21T17:46:00Z">
              <w:rPr>
                <w:color w:val="2E74B5" w:themeColor="accent5" w:themeShade="BF"/>
              </w:rPr>
            </w:rPrChange>
          </w:rPr>
          <w:t>&lt;</w:t>
        </w:r>
        <w:proofErr w:type="spellStart"/>
        <w:r w:rsidR="001B03AF" w:rsidRPr="001B03AF">
          <w:rPr>
            <w:i/>
            <w:iCs/>
            <w:color w:val="2E74B5" w:themeColor="accent5" w:themeShade="BF"/>
            <w:rPrChange w:id="384" w:author="Shubra Singh" w:date="2022-12-21T17:46:00Z">
              <w:rPr>
                <w:color w:val="2E74B5" w:themeColor="accent5" w:themeShade="BF"/>
              </w:rPr>
            </w:rPrChange>
          </w:rPr>
          <w:t>vth</w:t>
        </w:r>
        <w:proofErr w:type="spellEnd"/>
        <w:r w:rsidR="001B03AF" w:rsidRPr="001B03AF">
          <w:rPr>
            <w:i/>
            <w:iCs/>
            <w:color w:val="2E74B5" w:themeColor="accent5" w:themeShade="BF"/>
            <w:rPrChange w:id="385" w:author="Shubra Singh" w:date="2022-12-21T17:46:00Z">
              <w:rPr>
                <w:color w:val="2E74B5" w:themeColor="accent5" w:themeShade="BF"/>
              </w:rPr>
            </w:rPrChange>
          </w:rPr>
          <w:t>&gt;</w:t>
        </w:r>
      </w:ins>
      <w:del w:id="386" w:author="Shubra Singh" w:date="2022-12-21T17:45:00Z">
        <w:r w:rsidR="00EF7237" w:rsidRPr="001B03AF" w:rsidDel="001B03AF">
          <w:rPr>
            <w:rFonts w:ascii="Segoe UI" w:hAnsi="Segoe UI" w:cs="Segoe UI"/>
            <w:i/>
            <w:iCs/>
            <w:color w:val="2E74B5" w:themeColor="accent5" w:themeShade="BF"/>
            <w:szCs w:val="28"/>
            <w:shd w:val="clear" w:color="auto" w:fill="FFFFFF"/>
          </w:rPr>
          <w:delText xml:space="preserve"> </w:delText>
        </w:r>
      </w:del>
      <w:r w:rsidR="0098399A" w:rsidRPr="001B03AF">
        <w:rPr>
          <w:rFonts w:ascii="Segoe UI" w:hAnsi="Segoe UI" w:cs="Segoe UI"/>
          <w:i/>
          <w:iCs/>
          <w:color w:val="2E74B5" w:themeColor="accent5" w:themeShade="BF"/>
          <w:szCs w:val="28"/>
          <w:shd w:val="clear" w:color="auto" w:fill="FFFFFF"/>
        </w:rPr>
        <w:t>-v</w:t>
      </w:r>
      <w:ins w:id="387" w:author="Shubra Singh" w:date="2022-12-28T10:52:00Z">
        <w:r w:rsidR="004650FD">
          <w:rPr>
            <w:rFonts w:ascii="Segoe UI" w:hAnsi="Segoe UI" w:cs="Segoe UI"/>
            <w:i/>
            <w:iCs/>
            <w:color w:val="2E74B5" w:themeColor="accent5" w:themeShade="BF"/>
            <w:szCs w:val="28"/>
            <w:shd w:val="clear" w:color="auto" w:fill="FFFFFF"/>
          </w:rPr>
          <w:t>pc</w:t>
        </w:r>
      </w:ins>
      <w:del w:id="388" w:author="Shubra Singh" w:date="2022-12-28T10:52:00Z">
        <w:r w:rsidR="0098399A" w:rsidRPr="001B03AF" w:rsidDel="004650FD">
          <w:rPr>
            <w:rFonts w:ascii="Segoe UI" w:hAnsi="Segoe UI" w:cs="Segoe UI"/>
            <w:i/>
            <w:iCs/>
            <w:color w:val="2E74B5" w:themeColor="accent5" w:themeShade="BF"/>
            <w:szCs w:val="28"/>
            <w:shd w:val="clear" w:color="auto" w:fill="FFFFFF"/>
          </w:rPr>
          <w:delText>net1</w:delText>
        </w:r>
      </w:del>
      <w:r w:rsidR="0098399A" w:rsidRPr="001B03AF">
        <w:rPr>
          <w:rFonts w:ascii="Segoe UI" w:hAnsi="Segoe UI" w:cs="Segoe UI"/>
          <w:i/>
          <w:iCs/>
          <w:color w:val="2E74B5" w:themeColor="accent5" w:themeShade="BF"/>
          <w:szCs w:val="28"/>
          <w:shd w:val="clear" w:color="auto" w:fill="FFFFFF"/>
        </w:rPr>
        <w:t>-data-sub1</w:t>
      </w:r>
    </w:p>
    <w:p w14:paraId="7147F668" w14:textId="60EDA6E5" w:rsidR="00274C63" w:rsidRPr="001B03AF" w:rsidRDefault="00EB26E3" w:rsidP="00C36CB7">
      <w:pPr>
        <w:ind w:left="1080"/>
        <w:rPr>
          <w:i/>
          <w:iCs/>
          <w:color w:val="2E74B5" w:themeColor="accent5" w:themeShade="BF"/>
          <w:highlight w:val="yellow"/>
        </w:rPr>
      </w:pPr>
      <w:del w:id="389" w:author="Shubra Singh" w:date="2022-12-21T17:46:00Z">
        <w:r w:rsidRPr="001B03AF" w:rsidDel="001B03AF">
          <w:rPr>
            <w:i/>
            <w:iCs/>
            <w:color w:val="2E74B5" w:themeColor="accent5" w:themeShade="BF"/>
            <w:rPrChange w:id="390" w:author="Shubra Singh" w:date="2022-12-21T17:46:00Z">
              <w:rPr>
                <w:color w:val="2E74B5" w:themeColor="accent5" w:themeShade="BF"/>
              </w:rPr>
            </w:rPrChange>
          </w:rPr>
          <w:delText>{</w:delText>
        </w:r>
      </w:del>
      <w:del w:id="391" w:author="Shubra Singh" w:date="2022-12-21T17:45:00Z">
        <w:r w:rsidRPr="001B03AF" w:rsidDel="001B03AF">
          <w:rPr>
            <w:i/>
            <w:iCs/>
            <w:color w:val="2E74B5" w:themeColor="accent5" w:themeShade="BF"/>
            <w:rPrChange w:id="392" w:author="Shubra Singh" w:date="2022-12-21T17:46:00Z">
              <w:rPr>
                <w:color w:val="2E74B5" w:themeColor="accent5" w:themeShade="BF"/>
              </w:rPr>
            </w:rPrChange>
          </w:rPr>
          <w:delText>stack</w:delText>
        </w:r>
      </w:del>
      <w:del w:id="393" w:author="Shubra Singh" w:date="2022-12-21T17:46:00Z">
        <w:r w:rsidRPr="001B03AF" w:rsidDel="001B03AF">
          <w:rPr>
            <w:i/>
            <w:iCs/>
            <w:color w:val="2E74B5" w:themeColor="accent5" w:themeShade="BF"/>
            <w:rPrChange w:id="394" w:author="Shubra Singh" w:date="2022-12-21T17:46:00Z">
              <w:rPr>
                <w:color w:val="2E74B5" w:themeColor="accent5" w:themeShade="BF"/>
              </w:rPr>
            </w:rPrChange>
          </w:rPr>
          <w:delText>-name}</w:delText>
        </w:r>
        <w:r w:rsidR="00EF7237" w:rsidRPr="001B03AF" w:rsidDel="001B03AF">
          <w:rPr>
            <w:rFonts w:ascii="Segoe UI" w:hAnsi="Segoe UI" w:cs="Segoe UI"/>
            <w:i/>
            <w:iCs/>
            <w:color w:val="2E74B5" w:themeColor="accent5" w:themeShade="BF"/>
            <w:szCs w:val="28"/>
            <w:shd w:val="clear" w:color="auto" w:fill="FFFFFF"/>
          </w:rPr>
          <w:delText xml:space="preserve"> </w:delText>
        </w:r>
      </w:del>
      <w:ins w:id="395" w:author="Shubra Singh" w:date="2022-12-21T17:46:00Z">
        <w:r w:rsidR="001B03AF" w:rsidRPr="001B03AF">
          <w:rPr>
            <w:i/>
            <w:iCs/>
            <w:color w:val="2E74B5" w:themeColor="accent5" w:themeShade="BF"/>
            <w:rPrChange w:id="396" w:author="Shubra Singh" w:date="2022-12-21T17:46:00Z">
              <w:rPr>
                <w:color w:val="2E74B5" w:themeColor="accent5" w:themeShade="BF"/>
              </w:rPr>
            </w:rPrChange>
          </w:rPr>
          <w:t>&lt;</w:t>
        </w:r>
        <w:proofErr w:type="spellStart"/>
        <w:r w:rsidR="001B03AF" w:rsidRPr="001B03AF">
          <w:rPr>
            <w:i/>
            <w:iCs/>
            <w:color w:val="2E74B5" w:themeColor="accent5" w:themeShade="BF"/>
            <w:rPrChange w:id="397" w:author="Shubra Singh" w:date="2022-12-21T17:46:00Z">
              <w:rPr>
                <w:color w:val="2E74B5" w:themeColor="accent5" w:themeShade="BF"/>
              </w:rPr>
            </w:rPrChange>
          </w:rPr>
          <w:t>vth</w:t>
        </w:r>
        <w:proofErr w:type="spellEnd"/>
        <w:r w:rsidR="001B03AF" w:rsidRPr="001B03AF">
          <w:rPr>
            <w:i/>
            <w:iCs/>
            <w:color w:val="2E74B5" w:themeColor="accent5" w:themeShade="BF"/>
            <w:rPrChange w:id="398" w:author="Shubra Singh" w:date="2022-12-21T17:46:00Z">
              <w:rPr>
                <w:color w:val="2E74B5" w:themeColor="accent5" w:themeShade="BF"/>
              </w:rPr>
            </w:rPrChange>
          </w:rPr>
          <w:t>&gt;</w:t>
        </w:r>
      </w:ins>
      <w:r w:rsidR="0098399A" w:rsidRPr="001B03AF">
        <w:rPr>
          <w:rFonts w:ascii="Segoe UI" w:hAnsi="Segoe UI" w:cs="Segoe UI"/>
          <w:i/>
          <w:iCs/>
          <w:color w:val="2E74B5" w:themeColor="accent5" w:themeShade="BF"/>
          <w:szCs w:val="28"/>
          <w:shd w:val="clear" w:color="auto" w:fill="FFFFFF"/>
        </w:rPr>
        <w:t>-v</w:t>
      </w:r>
      <w:ins w:id="399" w:author="Shubra Singh" w:date="2022-12-28T10:52:00Z">
        <w:r w:rsidR="004650FD">
          <w:rPr>
            <w:rFonts w:ascii="Segoe UI" w:hAnsi="Segoe UI" w:cs="Segoe UI"/>
            <w:i/>
            <w:iCs/>
            <w:color w:val="2E74B5" w:themeColor="accent5" w:themeShade="BF"/>
            <w:szCs w:val="28"/>
            <w:shd w:val="clear" w:color="auto" w:fill="FFFFFF"/>
          </w:rPr>
          <w:t>pc</w:t>
        </w:r>
      </w:ins>
      <w:del w:id="400" w:author="Shubra Singh" w:date="2022-12-28T10:52:00Z">
        <w:r w:rsidR="0098399A" w:rsidRPr="001B03AF" w:rsidDel="004650FD">
          <w:rPr>
            <w:rFonts w:ascii="Segoe UI" w:hAnsi="Segoe UI" w:cs="Segoe UI"/>
            <w:i/>
            <w:iCs/>
            <w:color w:val="2E74B5" w:themeColor="accent5" w:themeShade="BF"/>
            <w:szCs w:val="28"/>
            <w:shd w:val="clear" w:color="auto" w:fill="FFFFFF"/>
          </w:rPr>
          <w:delText>net1</w:delText>
        </w:r>
      </w:del>
      <w:r w:rsidR="0098399A" w:rsidRPr="001B03AF">
        <w:rPr>
          <w:rFonts w:ascii="Segoe UI" w:hAnsi="Segoe UI" w:cs="Segoe UI"/>
          <w:i/>
          <w:iCs/>
          <w:color w:val="2E74B5" w:themeColor="accent5" w:themeShade="BF"/>
          <w:szCs w:val="28"/>
          <w:shd w:val="clear" w:color="auto" w:fill="FFFFFF"/>
        </w:rPr>
        <w:t>-data-sub2</w:t>
      </w:r>
    </w:p>
    <w:p w14:paraId="6815A7D4" w14:textId="25330A1E" w:rsidR="00DF5647" w:rsidRPr="008F1F91" w:rsidRDefault="00DF5647" w:rsidP="00DE69C5">
      <w:pPr>
        <w:ind w:left="360"/>
        <w:rPr>
          <w:b/>
          <w:bCs/>
          <w:color w:val="000000" w:themeColor="text1"/>
        </w:rPr>
      </w:pPr>
      <w:bookmarkStart w:id="401" w:name="_Toc99031799"/>
      <w:bookmarkStart w:id="402" w:name="_Toc113280433"/>
      <w:r w:rsidRPr="008F1F91">
        <w:rPr>
          <w:b/>
          <w:bCs/>
          <w:color w:val="000000" w:themeColor="text1"/>
        </w:rPr>
        <w:t>Virtual Private Network</w:t>
      </w:r>
      <w:bookmarkEnd w:id="401"/>
      <w:bookmarkEnd w:id="402"/>
    </w:p>
    <w:p w14:paraId="21D4650E" w14:textId="77777777" w:rsidR="00DF5647" w:rsidRPr="00DE69C5" w:rsidRDefault="00DF5647" w:rsidP="00DE69C5">
      <w:pPr>
        <w:ind w:left="1080"/>
        <w:rPr>
          <w:rFonts w:cstheme="minorHAnsi"/>
          <w:szCs w:val="28"/>
        </w:rPr>
      </w:pPr>
      <w:r w:rsidRPr="00DE69C5">
        <w:rPr>
          <w:rFonts w:cstheme="minorHAnsi"/>
          <w:szCs w:val="28"/>
        </w:rPr>
        <w:t>A virtual Private network will be created. Address prefix is 10.0.0.0/16.</w:t>
      </w:r>
    </w:p>
    <w:p w14:paraId="6C359948" w14:textId="7E198ED4" w:rsidR="00DF5647" w:rsidRPr="00DE69C5" w:rsidRDefault="00DF5647" w:rsidP="00DE69C5">
      <w:pPr>
        <w:ind w:left="1080"/>
        <w:rPr>
          <w:rFonts w:cstheme="minorHAnsi"/>
          <w:szCs w:val="28"/>
        </w:rPr>
      </w:pPr>
      <w:r w:rsidRPr="00DE69C5">
        <w:rPr>
          <w:rFonts w:cstheme="minorHAnsi"/>
          <w:szCs w:val="28"/>
        </w:rPr>
        <w:t>Default name</w:t>
      </w:r>
      <w:r w:rsidRPr="00DE69C5">
        <w:rPr>
          <w:rFonts w:cstheme="minorHAnsi"/>
          <w:i/>
          <w:iCs/>
          <w:szCs w:val="28"/>
        </w:rPr>
        <w:t>:</w:t>
      </w:r>
      <w:r w:rsidR="001709C0" w:rsidRPr="00DE69C5">
        <w:rPr>
          <w:rFonts w:cstheme="minorHAnsi"/>
          <w:i/>
          <w:iCs/>
          <w:szCs w:val="28"/>
        </w:rPr>
        <w:t xml:space="preserve"> </w:t>
      </w:r>
      <w:r w:rsidR="00806C37" w:rsidRPr="00EB26E3">
        <w:rPr>
          <w:color w:val="2E74B5" w:themeColor="accent5" w:themeShade="BF"/>
        </w:rPr>
        <w:t>{stack-name}</w:t>
      </w:r>
      <w:r w:rsidR="00EF7237">
        <w:rPr>
          <w:rFonts w:cstheme="minorHAnsi"/>
          <w:i/>
          <w:iCs/>
          <w:color w:val="2E74B5" w:themeColor="accent5" w:themeShade="BF"/>
          <w:szCs w:val="28"/>
        </w:rPr>
        <w:t xml:space="preserve"> </w:t>
      </w:r>
      <w:r w:rsidR="0098399A">
        <w:rPr>
          <w:rFonts w:cstheme="minorHAnsi"/>
          <w:i/>
          <w:iCs/>
          <w:color w:val="2E74B5" w:themeColor="accent5" w:themeShade="BF"/>
          <w:szCs w:val="28"/>
        </w:rPr>
        <w:t>-</w:t>
      </w:r>
      <w:proofErr w:type="spellStart"/>
      <w:r w:rsidR="0098399A">
        <w:rPr>
          <w:rFonts w:cstheme="minorHAnsi"/>
          <w:i/>
          <w:iCs/>
          <w:color w:val="2E74B5" w:themeColor="accent5" w:themeShade="BF"/>
          <w:szCs w:val="28"/>
        </w:rPr>
        <w:t>vpc</w:t>
      </w:r>
      <w:proofErr w:type="spellEnd"/>
    </w:p>
    <w:p w14:paraId="5F465F22" w14:textId="0D7B0AE1" w:rsidR="00DF5647" w:rsidRPr="008F1F91" w:rsidRDefault="00DF5647" w:rsidP="00DE69C5">
      <w:pPr>
        <w:ind w:left="360"/>
        <w:rPr>
          <w:b/>
          <w:bCs/>
        </w:rPr>
      </w:pPr>
      <w:bookmarkStart w:id="403" w:name="_Toc99031800"/>
      <w:bookmarkStart w:id="404" w:name="_Toc113280434"/>
      <w:r w:rsidRPr="008F1F91">
        <w:rPr>
          <w:b/>
          <w:bCs/>
        </w:rPr>
        <w:t>Elastic Public Ip</w:t>
      </w:r>
      <w:bookmarkEnd w:id="403"/>
      <w:bookmarkEnd w:id="404"/>
    </w:p>
    <w:p w14:paraId="29BC7E7C" w14:textId="7C5E0353" w:rsidR="00DF5647" w:rsidRPr="00DE69C5" w:rsidRDefault="00DF5647" w:rsidP="00DE69C5">
      <w:pPr>
        <w:ind w:left="1080"/>
        <w:rPr>
          <w:rFonts w:cstheme="minorHAnsi"/>
          <w:szCs w:val="28"/>
        </w:rPr>
      </w:pPr>
      <w:r w:rsidRPr="00DE69C5">
        <w:rPr>
          <w:rFonts w:cstheme="minorHAnsi"/>
          <w:szCs w:val="28"/>
        </w:rPr>
        <w:t xml:space="preserve">Elastic Public Ip will be created and attached to management </w:t>
      </w:r>
      <w:r w:rsidR="008F1F91">
        <w:rPr>
          <w:rFonts w:cstheme="minorHAnsi"/>
          <w:szCs w:val="28"/>
        </w:rPr>
        <w:t>and data</w:t>
      </w:r>
      <w:r w:rsidR="00450FCE">
        <w:rPr>
          <w:rFonts w:cstheme="minorHAnsi"/>
          <w:szCs w:val="28"/>
        </w:rPr>
        <w:t xml:space="preserve"> </w:t>
      </w:r>
      <w:r w:rsidRPr="00DE69C5">
        <w:rPr>
          <w:rFonts w:cstheme="minorHAnsi"/>
          <w:szCs w:val="28"/>
        </w:rPr>
        <w:t xml:space="preserve">interface of </w:t>
      </w:r>
      <w:proofErr w:type="spellStart"/>
      <w:r w:rsidRPr="00DE69C5">
        <w:rPr>
          <w:rFonts w:cstheme="minorHAnsi"/>
          <w:szCs w:val="28"/>
        </w:rPr>
        <w:t>vThunder</w:t>
      </w:r>
      <w:proofErr w:type="spellEnd"/>
      <w:r w:rsidRPr="00DE69C5">
        <w:rPr>
          <w:rFonts w:cstheme="minorHAnsi"/>
          <w:szCs w:val="28"/>
        </w:rPr>
        <w:t xml:space="preserve"> instance</w:t>
      </w:r>
      <w:r w:rsidR="008F1F91">
        <w:rPr>
          <w:rFonts w:cstheme="minorHAnsi"/>
          <w:szCs w:val="28"/>
        </w:rPr>
        <w:t>s.</w:t>
      </w:r>
    </w:p>
    <w:p w14:paraId="0BFC07CB" w14:textId="2E350D74" w:rsidR="00DF5647" w:rsidRPr="00DE69C5" w:rsidRDefault="00DF5647" w:rsidP="00DE69C5">
      <w:pPr>
        <w:spacing w:after="0"/>
        <w:ind w:left="1080"/>
        <w:rPr>
          <w:rFonts w:cstheme="minorHAnsi"/>
          <w:color w:val="2E74B5" w:themeColor="accent5" w:themeShade="BF"/>
          <w:szCs w:val="28"/>
        </w:rPr>
      </w:pPr>
      <w:r w:rsidRPr="00DE69C5">
        <w:rPr>
          <w:rFonts w:cstheme="minorHAnsi"/>
          <w:szCs w:val="28"/>
        </w:rPr>
        <w:t>Default name:</w:t>
      </w:r>
      <w:r w:rsidRPr="00DE69C5">
        <w:rPr>
          <w:rFonts w:cstheme="minorHAnsi"/>
          <w:color w:val="8496B0" w:themeColor="text2" w:themeTint="99"/>
          <w:szCs w:val="28"/>
        </w:rPr>
        <w:t xml:space="preserve"> </w:t>
      </w:r>
    </w:p>
    <w:p w14:paraId="1E15641D" w14:textId="130210FB" w:rsidR="00D6572E" w:rsidRPr="001B03AF" w:rsidRDefault="001B03AF" w:rsidP="00DE69C5">
      <w:pPr>
        <w:spacing w:after="0" w:line="240" w:lineRule="auto"/>
        <w:ind w:left="1080"/>
        <w:rPr>
          <w:rFonts w:ascii="Calibri" w:eastAsia="Times New Roman" w:hAnsi="Calibri" w:cs="Calibri"/>
          <w:i/>
          <w:iCs/>
          <w:color w:val="2E74B5" w:themeColor="accent5" w:themeShade="BF"/>
          <w:szCs w:val="28"/>
          <w:lang w:eastAsia="en-IN"/>
        </w:rPr>
      </w:pPr>
      <w:ins w:id="405" w:author="Shubra Singh" w:date="2022-12-21T17:46:00Z">
        <w:r w:rsidRPr="001B03AF">
          <w:rPr>
            <w:i/>
            <w:iCs/>
            <w:color w:val="2E74B5" w:themeColor="accent5" w:themeShade="BF"/>
            <w:rPrChange w:id="406" w:author="Shubra Singh" w:date="2022-12-21T17:47:00Z">
              <w:rPr>
                <w:color w:val="2E74B5" w:themeColor="accent5" w:themeShade="BF"/>
              </w:rPr>
            </w:rPrChange>
          </w:rPr>
          <w:t>&lt;</w:t>
        </w:r>
        <w:proofErr w:type="spellStart"/>
        <w:r w:rsidRPr="001B03AF">
          <w:rPr>
            <w:i/>
            <w:iCs/>
            <w:color w:val="2E74B5" w:themeColor="accent5" w:themeShade="BF"/>
            <w:rPrChange w:id="407" w:author="Shubra Singh" w:date="2022-12-21T17:47:00Z">
              <w:rPr>
                <w:color w:val="2E74B5" w:themeColor="accent5" w:themeShade="BF"/>
              </w:rPr>
            </w:rPrChange>
          </w:rPr>
          <w:t>vth</w:t>
        </w:r>
        <w:proofErr w:type="spellEnd"/>
        <w:r w:rsidRPr="001B03AF">
          <w:rPr>
            <w:i/>
            <w:iCs/>
            <w:color w:val="2E74B5" w:themeColor="accent5" w:themeShade="BF"/>
            <w:rPrChange w:id="408" w:author="Shubra Singh" w:date="2022-12-21T17:47:00Z">
              <w:rPr>
                <w:color w:val="2E74B5" w:themeColor="accent5" w:themeShade="BF"/>
              </w:rPr>
            </w:rPrChange>
          </w:rPr>
          <w:t>&gt;</w:t>
        </w:r>
      </w:ins>
      <w:del w:id="409" w:author="Shubra Singh" w:date="2022-12-21T17:46:00Z">
        <w:r w:rsidR="00EB26E3" w:rsidRPr="001B03AF" w:rsidDel="001B03AF">
          <w:rPr>
            <w:i/>
            <w:iCs/>
            <w:color w:val="2E74B5" w:themeColor="accent5" w:themeShade="BF"/>
            <w:rPrChange w:id="410" w:author="Shubra Singh" w:date="2022-12-21T17:47:00Z">
              <w:rPr>
                <w:color w:val="2E74B5" w:themeColor="accent5" w:themeShade="BF"/>
              </w:rPr>
            </w:rPrChange>
          </w:rPr>
          <w:delText>{stack-name}</w:delText>
        </w:r>
      </w:del>
      <w:r w:rsidR="00EF7237" w:rsidRPr="001B03AF">
        <w:rPr>
          <w:rFonts w:ascii="Calibri" w:eastAsia="Times New Roman" w:hAnsi="Calibri" w:cs="Calibri"/>
          <w:i/>
          <w:iCs/>
          <w:color w:val="2E74B5" w:themeColor="accent5" w:themeShade="BF"/>
          <w:szCs w:val="28"/>
          <w:lang w:eastAsia="en-IN"/>
        </w:rPr>
        <w:t xml:space="preserve"> </w:t>
      </w:r>
      <w:r w:rsidR="00D6572E" w:rsidRPr="001B03AF">
        <w:rPr>
          <w:rFonts w:ascii="Calibri" w:eastAsia="Times New Roman" w:hAnsi="Calibri" w:cs="Calibri"/>
          <w:i/>
          <w:iCs/>
          <w:color w:val="2E74B5" w:themeColor="accent5" w:themeShade="BF"/>
          <w:szCs w:val="28"/>
          <w:lang w:eastAsia="en-IN"/>
        </w:rPr>
        <w:t>-inst1-mgmt-nic1-ip</w:t>
      </w:r>
    </w:p>
    <w:p w14:paraId="03D21FD9" w14:textId="19F27975" w:rsidR="00D6572E" w:rsidRPr="001B03AF" w:rsidRDefault="001B03AF" w:rsidP="00DE69C5">
      <w:pPr>
        <w:spacing w:after="0" w:line="240" w:lineRule="auto"/>
        <w:ind w:left="1080"/>
        <w:rPr>
          <w:rFonts w:ascii="Calibri" w:eastAsia="Times New Roman" w:hAnsi="Calibri" w:cs="Calibri"/>
          <w:i/>
          <w:iCs/>
          <w:color w:val="2E74B5" w:themeColor="accent5" w:themeShade="BF"/>
          <w:szCs w:val="28"/>
          <w:lang w:eastAsia="en-IN"/>
        </w:rPr>
      </w:pPr>
      <w:ins w:id="411" w:author="Shubra Singh" w:date="2022-12-21T17:46:00Z">
        <w:r w:rsidRPr="001B03AF">
          <w:rPr>
            <w:i/>
            <w:iCs/>
            <w:color w:val="2E74B5" w:themeColor="accent5" w:themeShade="BF"/>
            <w:rPrChange w:id="412" w:author="Shubra Singh" w:date="2022-12-21T17:47:00Z">
              <w:rPr>
                <w:color w:val="2E74B5" w:themeColor="accent5" w:themeShade="BF"/>
              </w:rPr>
            </w:rPrChange>
          </w:rPr>
          <w:t>&lt;</w:t>
        </w:r>
        <w:proofErr w:type="spellStart"/>
        <w:r w:rsidRPr="001B03AF">
          <w:rPr>
            <w:i/>
            <w:iCs/>
            <w:color w:val="2E74B5" w:themeColor="accent5" w:themeShade="BF"/>
            <w:rPrChange w:id="413" w:author="Shubra Singh" w:date="2022-12-21T17:47:00Z">
              <w:rPr>
                <w:color w:val="2E74B5" w:themeColor="accent5" w:themeShade="BF"/>
              </w:rPr>
            </w:rPrChange>
          </w:rPr>
          <w:t>vth</w:t>
        </w:r>
        <w:proofErr w:type="spellEnd"/>
        <w:r w:rsidRPr="001B03AF">
          <w:rPr>
            <w:i/>
            <w:iCs/>
            <w:color w:val="2E74B5" w:themeColor="accent5" w:themeShade="BF"/>
            <w:rPrChange w:id="414" w:author="Shubra Singh" w:date="2022-12-21T17:47:00Z">
              <w:rPr>
                <w:color w:val="2E74B5" w:themeColor="accent5" w:themeShade="BF"/>
              </w:rPr>
            </w:rPrChange>
          </w:rPr>
          <w:t>&gt;</w:t>
        </w:r>
      </w:ins>
      <w:del w:id="415" w:author="Shubra Singh" w:date="2022-12-21T17:46:00Z">
        <w:r w:rsidR="00EB26E3" w:rsidRPr="001B03AF" w:rsidDel="001B03AF">
          <w:rPr>
            <w:i/>
            <w:iCs/>
            <w:color w:val="2E74B5" w:themeColor="accent5" w:themeShade="BF"/>
            <w:rPrChange w:id="416" w:author="Shubra Singh" w:date="2022-12-21T17:47:00Z">
              <w:rPr>
                <w:color w:val="2E74B5" w:themeColor="accent5" w:themeShade="BF"/>
              </w:rPr>
            </w:rPrChange>
          </w:rPr>
          <w:delText>{stack-name}</w:delText>
        </w:r>
      </w:del>
      <w:r w:rsidR="00D6572E" w:rsidRPr="001B03AF">
        <w:rPr>
          <w:rFonts w:ascii="Calibri" w:eastAsia="Times New Roman" w:hAnsi="Calibri" w:cs="Calibri"/>
          <w:i/>
          <w:iCs/>
          <w:color w:val="2E74B5" w:themeColor="accent5" w:themeShade="BF"/>
          <w:szCs w:val="28"/>
          <w:lang w:eastAsia="en-IN"/>
        </w:rPr>
        <w:t>-inst</w:t>
      </w:r>
      <w:r w:rsidR="00450FCE" w:rsidRPr="001B03AF">
        <w:rPr>
          <w:rFonts w:ascii="Calibri" w:eastAsia="Times New Roman" w:hAnsi="Calibri" w:cs="Calibri"/>
          <w:i/>
          <w:iCs/>
          <w:color w:val="2E74B5" w:themeColor="accent5" w:themeShade="BF"/>
          <w:szCs w:val="28"/>
          <w:lang w:eastAsia="en-IN"/>
        </w:rPr>
        <w:t>1</w:t>
      </w:r>
      <w:r w:rsidR="00D6572E" w:rsidRPr="001B03AF">
        <w:rPr>
          <w:rFonts w:ascii="Calibri" w:eastAsia="Times New Roman" w:hAnsi="Calibri" w:cs="Calibri"/>
          <w:i/>
          <w:iCs/>
          <w:color w:val="2E74B5" w:themeColor="accent5" w:themeShade="BF"/>
          <w:szCs w:val="28"/>
          <w:lang w:eastAsia="en-IN"/>
        </w:rPr>
        <w:t>-</w:t>
      </w:r>
      <w:r w:rsidR="00450FCE" w:rsidRPr="001B03AF">
        <w:rPr>
          <w:rFonts w:ascii="Calibri" w:eastAsia="Times New Roman" w:hAnsi="Calibri" w:cs="Calibri"/>
          <w:i/>
          <w:iCs/>
          <w:color w:val="2E74B5" w:themeColor="accent5" w:themeShade="BF"/>
          <w:szCs w:val="28"/>
          <w:lang w:eastAsia="en-IN"/>
        </w:rPr>
        <w:t>data</w:t>
      </w:r>
      <w:ins w:id="417" w:author="Shubra Singh" w:date="2023-01-06T17:47:00Z">
        <w:r w:rsidR="00D80D8E">
          <w:rPr>
            <w:rFonts w:ascii="Calibri" w:eastAsia="Times New Roman" w:hAnsi="Calibri" w:cs="Calibri"/>
            <w:i/>
            <w:iCs/>
            <w:color w:val="2E74B5" w:themeColor="accent5" w:themeShade="BF"/>
            <w:szCs w:val="28"/>
            <w:lang w:eastAsia="en-IN"/>
          </w:rPr>
          <w:t>1</w:t>
        </w:r>
      </w:ins>
      <w:r w:rsidR="00D6572E" w:rsidRPr="001B03AF">
        <w:rPr>
          <w:rFonts w:ascii="Calibri" w:eastAsia="Times New Roman" w:hAnsi="Calibri" w:cs="Calibri"/>
          <w:i/>
          <w:iCs/>
          <w:color w:val="2E74B5" w:themeColor="accent5" w:themeShade="BF"/>
          <w:szCs w:val="28"/>
          <w:lang w:eastAsia="en-IN"/>
        </w:rPr>
        <w:t>-nic1-ip</w:t>
      </w:r>
    </w:p>
    <w:p w14:paraId="6644D230" w14:textId="6DBFF103" w:rsidR="00760CB2" w:rsidRPr="001B03AF" w:rsidRDefault="001B03AF" w:rsidP="00DE69C5">
      <w:pPr>
        <w:spacing w:after="0" w:line="240" w:lineRule="auto"/>
        <w:ind w:left="1080"/>
        <w:rPr>
          <w:rFonts w:ascii="Calibri" w:eastAsia="Times New Roman" w:hAnsi="Calibri" w:cs="Calibri"/>
          <w:i/>
          <w:iCs/>
          <w:color w:val="2E74B5" w:themeColor="accent5" w:themeShade="BF"/>
          <w:szCs w:val="28"/>
          <w:lang w:eastAsia="en-IN"/>
        </w:rPr>
      </w:pPr>
      <w:ins w:id="418" w:author="Shubra Singh" w:date="2022-12-21T17:46:00Z">
        <w:r w:rsidRPr="001B03AF">
          <w:rPr>
            <w:i/>
            <w:iCs/>
            <w:color w:val="2E74B5" w:themeColor="accent5" w:themeShade="BF"/>
            <w:rPrChange w:id="419" w:author="Shubra Singh" w:date="2022-12-21T17:47:00Z">
              <w:rPr>
                <w:color w:val="2E74B5" w:themeColor="accent5" w:themeShade="BF"/>
              </w:rPr>
            </w:rPrChange>
          </w:rPr>
          <w:t>&lt;</w:t>
        </w:r>
        <w:proofErr w:type="spellStart"/>
        <w:r w:rsidRPr="001B03AF">
          <w:rPr>
            <w:i/>
            <w:iCs/>
            <w:color w:val="2E74B5" w:themeColor="accent5" w:themeShade="BF"/>
            <w:rPrChange w:id="420" w:author="Shubra Singh" w:date="2022-12-21T17:47:00Z">
              <w:rPr>
                <w:color w:val="2E74B5" w:themeColor="accent5" w:themeShade="BF"/>
              </w:rPr>
            </w:rPrChange>
          </w:rPr>
          <w:t>vth</w:t>
        </w:r>
        <w:proofErr w:type="spellEnd"/>
        <w:r w:rsidRPr="001B03AF">
          <w:rPr>
            <w:i/>
            <w:iCs/>
            <w:color w:val="2E74B5" w:themeColor="accent5" w:themeShade="BF"/>
            <w:rPrChange w:id="421" w:author="Shubra Singh" w:date="2022-12-21T17:47:00Z">
              <w:rPr>
                <w:color w:val="2E74B5" w:themeColor="accent5" w:themeShade="BF"/>
              </w:rPr>
            </w:rPrChange>
          </w:rPr>
          <w:t>&gt;</w:t>
        </w:r>
      </w:ins>
      <w:del w:id="422" w:author="Shubra Singh" w:date="2022-12-21T17:46:00Z">
        <w:r w:rsidR="00EB26E3" w:rsidRPr="001B03AF" w:rsidDel="001B03AF">
          <w:rPr>
            <w:i/>
            <w:iCs/>
            <w:color w:val="2E74B5" w:themeColor="accent5" w:themeShade="BF"/>
            <w:rPrChange w:id="423" w:author="Shubra Singh" w:date="2022-12-21T17:47:00Z">
              <w:rPr>
                <w:color w:val="2E74B5" w:themeColor="accent5" w:themeShade="BF"/>
              </w:rPr>
            </w:rPrChange>
          </w:rPr>
          <w:delText>{stack-name}</w:delText>
        </w:r>
      </w:del>
      <w:r w:rsidR="00760CB2" w:rsidRPr="001B03AF">
        <w:rPr>
          <w:rFonts w:ascii="Calibri" w:eastAsia="Times New Roman" w:hAnsi="Calibri" w:cs="Calibri"/>
          <w:i/>
          <w:iCs/>
          <w:color w:val="2E74B5" w:themeColor="accent5" w:themeShade="BF"/>
          <w:szCs w:val="28"/>
          <w:lang w:eastAsia="en-IN"/>
        </w:rPr>
        <w:t>-inst2-mgmt-nic1-ip</w:t>
      </w:r>
    </w:p>
    <w:p w14:paraId="0E995150" w14:textId="3EFA030A" w:rsidR="00A84623" w:rsidRPr="001B03AF" w:rsidRDefault="001B03AF" w:rsidP="00A84623">
      <w:pPr>
        <w:spacing w:after="0" w:line="240" w:lineRule="auto"/>
        <w:ind w:left="1080"/>
        <w:rPr>
          <w:rFonts w:ascii="Calibri" w:eastAsia="Times New Roman" w:hAnsi="Calibri" w:cs="Calibri"/>
          <w:i/>
          <w:iCs/>
          <w:color w:val="2E74B5" w:themeColor="accent5" w:themeShade="BF"/>
          <w:szCs w:val="28"/>
          <w:lang w:eastAsia="en-IN"/>
        </w:rPr>
      </w:pPr>
      <w:ins w:id="424" w:author="Shubra Singh" w:date="2022-12-21T17:46:00Z">
        <w:r w:rsidRPr="001B03AF">
          <w:rPr>
            <w:i/>
            <w:iCs/>
            <w:color w:val="2E74B5" w:themeColor="accent5" w:themeShade="BF"/>
            <w:rPrChange w:id="425" w:author="Shubra Singh" w:date="2022-12-21T17:47:00Z">
              <w:rPr>
                <w:color w:val="2E74B5" w:themeColor="accent5" w:themeShade="BF"/>
              </w:rPr>
            </w:rPrChange>
          </w:rPr>
          <w:t>&lt;</w:t>
        </w:r>
        <w:proofErr w:type="spellStart"/>
        <w:r w:rsidRPr="001B03AF">
          <w:rPr>
            <w:i/>
            <w:iCs/>
            <w:color w:val="2E74B5" w:themeColor="accent5" w:themeShade="BF"/>
            <w:rPrChange w:id="426" w:author="Shubra Singh" w:date="2022-12-21T17:47:00Z">
              <w:rPr>
                <w:color w:val="2E74B5" w:themeColor="accent5" w:themeShade="BF"/>
              </w:rPr>
            </w:rPrChange>
          </w:rPr>
          <w:t>vth</w:t>
        </w:r>
        <w:proofErr w:type="spellEnd"/>
        <w:r w:rsidRPr="001B03AF">
          <w:rPr>
            <w:i/>
            <w:iCs/>
            <w:color w:val="2E74B5" w:themeColor="accent5" w:themeShade="BF"/>
            <w:rPrChange w:id="427" w:author="Shubra Singh" w:date="2022-12-21T17:47:00Z">
              <w:rPr>
                <w:color w:val="2E74B5" w:themeColor="accent5" w:themeShade="BF"/>
              </w:rPr>
            </w:rPrChange>
          </w:rPr>
          <w:t>&gt;</w:t>
        </w:r>
      </w:ins>
      <w:del w:id="428" w:author="Shubra Singh" w:date="2022-12-21T17:46:00Z">
        <w:r w:rsidR="00EB26E3" w:rsidRPr="001B03AF" w:rsidDel="001B03AF">
          <w:rPr>
            <w:i/>
            <w:iCs/>
            <w:color w:val="2E74B5" w:themeColor="accent5" w:themeShade="BF"/>
            <w:rPrChange w:id="429" w:author="Shubra Singh" w:date="2022-12-21T17:47:00Z">
              <w:rPr>
                <w:color w:val="2E74B5" w:themeColor="accent5" w:themeShade="BF"/>
              </w:rPr>
            </w:rPrChange>
          </w:rPr>
          <w:delText>{stack-name}</w:delText>
        </w:r>
      </w:del>
      <w:r w:rsidR="00A84623" w:rsidRPr="001B03AF">
        <w:rPr>
          <w:rFonts w:ascii="Calibri" w:eastAsia="Times New Roman" w:hAnsi="Calibri" w:cs="Calibri"/>
          <w:i/>
          <w:iCs/>
          <w:color w:val="2E74B5" w:themeColor="accent5" w:themeShade="BF"/>
          <w:szCs w:val="28"/>
          <w:lang w:eastAsia="en-IN"/>
        </w:rPr>
        <w:t>-inst2-data</w:t>
      </w:r>
      <w:ins w:id="430" w:author="Shubra Singh" w:date="2023-01-06T17:47:00Z">
        <w:r w:rsidR="00D80D8E">
          <w:rPr>
            <w:rFonts w:ascii="Calibri" w:eastAsia="Times New Roman" w:hAnsi="Calibri" w:cs="Calibri"/>
            <w:i/>
            <w:iCs/>
            <w:color w:val="2E74B5" w:themeColor="accent5" w:themeShade="BF"/>
            <w:szCs w:val="28"/>
            <w:lang w:eastAsia="en-IN"/>
          </w:rPr>
          <w:t>1</w:t>
        </w:r>
      </w:ins>
      <w:r w:rsidR="00A84623" w:rsidRPr="001B03AF">
        <w:rPr>
          <w:rFonts w:ascii="Calibri" w:eastAsia="Times New Roman" w:hAnsi="Calibri" w:cs="Calibri"/>
          <w:i/>
          <w:iCs/>
          <w:color w:val="2E74B5" w:themeColor="accent5" w:themeShade="BF"/>
          <w:szCs w:val="28"/>
          <w:lang w:eastAsia="en-IN"/>
        </w:rPr>
        <w:t>-nic1-ip</w:t>
      </w:r>
    </w:p>
    <w:p w14:paraId="208D84D8" w14:textId="4431C85F" w:rsidR="00760CB2" w:rsidRPr="001B03AF" w:rsidRDefault="001B03AF" w:rsidP="00DE69C5">
      <w:pPr>
        <w:spacing w:after="0" w:line="240" w:lineRule="auto"/>
        <w:ind w:left="1080"/>
        <w:rPr>
          <w:rFonts w:ascii="Calibri" w:eastAsia="Times New Roman" w:hAnsi="Calibri" w:cs="Calibri"/>
          <w:i/>
          <w:iCs/>
          <w:color w:val="2E74B5" w:themeColor="accent5" w:themeShade="BF"/>
          <w:szCs w:val="28"/>
          <w:lang w:eastAsia="en-IN"/>
        </w:rPr>
      </w:pPr>
      <w:ins w:id="431" w:author="Shubra Singh" w:date="2022-12-21T17:46:00Z">
        <w:r w:rsidRPr="001B03AF">
          <w:rPr>
            <w:i/>
            <w:iCs/>
            <w:color w:val="2E74B5" w:themeColor="accent5" w:themeShade="BF"/>
            <w:rPrChange w:id="432" w:author="Shubra Singh" w:date="2022-12-21T17:47:00Z">
              <w:rPr>
                <w:color w:val="2E74B5" w:themeColor="accent5" w:themeShade="BF"/>
              </w:rPr>
            </w:rPrChange>
          </w:rPr>
          <w:t>&lt;</w:t>
        </w:r>
        <w:proofErr w:type="spellStart"/>
        <w:r w:rsidRPr="001B03AF">
          <w:rPr>
            <w:i/>
            <w:iCs/>
            <w:color w:val="2E74B5" w:themeColor="accent5" w:themeShade="BF"/>
            <w:rPrChange w:id="433" w:author="Shubra Singh" w:date="2022-12-21T17:47:00Z">
              <w:rPr>
                <w:color w:val="2E74B5" w:themeColor="accent5" w:themeShade="BF"/>
              </w:rPr>
            </w:rPrChange>
          </w:rPr>
          <w:t>vth</w:t>
        </w:r>
        <w:proofErr w:type="spellEnd"/>
        <w:r w:rsidRPr="001B03AF">
          <w:rPr>
            <w:i/>
            <w:iCs/>
            <w:color w:val="2E74B5" w:themeColor="accent5" w:themeShade="BF"/>
            <w:rPrChange w:id="434" w:author="Shubra Singh" w:date="2022-12-21T17:47:00Z">
              <w:rPr>
                <w:color w:val="2E74B5" w:themeColor="accent5" w:themeShade="BF"/>
              </w:rPr>
            </w:rPrChange>
          </w:rPr>
          <w:t>&gt;</w:t>
        </w:r>
      </w:ins>
      <w:del w:id="435" w:author="Shubra Singh" w:date="2022-12-21T17:46:00Z">
        <w:r w:rsidR="00EB26E3" w:rsidRPr="001B03AF" w:rsidDel="001B03AF">
          <w:rPr>
            <w:i/>
            <w:iCs/>
            <w:color w:val="2E74B5" w:themeColor="accent5" w:themeShade="BF"/>
            <w:rPrChange w:id="436" w:author="Shubra Singh" w:date="2022-12-21T17:47:00Z">
              <w:rPr>
                <w:color w:val="2E74B5" w:themeColor="accent5" w:themeShade="BF"/>
              </w:rPr>
            </w:rPrChange>
          </w:rPr>
          <w:delText>{stack-name}</w:delText>
        </w:r>
      </w:del>
      <w:r w:rsidR="00760CB2" w:rsidRPr="001B03AF">
        <w:rPr>
          <w:rFonts w:ascii="Calibri" w:eastAsia="Times New Roman" w:hAnsi="Calibri" w:cs="Calibri"/>
          <w:i/>
          <w:iCs/>
          <w:color w:val="2E74B5" w:themeColor="accent5" w:themeShade="BF"/>
          <w:szCs w:val="28"/>
          <w:lang w:eastAsia="en-IN"/>
        </w:rPr>
        <w:t>-inst3-mgmt-nic1-ip</w:t>
      </w:r>
    </w:p>
    <w:p w14:paraId="6F2B73F1" w14:textId="532D670A" w:rsidR="00A84623" w:rsidRPr="001B03AF" w:rsidRDefault="001B03AF" w:rsidP="00A84623">
      <w:pPr>
        <w:spacing w:after="0" w:line="240" w:lineRule="auto"/>
        <w:ind w:left="1080"/>
        <w:rPr>
          <w:rFonts w:ascii="Calibri" w:eastAsia="Times New Roman" w:hAnsi="Calibri" w:cs="Calibri"/>
          <w:i/>
          <w:iCs/>
          <w:color w:val="2E74B5" w:themeColor="accent5" w:themeShade="BF"/>
          <w:szCs w:val="28"/>
          <w:lang w:eastAsia="en-IN"/>
        </w:rPr>
      </w:pPr>
      <w:ins w:id="437" w:author="Shubra Singh" w:date="2022-12-21T17:46:00Z">
        <w:r w:rsidRPr="001B03AF">
          <w:rPr>
            <w:i/>
            <w:iCs/>
            <w:color w:val="2E74B5" w:themeColor="accent5" w:themeShade="BF"/>
            <w:rPrChange w:id="438" w:author="Shubra Singh" w:date="2022-12-21T17:47:00Z">
              <w:rPr>
                <w:color w:val="2E74B5" w:themeColor="accent5" w:themeShade="BF"/>
              </w:rPr>
            </w:rPrChange>
          </w:rPr>
          <w:t>&lt;</w:t>
        </w:r>
        <w:proofErr w:type="spellStart"/>
        <w:r w:rsidRPr="001B03AF">
          <w:rPr>
            <w:i/>
            <w:iCs/>
            <w:color w:val="2E74B5" w:themeColor="accent5" w:themeShade="BF"/>
            <w:rPrChange w:id="439" w:author="Shubra Singh" w:date="2022-12-21T17:47:00Z">
              <w:rPr>
                <w:color w:val="2E74B5" w:themeColor="accent5" w:themeShade="BF"/>
              </w:rPr>
            </w:rPrChange>
          </w:rPr>
          <w:t>vth</w:t>
        </w:r>
        <w:proofErr w:type="spellEnd"/>
        <w:r w:rsidRPr="001B03AF">
          <w:rPr>
            <w:i/>
            <w:iCs/>
            <w:color w:val="2E74B5" w:themeColor="accent5" w:themeShade="BF"/>
            <w:rPrChange w:id="440" w:author="Shubra Singh" w:date="2022-12-21T17:47:00Z">
              <w:rPr>
                <w:color w:val="2E74B5" w:themeColor="accent5" w:themeShade="BF"/>
              </w:rPr>
            </w:rPrChange>
          </w:rPr>
          <w:t>&gt;</w:t>
        </w:r>
      </w:ins>
      <w:del w:id="441" w:author="Shubra Singh" w:date="2022-12-21T17:46:00Z">
        <w:r w:rsidR="00EB26E3" w:rsidRPr="001B03AF" w:rsidDel="001B03AF">
          <w:rPr>
            <w:i/>
            <w:iCs/>
            <w:color w:val="2E74B5" w:themeColor="accent5" w:themeShade="BF"/>
            <w:rPrChange w:id="442" w:author="Shubra Singh" w:date="2022-12-21T17:47:00Z">
              <w:rPr>
                <w:color w:val="2E74B5" w:themeColor="accent5" w:themeShade="BF"/>
              </w:rPr>
            </w:rPrChange>
          </w:rPr>
          <w:delText>{stack-name}</w:delText>
        </w:r>
      </w:del>
      <w:r w:rsidR="00A84623" w:rsidRPr="001B03AF">
        <w:rPr>
          <w:rFonts w:ascii="Calibri" w:eastAsia="Times New Roman" w:hAnsi="Calibri" w:cs="Calibri"/>
          <w:i/>
          <w:iCs/>
          <w:color w:val="2E74B5" w:themeColor="accent5" w:themeShade="BF"/>
          <w:szCs w:val="28"/>
          <w:lang w:eastAsia="en-IN"/>
        </w:rPr>
        <w:t>-inst</w:t>
      </w:r>
      <w:ins w:id="443" w:author="Shubra Singh" w:date="2023-01-06T13:52:00Z">
        <w:r w:rsidR="00BF30BD">
          <w:rPr>
            <w:rFonts w:ascii="Calibri" w:eastAsia="Times New Roman" w:hAnsi="Calibri" w:cs="Calibri"/>
            <w:i/>
            <w:iCs/>
            <w:color w:val="2E74B5" w:themeColor="accent5" w:themeShade="BF"/>
            <w:szCs w:val="28"/>
            <w:lang w:eastAsia="en-IN"/>
          </w:rPr>
          <w:t>3</w:t>
        </w:r>
      </w:ins>
      <w:del w:id="444" w:author="Shubra Singh" w:date="2023-01-06T13:52:00Z">
        <w:r w:rsidR="00A84623" w:rsidRPr="001B03AF" w:rsidDel="00BF30BD">
          <w:rPr>
            <w:rFonts w:ascii="Calibri" w:eastAsia="Times New Roman" w:hAnsi="Calibri" w:cs="Calibri"/>
            <w:i/>
            <w:iCs/>
            <w:color w:val="2E74B5" w:themeColor="accent5" w:themeShade="BF"/>
            <w:szCs w:val="28"/>
            <w:lang w:eastAsia="en-IN"/>
          </w:rPr>
          <w:delText>2</w:delText>
        </w:r>
      </w:del>
      <w:r w:rsidR="00A84623" w:rsidRPr="001B03AF">
        <w:rPr>
          <w:rFonts w:ascii="Calibri" w:eastAsia="Times New Roman" w:hAnsi="Calibri" w:cs="Calibri"/>
          <w:i/>
          <w:iCs/>
          <w:color w:val="2E74B5" w:themeColor="accent5" w:themeShade="BF"/>
          <w:szCs w:val="28"/>
          <w:lang w:eastAsia="en-IN"/>
        </w:rPr>
        <w:t>-data</w:t>
      </w:r>
      <w:ins w:id="445" w:author="Shubra Singh" w:date="2023-01-06T17:47:00Z">
        <w:r w:rsidR="00D80D8E">
          <w:rPr>
            <w:rFonts w:ascii="Calibri" w:eastAsia="Times New Roman" w:hAnsi="Calibri" w:cs="Calibri"/>
            <w:i/>
            <w:iCs/>
            <w:color w:val="2E74B5" w:themeColor="accent5" w:themeShade="BF"/>
            <w:szCs w:val="28"/>
            <w:lang w:eastAsia="en-IN"/>
          </w:rPr>
          <w:t>1</w:t>
        </w:r>
      </w:ins>
      <w:r w:rsidR="00A84623" w:rsidRPr="001B03AF">
        <w:rPr>
          <w:rFonts w:ascii="Calibri" w:eastAsia="Times New Roman" w:hAnsi="Calibri" w:cs="Calibri"/>
          <w:i/>
          <w:iCs/>
          <w:color w:val="2E74B5" w:themeColor="accent5" w:themeShade="BF"/>
          <w:szCs w:val="28"/>
          <w:lang w:eastAsia="en-IN"/>
        </w:rPr>
        <w:t>-nic1-ip</w:t>
      </w:r>
    </w:p>
    <w:p w14:paraId="4451D848" w14:textId="77777777" w:rsidR="00274C63" w:rsidRPr="008F1F91" w:rsidRDefault="00274C63" w:rsidP="008F1F91">
      <w:pPr>
        <w:spacing w:after="0"/>
        <w:rPr>
          <w:color w:val="2E74B5" w:themeColor="accent5" w:themeShade="BF"/>
        </w:rPr>
      </w:pPr>
    </w:p>
    <w:p w14:paraId="5EC3A6B3" w14:textId="7011882A" w:rsidR="00DF5647" w:rsidRPr="008F1F91" w:rsidRDefault="00DF5647" w:rsidP="00DE69C5">
      <w:pPr>
        <w:ind w:left="360"/>
        <w:rPr>
          <w:b/>
          <w:bCs/>
        </w:rPr>
      </w:pPr>
      <w:bookmarkStart w:id="446" w:name="_Toc99031801"/>
      <w:bookmarkStart w:id="447" w:name="_Toc113280435"/>
      <w:r w:rsidRPr="008F1F91">
        <w:rPr>
          <w:b/>
          <w:bCs/>
        </w:rPr>
        <w:t>Security G</w:t>
      </w:r>
      <w:bookmarkEnd w:id="446"/>
      <w:r w:rsidRPr="008F1F91">
        <w:rPr>
          <w:b/>
          <w:bCs/>
        </w:rPr>
        <w:t>roup</w:t>
      </w:r>
      <w:bookmarkEnd w:id="447"/>
    </w:p>
    <w:p w14:paraId="1B4075DA" w14:textId="3059CD79" w:rsidR="002830FC" w:rsidRDefault="002830FC" w:rsidP="002830FC">
      <w:pPr>
        <w:ind w:left="360"/>
      </w:pPr>
      <w:r w:rsidRPr="00BD7D99">
        <w:t>For each A10 device, the management, client-side</w:t>
      </w:r>
      <w:r>
        <w:t xml:space="preserve"> data interface and server-side </w:t>
      </w:r>
      <w:r w:rsidRPr="00BD7D99">
        <w:t xml:space="preserve">data interface have </w:t>
      </w:r>
      <w:r>
        <w:t>security group</w:t>
      </w:r>
      <w:r w:rsidRPr="00BD7D99">
        <w:t xml:space="preserve"> assigned with Allow permissions for relevant ports</w:t>
      </w:r>
      <w:r>
        <w:t>.</w:t>
      </w:r>
    </w:p>
    <w:p w14:paraId="002C5C60" w14:textId="5E59AF0E" w:rsidR="002830FC" w:rsidRDefault="002830FC" w:rsidP="002830FC">
      <w:pPr>
        <w:ind w:left="360"/>
      </w:pPr>
      <w:r>
        <w:lastRenderedPageBreak/>
        <w:t xml:space="preserve">Two security groups will be created 1 for management and another for </w:t>
      </w:r>
      <w:r w:rsidR="00A84623">
        <w:t>client-side data interface and server-side data interface.</w:t>
      </w:r>
    </w:p>
    <w:p w14:paraId="74EE1440" w14:textId="5618AAA3" w:rsidR="005248EF" w:rsidRPr="00A84623" w:rsidRDefault="00DF5647" w:rsidP="00A84623">
      <w:pPr>
        <w:ind w:firstLine="360"/>
        <w:rPr>
          <w:rFonts w:cstheme="minorHAnsi"/>
          <w:szCs w:val="28"/>
        </w:rPr>
      </w:pPr>
      <w:r w:rsidRPr="00DE69C5">
        <w:rPr>
          <w:rFonts w:cstheme="minorHAnsi"/>
          <w:szCs w:val="28"/>
        </w:rPr>
        <w:t>Default name:</w:t>
      </w:r>
    </w:p>
    <w:p w14:paraId="3BA7ABE4" w14:textId="636A4317" w:rsidR="00DF5647" w:rsidRDefault="00C36CB7" w:rsidP="00A84623">
      <w:pPr>
        <w:ind w:firstLine="360"/>
        <w:rPr>
          <w:noProof/>
        </w:rPr>
      </w:pPr>
      <w:r>
        <w:rPr>
          <w:rFonts w:cstheme="minorHAnsi"/>
          <w:szCs w:val="28"/>
        </w:rPr>
        <w:t xml:space="preserve">Path: </w:t>
      </w:r>
      <w:r w:rsidRPr="00C36CB7">
        <w:rPr>
          <w:rFonts w:cstheme="minorHAnsi"/>
          <w:i/>
          <w:iCs/>
          <w:color w:val="2F5496" w:themeColor="accent1" w:themeShade="BF"/>
          <w:szCs w:val="28"/>
        </w:rPr>
        <w:t xml:space="preserve">Stacks&gt;&gt; </w:t>
      </w:r>
      <w:proofErr w:type="spellStart"/>
      <w:r w:rsidRPr="00C36CB7">
        <w:rPr>
          <w:rFonts w:cstheme="minorHAnsi"/>
          <w:i/>
          <w:iCs/>
          <w:color w:val="2F5496" w:themeColor="accent1" w:themeShade="BF"/>
          <w:szCs w:val="28"/>
        </w:rPr>
        <w:t>vth</w:t>
      </w:r>
      <w:proofErr w:type="spellEnd"/>
      <w:r w:rsidRPr="00C36CB7">
        <w:rPr>
          <w:rFonts w:cstheme="minorHAnsi"/>
          <w:i/>
          <w:iCs/>
          <w:color w:val="2F5496" w:themeColor="accent1" w:themeShade="BF"/>
          <w:szCs w:val="28"/>
        </w:rPr>
        <w:t xml:space="preserve">&gt;&gt; Resources&gt;&gt; </w:t>
      </w:r>
      <w:proofErr w:type="spellStart"/>
      <w:r w:rsidRPr="00C36CB7">
        <w:rPr>
          <w:rFonts w:cstheme="minorHAnsi"/>
          <w:i/>
          <w:iCs/>
          <w:color w:val="2F5496" w:themeColor="accent1" w:themeShade="BF"/>
          <w:szCs w:val="28"/>
        </w:rPr>
        <w:t>vThunderSecurityGroup</w:t>
      </w:r>
      <w:proofErr w:type="spellEnd"/>
      <w:r>
        <w:rPr>
          <w:noProof/>
        </w:rPr>
        <w:tab/>
      </w:r>
    </w:p>
    <w:p w14:paraId="6D1C30BF" w14:textId="77777777" w:rsidR="00DA165D" w:rsidRDefault="00DA165D" w:rsidP="00DA165D">
      <w:pPr>
        <w:rPr>
          <w:rFonts w:cstheme="minorHAnsi"/>
          <w:noProof/>
          <w:szCs w:val="28"/>
        </w:rPr>
      </w:pPr>
      <w:r>
        <w:rPr>
          <w:rFonts w:cstheme="minorHAnsi"/>
          <w:noProof/>
          <w:szCs w:val="28"/>
        </w:rPr>
        <w:t>Note: If you want to add new rule to security group then select security group and then edit inbound rule and add rule and save.</w:t>
      </w:r>
    </w:p>
    <w:p w14:paraId="4F40341E" w14:textId="75752893" w:rsidR="00DA165D" w:rsidRDefault="00DA165D" w:rsidP="00DA165D">
      <w:r w:rsidRPr="00DA165D">
        <w:t>Path: EC2&gt;&gt; Security Groups&gt;&gt; {stack-Name}-</w:t>
      </w:r>
      <w:proofErr w:type="spellStart"/>
      <w:r w:rsidRPr="00DA165D">
        <w:t>mgmt</w:t>
      </w:r>
      <w:proofErr w:type="spellEnd"/>
      <w:r w:rsidRPr="00DA165D">
        <w:t>/data&gt;&gt; Edit inbound rules</w:t>
      </w:r>
    </w:p>
    <w:p w14:paraId="25426CEA" w14:textId="5F276D23" w:rsidR="00A84623" w:rsidRPr="00A84623" w:rsidRDefault="00A84623" w:rsidP="00A84623">
      <w:pPr>
        <w:pStyle w:val="ListParagraph"/>
        <w:rPr>
          <w:noProof/>
          <w:color w:val="4472C4" w:themeColor="accent1"/>
        </w:rPr>
      </w:pPr>
      <w:r w:rsidRPr="00A84623">
        <w:rPr>
          <w:noProof/>
          <w:color w:val="000000" w:themeColor="text1"/>
        </w:rPr>
        <w:t>1.</w:t>
      </w:r>
      <w:r w:rsidR="00EB26E3" w:rsidRPr="00EB26E3">
        <w:rPr>
          <w:color w:val="2E74B5" w:themeColor="accent5" w:themeShade="BF"/>
        </w:rPr>
        <w:t xml:space="preserve"> </w:t>
      </w:r>
      <w:ins w:id="448" w:author="Shubra Singh" w:date="2022-12-21T17:47:00Z">
        <w:r w:rsidR="001B03AF">
          <w:rPr>
            <w:color w:val="2E74B5" w:themeColor="accent5" w:themeShade="BF"/>
          </w:rPr>
          <w:t>&lt;</w:t>
        </w:r>
        <w:proofErr w:type="spellStart"/>
        <w:r w:rsidR="001B03AF">
          <w:rPr>
            <w:color w:val="2E74B5" w:themeColor="accent5" w:themeShade="BF"/>
          </w:rPr>
          <w:t>vth</w:t>
        </w:r>
        <w:proofErr w:type="spellEnd"/>
        <w:r w:rsidR="001B03AF">
          <w:rPr>
            <w:color w:val="2E74B5" w:themeColor="accent5" w:themeShade="BF"/>
          </w:rPr>
          <w:t>&gt;</w:t>
        </w:r>
      </w:ins>
      <w:del w:id="449" w:author="Shubra Singh" w:date="2022-12-21T17:47:00Z">
        <w:r w:rsidR="00EB26E3" w:rsidRPr="00EB26E3" w:rsidDel="001B03AF">
          <w:rPr>
            <w:color w:val="2E74B5" w:themeColor="accent5" w:themeShade="BF"/>
          </w:rPr>
          <w:delText>{stack-name}</w:delText>
        </w:r>
        <w:r w:rsidR="00EF7237" w:rsidRPr="00A84623" w:rsidDel="001B03AF">
          <w:rPr>
            <w:i/>
            <w:iCs/>
            <w:noProof/>
            <w:color w:val="4472C4" w:themeColor="accent1"/>
          </w:rPr>
          <w:delText xml:space="preserve"> </w:delText>
        </w:r>
      </w:del>
      <w:r w:rsidRPr="00A84623">
        <w:rPr>
          <w:i/>
          <w:iCs/>
          <w:noProof/>
          <w:color w:val="4472C4" w:themeColor="accent1"/>
        </w:rPr>
        <w:t>-sg-</w:t>
      </w:r>
      <w:proofErr w:type="spellStart"/>
      <w:r w:rsidRPr="00A84623">
        <w:rPr>
          <w:i/>
          <w:iCs/>
          <w:noProof/>
          <w:color w:val="4472C4" w:themeColor="accent1"/>
        </w:rPr>
        <w:t>mgmt</w:t>
      </w:r>
      <w:proofErr w:type="spellEnd"/>
    </w:p>
    <w:p w14:paraId="2E31A9A7" w14:textId="3832A8D0" w:rsidR="004A6456" w:rsidRDefault="00BF30BD" w:rsidP="00DA165D">
      <w:pPr>
        <w:ind w:left="720"/>
        <w:rPr>
          <w:noProof/>
          <w:color w:val="000000" w:themeColor="text1"/>
        </w:rPr>
      </w:pPr>
      <w:ins w:id="450" w:author="Shubra Singh" w:date="2023-01-06T13:55:00Z">
        <w:r w:rsidRPr="00BF30BD">
          <w:rPr>
            <w:noProof/>
            <w:color w:val="000000" w:themeColor="text1"/>
          </w:rPr>
          <w:drawing>
            <wp:inline distT="0" distB="0" distL="0" distR="0" wp14:anchorId="0A82F341" wp14:editId="6ED11501">
              <wp:extent cx="5731510" cy="27603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60345"/>
                      </a:xfrm>
                      <a:prstGeom prst="rect">
                        <a:avLst/>
                      </a:prstGeom>
                    </pic:spPr>
                  </pic:pic>
                </a:graphicData>
              </a:graphic>
            </wp:inline>
          </w:drawing>
        </w:r>
      </w:ins>
      <w:del w:id="451" w:author="Shubra Singh" w:date="2022-12-27T22:22:00Z">
        <w:r w:rsidR="00EB26E3" w:rsidRPr="00EB26E3" w:rsidDel="003C1EFA">
          <w:rPr>
            <w:noProof/>
          </w:rPr>
          <w:drawing>
            <wp:inline distT="0" distB="0" distL="0" distR="0" wp14:anchorId="6FAD8FD2" wp14:editId="65310E35">
              <wp:extent cx="5731510" cy="2673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73350"/>
                      </a:xfrm>
                      <a:prstGeom prst="rect">
                        <a:avLst/>
                      </a:prstGeom>
                    </pic:spPr>
                  </pic:pic>
                </a:graphicData>
              </a:graphic>
            </wp:inline>
          </w:drawing>
        </w:r>
      </w:del>
    </w:p>
    <w:p w14:paraId="2C688FE5" w14:textId="0CDCA356" w:rsidR="00A84623" w:rsidRDefault="00A84623" w:rsidP="00A84623">
      <w:pPr>
        <w:ind w:firstLine="720"/>
        <w:rPr>
          <w:noProof/>
        </w:rPr>
      </w:pPr>
      <w:r w:rsidRPr="00A84623">
        <w:rPr>
          <w:noProof/>
          <w:color w:val="000000" w:themeColor="text1"/>
        </w:rPr>
        <w:t>2.</w:t>
      </w:r>
      <w:r w:rsidR="00EB26E3" w:rsidRPr="00EB26E3">
        <w:rPr>
          <w:color w:val="2E74B5" w:themeColor="accent5" w:themeShade="BF"/>
        </w:rPr>
        <w:t xml:space="preserve"> </w:t>
      </w:r>
      <w:ins w:id="452" w:author="Shubra Singh" w:date="2022-12-21T17:47:00Z">
        <w:r w:rsidR="001B03AF">
          <w:rPr>
            <w:color w:val="2E74B5" w:themeColor="accent5" w:themeShade="BF"/>
          </w:rPr>
          <w:t>&lt;</w:t>
        </w:r>
        <w:proofErr w:type="spellStart"/>
        <w:r w:rsidR="001B03AF">
          <w:rPr>
            <w:color w:val="2E74B5" w:themeColor="accent5" w:themeShade="BF"/>
          </w:rPr>
          <w:t>vth</w:t>
        </w:r>
        <w:proofErr w:type="spellEnd"/>
        <w:r w:rsidR="001B03AF">
          <w:rPr>
            <w:color w:val="2E74B5" w:themeColor="accent5" w:themeShade="BF"/>
          </w:rPr>
          <w:t>&gt;</w:t>
        </w:r>
      </w:ins>
      <w:del w:id="453" w:author="Shubra Singh" w:date="2022-12-21T17:47:00Z">
        <w:r w:rsidR="00EB26E3" w:rsidRPr="00EB26E3" w:rsidDel="001B03AF">
          <w:rPr>
            <w:color w:val="2E74B5" w:themeColor="accent5" w:themeShade="BF"/>
          </w:rPr>
          <w:delText>{stack-name}</w:delText>
        </w:r>
      </w:del>
      <w:r w:rsidR="00EF7237" w:rsidRPr="00A84623">
        <w:rPr>
          <w:i/>
          <w:iCs/>
          <w:noProof/>
          <w:color w:val="4472C4" w:themeColor="accent1"/>
        </w:rPr>
        <w:t xml:space="preserve"> </w:t>
      </w:r>
      <w:r w:rsidRPr="00A84623">
        <w:rPr>
          <w:i/>
          <w:iCs/>
          <w:noProof/>
          <w:color w:val="4472C4" w:themeColor="accent1"/>
        </w:rPr>
        <w:t>-sg-data</w:t>
      </w:r>
    </w:p>
    <w:p w14:paraId="238E9D90" w14:textId="11395C33" w:rsidR="00450FCE" w:rsidRDefault="00BF30BD" w:rsidP="00A84623">
      <w:pPr>
        <w:ind w:firstLine="720"/>
        <w:rPr>
          <w:noProof/>
        </w:rPr>
      </w:pPr>
      <w:ins w:id="454" w:author="Shubra Singh" w:date="2023-01-06T13:56:00Z">
        <w:r w:rsidRPr="00BF30BD">
          <w:rPr>
            <w:noProof/>
          </w:rPr>
          <w:drawing>
            <wp:inline distT="0" distB="0" distL="0" distR="0" wp14:anchorId="6092C7AC" wp14:editId="6271B356">
              <wp:extent cx="5731510" cy="27444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44470"/>
                      </a:xfrm>
                      <a:prstGeom prst="rect">
                        <a:avLst/>
                      </a:prstGeom>
                    </pic:spPr>
                  </pic:pic>
                </a:graphicData>
              </a:graphic>
            </wp:inline>
          </w:drawing>
        </w:r>
      </w:ins>
      <w:del w:id="455" w:author="Shubra Singh" w:date="2022-12-27T22:22:00Z">
        <w:r w:rsidR="00EB26E3" w:rsidRPr="00EB26E3" w:rsidDel="003C1EFA">
          <w:rPr>
            <w:noProof/>
          </w:rPr>
          <w:drawing>
            <wp:inline distT="0" distB="0" distL="0" distR="0" wp14:anchorId="5A73DF4B" wp14:editId="15D5C01D">
              <wp:extent cx="5731510" cy="26917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1765"/>
                      </a:xfrm>
                      <a:prstGeom prst="rect">
                        <a:avLst/>
                      </a:prstGeom>
                    </pic:spPr>
                  </pic:pic>
                </a:graphicData>
              </a:graphic>
            </wp:inline>
          </w:drawing>
        </w:r>
      </w:del>
    </w:p>
    <w:p w14:paraId="5CAAF078" w14:textId="6C13BA6D" w:rsidR="00DA165D" w:rsidRDefault="00DA165D" w:rsidP="00A84623">
      <w:pPr>
        <w:ind w:firstLine="720"/>
        <w:rPr>
          <w:noProof/>
        </w:rPr>
      </w:pPr>
    </w:p>
    <w:p w14:paraId="2A7A1F2C" w14:textId="77CCDFE8" w:rsidR="00DF5647" w:rsidRPr="008F1F91" w:rsidRDefault="00DF5647" w:rsidP="00DE69C5">
      <w:pPr>
        <w:ind w:left="360"/>
        <w:rPr>
          <w:b/>
          <w:bCs/>
        </w:rPr>
      </w:pPr>
      <w:bookmarkStart w:id="456" w:name="_Toc99031802"/>
      <w:bookmarkStart w:id="457" w:name="_Toc113280436"/>
      <w:proofErr w:type="spellStart"/>
      <w:r w:rsidRPr="008F1F91">
        <w:rPr>
          <w:b/>
          <w:bCs/>
        </w:rPr>
        <w:t>vThunder</w:t>
      </w:r>
      <w:proofErr w:type="spellEnd"/>
      <w:r w:rsidRPr="008F1F91">
        <w:rPr>
          <w:b/>
          <w:bCs/>
        </w:rPr>
        <w:t xml:space="preserve"> Instance</w:t>
      </w:r>
      <w:bookmarkEnd w:id="456"/>
      <w:bookmarkEnd w:id="457"/>
    </w:p>
    <w:p w14:paraId="2A0AB08E" w14:textId="6C957AA8" w:rsidR="00DF5647" w:rsidRPr="00DE69C5" w:rsidRDefault="008F1F91" w:rsidP="00DE69C5">
      <w:pPr>
        <w:ind w:left="1080"/>
        <w:rPr>
          <w:rFonts w:cstheme="minorHAnsi"/>
          <w:szCs w:val="28"/>
        </w:rPr>
      </w:pPr>
      <w:r>
        <w:rPr>
          <w:rFonts w:cstheme="minorHAnsi"/>
          <w:szCs w:val="28"/>
        </w:rPr>
        <w:t xml:space="preserve">In each </w:t>
      </w:r>
      <w:proofErr w:type="spellStart"/>
      <w:r>
        <w:rPr>
          <w:rFonts w:cstheme="minorHAnsi"/>
          <w:szCs w:val="28"/>
        </w:rPr>
        <w:t>gslb</w:t>
      </w:r>
      <w:proofErr w:type="spellEnd"/>
      <w:r>
        <w:rPr>
          <w:rFonts w:cstheme="minorHAnsi"/>
          <w:szCs w:val="28"/>
        </w:rPr>
        <w:t xml:space="preserve"> region</w:t>
      </w:r>
      <w:r w:rsidR="000C1ACE">
        <w:rPr>
          <w:rFonts w:cstheme="minorHAnsi"/>
          <w:szCs w:val="28"/>
        </w:rPr>
        <w:t xml:space="preserve"> </w:t>
      </w:r>
      <w:r w:rsidR="00450FCE">
        <w:rPr>
          <w:rFonts w:cstheme="minorHAnsi"/>
          <w:szCs w:val="28"/>
        </w:rPr>
        <w:t>3</w:t>
      </w:r>
      <w:r w:rsidR="00DF5647" w:rsidRPr="00DE69C5">
        <w:rPr>
          <w:rFonts w:cstheme="minorHAnsi"/>
          <w:szCs w:val="28"/>
        </w:rPr>
        <w:t xml:space="preserve"> </w:t>
      </w:r>
      <w:proofErr w:type="spellStart"/>
      <w:r w:rsidR="00DF5647" w:rsidRPr="00DE69C5">
        <w:rPr>
          <w:rFonts w:cstheme="minorHAnsi"/>
          <w:szCs w:val="28"/>
        </w:rPr>
        <w:t>vThunder</w:t>
      </w:r>
      <w:proofErr w:type="spellEnd"/>
      <w:r w:rsidR="00DF5647" w:rsidRPr="00DE69C5">
        <w:rPr>
          <w:rFonts w:cstheme="minorHAnsi"/>
          <w:szCs w:val="28"/>
        </w:rPr>
        <w:t xml:space="preserve"> </w:t>
      </w:r>
      <w:r>
        <w:rPr>
          <w:rFonts w:cstheme="minorHAnsi"/>
          <w:szCs w:val="28"/>
        </w:rPr>
        <w:t>EC</w:t>
      </w:r>
      <w:r w:rsidR="00DF5647" w:rsidRPr="00DE69C5">
        <w:rPr>
          <w:rFonts w:cstheme="minorHAnsi"/>
          <w:szCs w:val="28"/>
        </w:rPr>
        <w:t>2 instance will be created.</w:t>
      </w:r>
    </w:p>
    <w:p w14:paraId="7723FBB1" w14:textId="51E05211" w:rsidR="00DF5647" w:rsidRPr="00DE69C5" w:rsidRDefault="00DF5647" w:rsidP="00DE69C5">
      <w:pPr>
        <w:spacing w:after="0" w:line="240" w:lineRule="auto"/>
        <w:ind w:left="1080"/>
        <w:rPr>
          <w:rFonts w:cstheme="minorHAnsi"/>
          <w:szCs w:val="28"/>
        </w:rPr>
      </w:pPr>
      <w:r w:rsidRPr="00DE69C5">
        <w:rPr>
          <w:rFonts w:cstheme="minorHAnsi"/>
          <w:b/>
          <w:bCs/>
          <w:szCs w:val="28"/>
        </w:rPr>
        <w:t>Default Size</w:t>
      </w:r>
      <w:r w:rsidRPr="00DE69C5">
        <w:rPr>
          <w:rFonts w:cstheme="minorHAnsi"/>
          <w:szCs w:val="28"/>
        </w:rPr>
        <w:t>: m4.xlarge (40 Gb memory)</w:t>
      </w:r>
    </w:p>
    <w:p w14:paraId="3A7BB9C6" w14:textId="1DB45C16" w:rsidR="00DF5647" w:rsidRDefault="00DF5647" w:rsidP="00DE69C5">
      <w:pPr>
        <w:spacing w:after="0" w:line="240" w:lineRule="auto"/>
        <w:ind w:left="1080"/>
        <w:rPr>
          <w:rFonts w:cstheme="minorHAnsi"/>
          <w:i/>
          <w:iCs/>
          <w:color w:val="2E74B5" w:themeColor="accent5" w:themeShade="BF"/>
          <w:szCs w:val="28"/>
        </w:rPr>
      </w:pPr>
      <w:r w:rsidRPr="00DE69C5">
        <w:rPr>
          <w:rFonts w:cstheme="minorHAnsi"/>
          <w:b/>
          <w:bCs/>
          <w:szCs w:val="28"/>
        </w:rPr>
        <w:t>Default name</w:t>
      </w:r>
      <w:r w:rsidRPr="00DE69C5">
        <w:rPr>
          <w:rFonts w:cstheme="minorHAnsi"/>
          <w:szCs w:val="28"/>
        </w:rPr>
        <w:t xml:space="preserve">: </w:t>
      </w:r>
    </w:p>
    <w:p w14:paraId="2D4C1595" w14:textId="4083B0FD" w:rsidR="008F1F91" w:rsidRDefault="008F1F91" w:rsidP="008F1F91">
      <w:pPr>
        <w:ind w:left="720" w:firstLine="720"/>
      </w:pPr>
      <w:r>
        <w:t>$</w:t>
      </w:r>
      <w:proofErr w:type="spellStart"/>
      <w:r w:rsidRPr="00153836">
        <w:t>vmName</w:t>
      </w:r>
      <w:proofErr w:type="spellEnd"/>
      <w:r>
        <w:t>+$</w:t>
      </w:r>
      <w:r w:rsidRPr="00153836">
        <w:t>region1</w:t>
      </w:r>
      <w:r>
        <w:tab/>
      </w:r>
      <w:ins w:id="458" w:author="Shubra Singh" w:date="2022-12-21T17:47:00Z">
        <w:r w:rsidR="001B03AF">
          <w:rPr>
            <w:color w:val="2E74B5" w:themeColor="accent5" w:themeShade="BF"/>
          </w:rPr>
          <w:t>&lt;</w:t>
        </w:r>
        <w:proofErr w:type="spellStart"/>
        <w:r w:rsidR="001B03AF">
          <w:rPr>
            <w:color w:val="2E74B5" w:themeColor="accent5" w:themeShade="BF"/>
          </w:rPr>
          <w:t>vth</w:t>
        </w:r>
        <w:proofErr w:type="spellEnd"/>
        <w:r w:rsidR="001B03AF">
          <w:rPr>
            <w:color w:val="2E74B5" w:themeColor="accent5" w:themeShade="BF"/>
          </w:rPr>
          <w:t>&gt;</w:t>
        </w:r>
      </w:ins>
      <w:del w:id="459" w:author="Shubra Singh" w:date="2022-12-21T17:47:00Z">
        <w:r w:rsidR="00EB26E3" w:rsidRPr="00EB26E3" w:rsidDel="001B03AF">
          <w:rPr>
            <w:color w:val="2E74B5" w:themeColor="accent5" w:themeShade="BF"/>
          </w:rPr>
          <w:delText>{stack-name}</w:delText>
        </w:r>
      </w:del>
      <w:r w:rsidR="00EF7237" w:rsidRPr="008F1F91">
        <w:rPr>
          <w:i/>
          <w:iCs/>
          <w:color w:val="4472C4" w:themeColor="accent1"/>
        </w:rPr>
        <w:t xml:space="preserve"> </w:t>
      </w:r>
      <w:r w:rsidRPr="008F1F91">
        <w:rPr>
          <w:i/>
          <w:iCs/>
          <w:color w:val="4472C4" w:themeColor="accent1"/>
        </w:rPr>
        <w:t>-controller-region1</w:t>
      </w:r>
    </w:p>
    <w:p w14:paraId="5AE4C1EE" w14:textId="37CB8F1E" w:rsidR="008F1F91" w:rsidRDefault="008F1F91" w:rsidP="008F1F91">
      <w:pPr>
        <w:ind w:left="720"/>
      </w:pPr>
      <w:r>
        <w:tab/>
        <w:t>$</w:t>
      </w:r>
      <w:proofErr w:type="spellStart"/>
      <w:r w:rsidRPr="00153836">
        <w:t>vmName</w:t>
      </w:r>
      <w:proofErr w:type="spellEnd"/>
      <w:r>
        <w:t>+$</w:t>
      </w:r>
      <w:r w:rsidRPr="00153836">
        <w:t>region1</w:t>
      </w:r>
      <w:r>
        <w:tab/>
      </w:r>
      <w:ins w:id="460" w:author="Shubra Singh" w:date="2022-12-21T17:47:00Z">
        <w:r w:rsidR="001B03AF">
          <w:rPr>
            <w:color w:val="2E74B5" w:themeColor="accent5" w:themeShade="BF"/>
          </w:rPr>
          <w:t>&lt;</w:t>
        </w:r>
        <w:proofErr w:type="spellStart"/>
        <w:r w:rsidR="001B03AF">
          <w:rPr>
            <w:color w:val="2E74B5" w:themeColor="accent5" w:themeShade="BF"/>
          </w:rPr>
          <w:t>vth</w:t>
        </w:r>
        <w:proofErr w:type="spellEnd"/>
        <w:r w:rsidR="001B03AF">
          <w:rPr>
            <w:color w:val="2E74B5" w:themeColor="accent5" w:themeShade="BF"/>
          </w:rPr>
          <w:t>&gt;</w:t>
        </w:r>
      </w:ins>
      <w:del w:id="461" w:author="Shubra Singh" w:date="2022-12-21T17:47:00Z">
        <w:r w:rsidR="00EB26E3" w:rsidRPr="00EB26E3" w:rsidDel="001B03AF">
          <w:rPr>
            <w:color w:val="2E74B5" w:themeColor="accent5" w:themeShade="BF"/>
          </w:rPr>
          <w:delText>{stack-name}</w:delText>
        </w:r>
      </w:del>
      <w:r w:rsidRPr="008F1F91">
        <w:rPr>
          <w:i/>
          <w:iCs/>
          <w:color w:val="4472C4" w:themeColor="accent1"/>
        </w:rPr>
        <w:t>-site1-region1</w:t>
      </w:r>
    </w:p>
    <w:p w14:paraId="14F0A845" w14:textId="4DC17F5D" w:rsidR="008F1F91" w:rsidRPr="008F1F91" w:rsidRDefault="008F1F91" w:rsidP="008F1F91">
      <w:pPr>
        <w:ind w:left="720"/>
        <w:rPr>
          <w:i/>
          <w:iCs/>
          <w:color w:val="4472C4" w:themeColor="accent1"/>
        </w:rPr>
      </w:pPr>
      <w:r>
        <w:tab/>
        <w:t>$</w:t>
      </w:r>
      <w:proofErr w:type="spellStart"/>
      <w:r w:rsidRPr="00153836">
        <w:t>vmName</w:t>
      </w:r>
      <w:proofErr w:type="spellEnd"/>
      <w:r>
        <w:t>+$</w:t>
      </w:r>
      <w:r w:rsidRPr="00153836">
        <w:t>region1</w:t>
      </w:r>
      <w:r>
        <w:tab/>
      </w:r>
      <w:ins w:id="462" w:author="Shubra Singh" w:date="2022-12-21T17:47:00Z">
        <w:r w:rsidR="001B03AF">
          <w:rPr>
            <w:color w:val="2E74B5" w:themeColor="accent5" w:themeShade="BF"/>
          </w:rPr>
          <w:t>&lt;</w:t>
        </w:r>
        <w:proofErr w:type="spellStart"/>
        <w:r w:rsidR="001B03AF">
          <w:rPr>
            <w:color w:val="2E74B5" w:themeColor="accent5" w:themeShade="BF"/>
          </w:rPr>
          <w:t>vth</w:t>
        </w:r>
        <w:proofErr w:type="spellEnd"/>
        <w:r w:rsidR="001B03AF">
          <w:rPr>
            <w:color w:val="2E74B5" w:themeColor="accent5" w:themeShade="BF"/>
          </w:rPr>
          <w:t>&gt;</w:t>
        </w:r>
      </w:ins>
      <w:del w:id="463" w:author="Shubra Singh" w:date="2022-12-21T17:47:00Z">
        <w:r w:rsidR="00EB26E3" w:rsidRPr="00EB26E3" w:rsidDel="001B03AF">
          <w:rPr>
            <w:color w:val="2E74B5" w:themeColor="accent5" w:themeShade="BF"/>
          </w:rPr>
          <w:delText>{stack-name}</w:delText>
        </w:r>
      </w:del>
      <w:r w:rsidRPr="008F1F91">
        <w:rPr>
          <w:i/>
          <w:iCs/>
          <w:color w:val="4472C4" w:themeColor="accent1"/>
        </w:rPr>
        <w:t>-site2-region1</w:t>
      </w:r>
    </w:p>
    <w:p w14:paraId="6F742C9D" w14:textId="34A174E9" w:rsidR="008F1F91" w:rsidRDefault="008F1F91" w:rsidP="008F1F91">
      <w:pPr>
        <w:ind w:left="720" w:firstLine="720"/>
      </w:pPr>
      <w:r>
        <w:t>$</w:t>
      </w:r>
      <w:proofErr w:type="spellStart"/>
      <w:r w:rsidRPr="00153836">
        <w:t>vmName</w:t>
      </w:r>
      <w:proofErr w:type="spellEnd"/>
      <w:r>
        <w:t>+$</w:t>
      </w:r>
      <w:r w:rsidRPr="00153836">
        <w:t>region</w:t>
      </w:r>
      <w:r>
        <w:t>2</w:t>
      </w:r>
      <w:r>
        <w:tab/>
      </w:r>
      <w:ins w:id="464" w:author="Shubra Singh" w:date="2022-12-21T17:47:00Z">
        <w:r w:rsidR="001B03AF">
          <w:rPr>
            <w:color w:val="2E74B5" w:themeColor="accent5" w:themeShade="BF"/>
          </w:rPr>
          <w:t>&lt;</w:t>
        </w:r>
        <w:proofErr w:type="spellStart"/>
        <w:r w:rsidR="001B03AF">
          <w:rPr>
            <w:color w:val="2E74B5" w:themeColor="accent5" w:themeShade="BF"/>
          </w:rPr>
          <w:t>vth</w:t>
        </w:r>
        <w:proofErr w:type="spellEnd"/>
        <w:r w:rsidR="001B03AF">
          <w:rPr>
            <w:color w:val="2E74B5" w:themeColor="accent5" w:themeShade="BF"/>
          </w:rPr>
          <w:t>&gt;</w:t>
        </w:r>
      </w:ins>
      <w:del w:id="465" w:author="Shubra Singh" w:date="2022-12-21T17:47:00Z">
        <w:r w:rsidR="00EB26E3" w:rsidRPr="00EB26E3" w:rsidDel="001B03AF">
          <w:rPr>
            <w:color w:val="2E74B5" w:themeColor="accent5" w:themeShade="BF"/>
          </w:rPr>
          <w:delText>{stack-name}</w:delText>
        </w:r>
      </w:del>
      <w:r w:rsidRPr="008F1F91">
        <w:rPr>
          <w:i/>
          <w:iCs/>
          <w:color w:val="4472C4" w:themeColor="accent1"/>
        </w:rPr>
        <w:t>-controller-region2</w:t>
      </w:r>
    </w:p>
    <w:p w14:paraId="56E08329" w14:textId="0CC5A775" w:rsidR="008F1F91" w:rsidRDefault="008F1F91" w:rsidP="008F1F91">
      <w:pPr>
        <w:ind w:left="720" w:firstLine="720"/>
      </w:pPr>
      <w:r>
        <w:t>$</w:t>
      </w:r>
      <w:proofErr w:type="spellStart"/>
      <w:r w:rsidRPr="00153836">
        <w:t>vmName</w:t>
      </w:r>
      <w:proofErr w:type="spellEnd"/>
      <w:r>
        <w:t>+$</w:t>
      </w:r>
      <w:r w:rsidRPr="00153836">
        <w:t>region</w:t>
      </w:r>
      <w:r>
        <w:t>2</w:t>
      </w:r>
      <w:r>
        <w:tab/>
      </w:r>
      <w:ins w:id="466" w:author="Shubra Singh" w:date="2022-12-21T17:47:00Z">
        <w:r w:rsidR="001B03AF">
          <w:rPr>
            <w:color w:val="2E74B5" w:themeColor="accent5" w:themeShade="BF"/>
          </w:rPr>
          <w:t>&lt;</w:t>
        </w:r>
        <w:proofErr w:type="spellStart"/>
        <w:r w:rsidR="001B03AF">
          <w:rPr>
            <w:color w:val="2E74B5" w:themeColor="accent5" w:themeShade="BF"/>
          </w:rPr>
          <w:t>vth</w:t>
        </w:r>
        <w:proofErr w:type="spellEnd"/>
        <w:r w:rsidR="001B03AF">
          <w:rPr>
            <w:color w:val="2E74B5" w:themeColor="accent5" w:themeShade="BF"/>
          </w:rPr>
          <w:t>&gt;</w:t>
        </w:r>
      </w:ins>
      <w:del w:id="467" w:author="Shubra Singh" w:date="2022-12-21T17:47:00Z">
        <w:r w:rsidR="00EB26E3" w:rsidRPr="00EB26E3" w:rsidDel="001B03AF">
          <w:rPr>
            <w:color w:val="2E74B5" w:themeColor="accent5" w:themeShade="BF"/>
          </w:rPr>
          <w:delText>{stack-name}</w:delText>
        </w:r>
      </w:del>
      <w:r w:rsidRPr="008F1F91">
        <w:rPr>
          <w:i/>
          <w:iCs/>
          <w:color w:val="4472C4" w:themeColor="accent1"/>
        </w:rPr>
        <w:t>-site1-region2</w:t>
      </w:r>
    </w:p>
    <w:p w14:paraId="7E14AD1C" w14:textId="12F62BC5" w:rsidR="008F1F91" w:rsidRPr="00BD7D99" w:rsidRDefault="008F1F91" w:rsidP="008F1F91">
      <w:pPr>
        <w:ind w:left="720" w:firstLine="720"/>
      </w:pPr>
      <w:r>
        <w:t>$</w:t>
      </w:r>
      <w:proofErr w:type="spellStart"/>
      <w:r w:rsidRPr="00153836">
        <w:t>vmName</w:t>
      </w:r>
      <w:proofErr w:type="spellEnd"/>
      <w:r>
        <w:t>+$</w:t>
      </w:r>
      <w:r w:rsidRPr="00153836">
        <w:t>region</w:t>
      </w:r>
      <w:r>
        <w:t>2</w:t>
      </w:r>
      <w:r>
        <w:tab/>
      </w:r>
      <w:ins w:id="468" w:author="Shubra Singh" w:date="2022-12-21T17:48:00Z">
        <w:r w:rsidR="001B03AF">
          <w:rPr>
            <w:color w:val="2E74B5" w:themeColor="accent5" w:themeShade="BF"/>
          </w:rPr>
          <w:t>&lt;</w:t>
        </w:r>
        <w:proofErr w:type="spellStart"/>
        <w:r w:rsidR="001B03AF">
          <w:rPr>
            <w:color w:val="2E74B5" w:themeColor="accent5" w:themeShade="BF"/>
          </w:rPr>
          <w:t>vth</w:t>
        </w:r>
        <w:proofErr w:type="spellEnd"/>
        <w:r w:rsidR="001B03AF">
          <w:rPr>
            <w:color w:val="2E74B5" w:themeColor="accent5" w:themeShade="BF"/>
          </w:rPr>
          <w:t>&gt;</w:t>
        </w:r>
      </w:ins>
      <w:del w:id="469" w:author="Shubra Singh" w:date="2022-12-21T17:48:00Z">
        <w:r w:rsidR="00EB26E3" w:rsidRPr="00EB26E3" w:rsidDel="001B03AF">
          <w:rPr>
            <w:color w:val="2E74B5" w:themeColor="accent5" w:themeShade="BF"/>
          </w:rPr>
          <w:delText>{stack-name}</w:delText>
        </w:r>
      </w:del>
      <w:r w:rsidRPr="008F1F91">
        <w:rPr>
          <w:i/>
          <w:iCs/>
          <w:color w:val="4472C4" w:themeColor="accent1"/>
        </w:rPr>
        <w:t>-site2-region2</w:t>
      </w:r>
    </w:p>
    <w:p w14:paraId="3B6F0629" w14:textId="77777777" w:rsidR="008F1F91" w:rsidRPr="00DE69C5" w:rsidRDefault="008F1F91" w:rsidP="00DE69C5">
      <w:pPr>
        <w:spacing w:after="0" w:line="240" w:lineRule="auto"/>
        <w:ind w:left="1080"/>
        <w:rPr>
          <w:rFonts w:cstheme="minorHAnsi"/>
          <w:i/>
          <w:iCs/>
          <w:szCs w:val="28"/>
        </w:rPr>
      </w:pPr>
    </w:p>
    <w:p w14:paraId="5A8926B6" w14:textId="111012CF" w:rsidR="000C1ACE" w:rsidRPr="000C1ACE" w:rsidDel="001B03AF" w:rsidRDefault="00C76A41" w:rsidP="00AD396F">
      <w:pPr>
        <w:pStyle w:val="Heading1"/>
        <w:rPr>
          <w:del w:id="470" w:author="Shubra Singh" w:date="2022-12-21T17:48:00Z"/>
        </w:rPr>
      </w:pPr>
      <w:del w:id="471" w:author="Shubra Singh" w:date="2022-12-21T17:48:00Z">
        <w:r w:rsidDel="001B03AF">
          <w:delText>Chapter 1</w:delText>
        </w:r>
        <w:r w:rsidR="00103CB6" w:rsidDel="001B03AF">
          <w:delText xml:space="preserve"> - </w:delText>
        </w:r>
        <w:r w:rsidR="00C1668D" w:rsidDel="001B03AF">
          <w:delText>Core vThunder Installation &amp; Basic Setup</w:delText>
        </w:r>
      </w:del>
    </w:p>
    <w:p w14:paraId="7045D9CD" w14:textId="37CB5316" w:rsidR="000C1ACE" w:rsidDel="001B03AF" w:rsidRDefault="00F56F7E" w:rsidP="000C1ACE">
      <w:pPr>
        <w:pStyle w:val="Heading2"/>
        <w:rPr>
          <w:del w:id="472" w:author="Shubra Singh" w:date="2022-12-21T17:48:00Z"/>
          <w:sz w:val="28"/>
          <w:szCs w:val="28"/>
        </w:rPr>
      </w:pPr>
      <w:del w:id="473" w:author="Shubra Singh" w:date="2022-12-21T17:48:00Z">
        <w:r w:rsidRPr="00C76A41" w:rsidDel="001B03AF">
          <w:rPr>
            <w:sz w:val="28"/>
            <w:szCs w:val="28"/>
          </w:rPr>
          <w:delText>I</w:delText>
        </w:r>
        <w:r w:rsidR="004142FE" w:rsidRPr="00C76A41" w:rsidDel="001B03AF">
          <w:rPr>
            <w:sz w:val="28"/>
            <w:szCs w:val="28"/>
          </w:rPr>
          <w:delText>n</w:delText>
        </w:r>
        <w:r w:rsidRPr="00C76A41" w:rsidDel="001B03AF">
          <w:rPr>
            <w:sz w:val="28"/>
            <w:szCs w:val="28"/>
          </w:rPr>
          <w:delText>stall</w:delText>
        </w:r>
      </w:del>
    </w:p>
    <w:p w14:paraId="5BAA02DF" w14:textId="77E39CA3" w:rsidR="00D05D27" w:rsidDel="001B03AF" w:rsidRDefault="00D05D27" w:rsidP="00D05D27">
      <w:pPr>
        <w:pStyle w:val="ListParagraph"/>
        <w:numPr>
          <w:ilvl w:val="0"/>
          <w:numId w:val="33"/>
        </w:numPr>
        <w:rPr>
          <w:del w:id="474" w:author="Shubra Singh" w:date="2022-12-21T17:49:00Z"/>
        </w:rPr>
      </w:pPr>
      <w:del w:id="475" w:author="Shubra Singh" w:date="2022-12-21T17:49:00Z">
        <w:r w:rsidDel="001B03AF">
          <w:delText>User can select any region from dropdown for GSLB region1.</w:delText>
        </w:r>
      </w:del>
    </w:p>
    <w:p w14:paraId="2C1E2C65" w14:textId="07706358" w:rsidR="00F56F7E" w:rsidRPr="00EB26E3" w:rsidDel="001B03AF" w:rsidRDefault="00D05D27" w:rsidP="00EB26E3">
      <w:pPr>
        <w:pStyle w:val="ListParagraph"/>
        <w:rPr>
          <w:del w:id="476" w:author="Shubra Singh" w:date="2022-12-21T17:49:00Z"/>
        </w:rPr>
      </w:pPr>
      <w:del w:id="477" w:author="Shubra Singh" w:date="2022-12-21T17:49:00Z">
        <w:r w:rsidDel="001B03AF">
          <w:rPr>
            <w:noProof/>
          </w:rPr>
          <w:drawing>
            <wp:inline distT="0" distB="0" distL="0" distR="0" wp14:anchorId="74345E71" wp14:editId="0743A508">
              <wp:extent cx="5731510" cy="925195"/>
              <wp:effectExtent l="0" t="0" r="2540" b="8255"/>
              <wp:docPr id="25" name="Picture 25"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ectangle&#10;&#10;Description automatically generated with medium confidence"/>
                      <pic:cNvPicPr/>
                    </pic:nvPicPr>
                    <pic:blipFill>
                      <a:blip r:embed="rId28"/>
                      <a:stretch>
                        <a:fillRect/>
                      </a:stretch>
                    </pic:blipFill>
                    <pic:spPr>
                      <a:xfrm>
                        <a:off x="0" y="0"/>
                        <a:ext cx="5731510" cy="925195"/>
                      </a:xfrm>
                      <a:prstGeom prst="rect">
                        <a:avLst/>
                      </a:prstGeom>
                    </pic:spPr>
                  </pic:pic>
                </a:graphicData>
              </a:graphic>
            </wp:inline>
          </w:drawing>
        </w:r>
      </w:del>
    </w:p>
    <w:p w14:paraId="13B77FBD" w14:textId="5DFFC1AA" w:rsidR="00DF5647" w:rsidDel="001B03AF" w:rsidRDefault="00D268A8" w:rsidP="000C1ACE">
      <w:pPr>
        <w:pStyle w:val="ListParagraph"/>
        <w:numPr>
          <w:ilvl w:val="0"/>
          <w:numId w:val="33"/>
        </w:numPr>
        <w:jc w:val="both"/>
        <w:rPr>
          <w:del w:id="478" w:author="Shubra Singh" w:date="2022-12-21T17:49:00Z"/>
          <w:szCs w:val="28"/>
        </w:rPr>
      </w:pPr>
      <w:del w:id="479" w:author="Shubra Singh" w:date="2022-12-21T17:49:00Z">
        <w:r w:rsidRPr="000C1ACE" w:rsidDel="001B03AF">
          <w:rPr>
            <w:szCs w:val="28"/>
          </w:rPr>
          <w:delText>Click on upload a</w:delText>
        </w:r>
        <w:r w:rsidR="0088698E" w:rsidRPr="000C1ACE" w:rsidDel="001B03AF">
          <w:rPr>
            <w:szCs w:val="28"/>
          </w:rPr>
          <w:delText xml:space="preserve"> template file.</w:delText>
        </w:r>
        <w:r w:rsidR="00A34E48" w:rsidDel="001B03AF">
          <w:rPr>
            <w:szCs w:val="28"/>
          </w:rPr>
          <w:delText xml:space="preserve"> </w:delText>
        </w:r>
        <w:r w:rsidR="00DF5647" w:rsidRPr="000C1ACE" w:rsidDel="001B03AF">
          <w:rPr>
            <w:szCs w:val="28"/>
          </w:rPr>
          <w:delText xml:space="preserve">Upload the </w:delText>
        </w:r>
        <w:r w:rsidR="00943BBF" w:rsidRPr="000C1ACE" w:rsidDel="001B03AF">
          <w:rPr>
            <w:szCs w:val="28"/>
          </w:rPr>
          <w:delText>CFT_TMPL_</w:delText>
        </w:r>
        <w:r w:rsidR="00450FCE" w:rsidRPr="000C1ACE" w:rsidDel="001B03AF">
          <w:rPr>
            <w:szCs w:val="28"/>
          </w:rPr>
          <w:delText>GSLB</w:delText>
        </w:r>
        <w:r w:rsidR="00A34E48" w:rsidDel="001B03AF">
          <w:rPr>
            <w:szCs w:val="28"/>
          </w:rPr>
          <w:delText>_Region</w:delText>
        </w:r>
        <w:r w:rsidR="00846271" w:rsidDel="001B03AF">
          <w:rPr>
            <w:szCs w:val="28"/>
          </w:rPr>
          <w:delText>_</w:delText>
        </w:r>
        <w:r w:rsidR="00A34E48" w:rsidDel="001B03AF">
          <w:rPr>
            <w:szCs w:val="28"/>
          </w:rPr>
          <w:delText>1</w:delText>
        </w:r>
        <w:r w:rsidR="00452FD1" w:rsidRPr="000C1ACE" w:rsidDel="001B03AF">
          <w:rPr>
            <w:szCs w:val="28"/>
          </w:rPr>
          <w:delText>. json</w:delText>
        </w:r>
        <w:r w:rsidR="00DF5647" w:rsidRPr="000C1ACE" w:rsidDel="001B03AF">
          <w:rPr>
            <w:szCs w:val="28"/>
          </w:rPr>
          <w:delText xml:space="preserve"> file and click on next.</w:delText>
        </w:r>
      </w:del>
    </w:p>
    <w:p w14:paraId="79790F8E" w14:textId="4A98A21E" w:rsidR="00A34E48" w:rsidDel="001B03AF" w:rsidRDefault="00A34E48" w:rsidP="00A34E48">
      <w:pPr>
        <w:pStyle w:val="ListParagraph"/>
        <w:jc w:val="both"/>
        <w:rPr>
          <w:del w:id="480" w:author="Shubra Singh" w:date="2022-12-21T17:49:00Z"/>
          <w:szCs w:val="28"/>
        </w:rPr>
      </w:pPr>
      <w:del w:id="481" w:author="Shubra Singh" w:date="2022-12-21T17:49:00Z">
        <w:r w:rsidDel="001B03AF">
          <w:rPr>
            <w:szCs w:val="28"/>
          </w:rPr>
          <w:delText>Two CFT templates for each GSLB region.</w:delText>
        </w:r>
      </w:del>
    </w:p>
    <w:p w14:paraId="12546578" w14:textId="436CC4FF" w:rsidR="00622181" w:rsidDel="001B03AF" w:rsidRDefault="00622181" w:rsidP="00A34E48">
      <w:pPr>
        <w:pStyle w:val="ListParagraph"/>
        <w:numPr>
          <w:ilvl w:val="0"/>
          <w:numId w:val="34"/>
        </w:numPr>
        <w:jc w:val="both"/>
        <w:rPr>
          <w:del w:id="482" w:author="Shubra Singh" w:date="2022-12-21T17:49:00Z"/>
          <w:szCs w:val="28"/>
        </w:rPr>
      </w:pPr>
      <w:del w:id="483" w:author="Shubra Singh" w:date="2022-12-21T17:49:00Z">
        <w:r w:rsidRPr="00622181" w:rsidDel="001B03AF">
          <w:rPr>
            <w:szCs w:val="28"/>
          </w:rPr>
          <w:delText>CFT_TMPL_3NIC-6VM-2RG-GSLB_REGION</w:delText>
        </w:r>
        <w:r w:rsidR="00846271" w:rsidDel="001B03AF">
          <w:rPr>
            <w:szCs w:val="28"/>
          </w:rPr>
          <w:delText>_</w:delText>
        </w:r>
        <w:r w:rsidR="00A34E48" w:rsidDel="001B03AF">
          <w:rPr>
            <w:szCs w:val="28"/>
          </w:rPr>
          <w:delText xml:space="preserve">1.json   </w:delText>
        </w:r>
      </w:del>
    </w:p>
    <w:p w14:paraId="28642DCE" w14:textId="5989E94D" w:rsidR="00A34E48" w:rsidDel="001B03AF" w:rsidRDefault="00622181" w:rsidP="00A34E48">
      <w:pPr>
        <w:pStyle w:val="ListParagraph"/>
        <w:numPr>
          <w:ilvl w:val="0"/>
          <w:numId w:val="34"/>
        </w:numPr>
        <w:jc w:val="both"/>
        <w:rPr>
          <w:del w:id="484" w:author="Shubra Singh" w:date="2022-12-21T17:49:00Z"/>
          <w:szCs w:val="28"/>
        </w:rPr>
      </w:pPr>
      <w:del w:id="485" w:author="Shubra Singh" w:date="2022-12-21T17:49:00Z">
        <w:r w:rsidRPr="00622181" w:rsidDel="001B03AF">
          <w:rPr>
            <w:szCs w:val="28"/>
          </w:rPr>
          <w:delText>CFT_TMPL_3NIC-6VM-2RG-GSLB_REGION</w:delText>
        </w:r>
        <w:r w:rsidR="00846271" w:rsidDel="001B03AF">
          <w:rPr>
            <w:szCs w:val="28"/>
          </w:rPr>
          <w:delText>_</w:delText>
        </w:r>
        <w:r w:rsidR="00A34E48" w:rsidDel="001B03AF">
          <w:rPr>
            <w:szCs w:val="28"/>
          </w:rPr>
          <w:delText>2.json</w:delText>
        </w:r>
      </w:del>
    </w:p>
    <w:p w14:paraId="326C4338" w14:textId="77777777" w:rsidR="00A34E48" w:rsidRPr="00A34E48" w:rsidRDefault="00A34E48" w:rsidP="00A34E48">
      <w:pPr>
        <w:pStyle w:val="ListParagraph"/>
        <w:ind w:left="1080"/>
        <w:jc w:val="both"/>
        <w:rPr>
          <w:szCs w:val="28"/>
        </w:rPr>
      </w:pPr>
    </w:p>
    <w:p w14:paraId="76D3667F" w14:textId="61B41643" w:rsidR="00450FCE" w:rsidRPr="00450FCE" w:rsidDel="001B03AF" w:rsidRDefault="00450FCE" w:rsidP="00450FCE">
      <w:pPr>
        <w:pStyle w:val="ListParagraph"/>
        <w:rPr>
          <w:del w:id="486" w:author="Shubra Singh" w:date="2022-12-21T17:49:00Z"/>
          <w:rFonts w:cstheme="minorHAnsi"/>
          <w:noProof/>
          <w:szCs w:val="28"/>
        </w:rPr>
      </w:pPr>
      <w:del w:id="487" w:author="Shubra Singh" w:date="2022-12-21T17:49:00Z">
        <w:r w:rsidRPr="00450FCE" w:rsidDel="001B03AF">
          <w:rPr>
            <w:rFonts w:cstheme="minorHAnsi"/>
            <w:szCs w:val="28"/>
          </w:rPr>
          <w:delText xml:space="preserve">Path: </w:delText>
        </w:r>
        <w:r w:rsidRPr="00450FCE" w:rsidDel="001B03AF">
          <w:rPr>
            <w:rFonts w:cstheme="minorHAnsi"/>
            <w:color w:val="1F4E79" w:themeColor="accent5" w:themeShade="80"/>
            <w:szCs w:val="28"/>
          </w:rPr>
          <w:delText>Cloudformatio</w:delText>
        </w:r>
        <w:r w:rsidRPr="00D05D27" w:rsidDel="001B03AF">
          <w:rPr>
            <w:rFonts w:cstheme="minorHAnsi"/>
            <w:i/>
            <w:iCs/>
            <w:color w:val="2F5496" w:themeColor="accent1" w:themeShade="BF"/>
            <w:szCs w:val="28"/>
          </w:rPr>
          <w:delText>n&gt;&gt;</w:delText>
        </w:r>
        <w:r w:rsidR="00D05D27" w:rsidDel="001B03AF">
          <w:rPr>
            <w:rFonts w:cstheme="minorHAnsi"/>
            <w:szCs w:val="28"/>
          </w:rPr>
          <w:delText xml:space="preserve"> </w:delText>
        </w:r>
        <w:r w:rsidRPr="00450FCE" w:rsidDel="001B03AF">
          <w:rPr>
            <w:rFonts w:cstheme="minorHAnsi"/>
            <w:i/>
            <w:iCs/>
            <w:color w:val="2F5496" w:themeColor="accent1" w:themeShade="BF"/>
            <w:szCs w:val="28"/>
          </w:rPr>
          <w:delText xml:space="preserve">Stacks&gt;&gt; </w:delText>
        </w:r>
        <w:r w:rsidDel="001B03AF">
          <w:rPr>
            <w:rFonts w:cstheme="minorHAnsi"/>
            <w:i/>
            <w:iCs/>
            <w:color w:val="2F5496" w:themeColor="accent1" w:themeShade="BF"/>
            <w:szCs w:val="28"/>
          </w:rPr>
          <w:delText>Create stack</w:delText>
        </w:r>
        <w:r w:rsidDel="001B03AF">
          <w:rPr>
            <w:noProof/>
          </w:rPr>
          <w:tab/>
        </w:r>
      </w:del>
    </w:p>
    <w:p w14:paraId="1179558B" w14:textId="77777777" w:rsidR="00450FCE" w:rsidRPr="00DF29CA" w:rsidRDefault="00450FCE" w:rsidP="00450FCE">
      <w:pPr>
        <w:pStyle w:val="ListParagraph"/>
        <w:jc w:val="both"/>
        <w:rPr>
          <w:szCs w:val="28"/>
        </w:rPr>
      </w:pPr>
    </w:p>
    <w:p w14:paraId="464C907F" w14:textId="271AD265" w:rsidR="001B03AF" w:rsidRDefault="00A74623" w:rsidP="001B03AF">
      <w:pPr>
        <w:pStyle w:val="Heading1"/>
        <w:rPr>
          <w:ins w:id="488" w:author="Shubra Singh" w:date="2022-12-21T17:48:00Z"/>
        </w:rPr>
      </w:pPr>
      <w:del w:id="489" w:author="Shubra Singh" w:date="2022-12-21T17:48:00Z">
        <w:r w:rsidRPr="00A74623" w:rsidDel="001B03AF">
          <w:rPr>
            <w:noProof/>
          </w:rPr>
          <w:drawing>
            <wp:inline distT="0" distB="0" distL="0" distR="0" wp14:anchorId="268E1D34" wp14:editId="6488EDF2">
              <wp:extent cx="5731510" cy="2486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86660"/>
                      </a:xfrm>
                      <a:prstGeom prst="rect">
                        <a:avLst/>
                      </a:prstGeom>
                    </pic:spPr>
                  </pic:pic>
                </a:graphicData>
              </a:graphic>
            </wp:inline>
          </w:drawing>
        </w:r>
      </w:del>
      <w:bookmarkStart w:id="490" w:name="_Toc121685652"/>
      <w:ins w:id="491" w:author="Shubra Singh" w:date="2022-12-21T17:48:00Z">
        <w:r w:rsidR="001B03AF" w:rsidRPr="001B03AF">
          <w:t xml:space="preserve"> </w:t>
        </w:r>
        <w:bookmarkStart w:id="492" w:name="_Toc122537654"/>
        <w:r w:rsidR="001B03AF">
          <w:t xml:space="preserve">Chapter 1 – Install </w:t>
        </w:r>
        <w:proofErr w:type="spellStart"/>
        <w:r w:rsidR="001B03AF">
          <w:t>vADC</w:t>
        </w:r>
        <w:bookmarkEnd w:id="490"/>
        <w:bookmarkEnd w:id="492"/>
        <w:proofErr w:type="spellEnd"/>
      </w:ins>
    </w:p>
    <w:p w14:paraId="02503008" w14:textId="77777777" w:rsidR="001B03AF" w:rsidRPr="00024E0F" w:rsidRDefault="001B03AF" w:rsidP="001B03AF">
      <w:pPr>
        <w:rPr>
          <w:ins w:id="493" w:author="Shubra Singh" w:date="2022-12-21T17:48:00Z"/>
        </w:rPr>
      </w:pPr>
      <w:ins w:id="494" w:author="Shubra Singh" w:date="2022-12-21T17:48:00Z">
        <w:r>
          <w:t xml:space="preserve">All resources will get created in AWS. </w:t>
        </w:r>
      </w:ins>
    </w:p>
    <w:p w14:paraId="594F58DA" w14:textId="77777777" w:rsidR="001B03AF" w:rsidRPr="00335FEE" w:rsidRDefault="001B03AF" w:rsidP="001B03AF">
      <w:pPr>
        <w:pStyle w:val="Heading2"/>
        <w:rPr>
          <w:ins w:id="495" w:author="Shubra Singh" w:date="2022-12-21T17:48:00Z"/>
          <w:sz w:val="28"/>
          <w:szCs w:val="28"/>
        </w:rPr>
      </w:pPr>
      <w:bookmarkStart w:id="496" w:name="_Toc121685653"/>
      <w:bookmarkStart w:id="497" w:name="_Toc122537655"/>
      <w:ins w:id="498" w:author="Shubra Singh" w:date="2022-12-21T17:48:00Z">
        <w:r w:rsidRPr="00314DF9">
          <w:rPr>
            <w:sz w:val="28"/>
            <w:szCs w:val="28"/>
          </w:rPr>
          <w:t>Install</w:t>
        </w:r>
        <w:bookmarkEnd w:id="496"/>
        <w:bookmarkEnd w:id="497"/>
      </w:ins>
    </w:p>
    <w:p w14:paraId="54109B02" w14:textId="6FD7D282" w:rsidR="001B03AF" w:rsidRDefault="001B03AF" w:rsidP="001B03AF">
      <w:pPr>
        <w:pStyle w:val="ListParagraph"/>
        <w:numPr>
          <w:ilvl w:val="0"/>
          <w:numId w:val="23"/>
        </w:numPr>
        <w:jc w:val="both"/>
        <w:rPr>
          <w:ins w:id="499" w:author="Shubra Singh" w:date="2022-12-21T17:49:00Z"/>
          <w:szCs w:val="28"/>
        </w:rPr>
      </w:pPr>
      <w:ins w:id="500" w:author="Shubra Singh" w:date="2022-12-21T17:48:00Z">
        <w:r>
          <w:rPr>
            <w:szCs w:val="28"/>
          </w:rPr>
          <w:t>Navigate to AWS Console -&gt; CloudFormation -&gt; Stacks -&gt; Create Stack</w:t>
        </w:r>
      </w:ins>
    </w:p>
    <w:p w14:paraId="474DEACA" w14:textId="1ADB39B6" w:rsidR="001B03AF" w:rsidRDefault="001B03AF">
      <w:pPr>
        <w:pStyle w:val="ListParagraph"/>
        <w:numPr>
          <w:ilvl w:val="0"/>
          <w:numId w:val="23"/>
        </w:numPr>
        <w:rPr>
          <w:ins w:id="501" w:author="Shubra Singh" w:date="2022-12-21T17:49:00Z"/>
        </w:rPr>
        <w:pPrChange w:id="502" w:author="Shubra Singh" w:date="2022-12-21T17:49:00Z">
          <w:pPr>
            <w:pStyle w:val="ListParagraph"/>
            <w:numPr>
              <w:numId w:val="33"/>
            </w:numPr>
            <w:ind w:hanging="360"/>
          </w:pPr>
        </w:pPrChange>
      </w:pPr>
      <w:ins w:id="503" w:author="Shubra Singh" w:date="2022-12-21T17:49:00Z">
        <w:r>
          <w:t>User can select any region from dropdown for GSLB region1.</w:t>
        </w:r>
      </w:ins>
    </w:p>
    <w:p w14:paraId="13352D70" w14:textId="77777777" w:rsidR="001B03AF" w:rsidRPr="00EB26E3" w:rsidRDefault="001B03AF" w:rsidP="001B03AF">
      <w:pPr>
        <w:pStyle w:val="ListParagraph"/>
        <w:rPr>
          <w:ins w:id="504" w:author="Shubra Singh" w:date="2022-12-21T17:49:00Z"/>
        </w:rPr>
      </w:pPr>
      <w:ins w:id="505" w:author="Shubra Singh" w:date="2022-12-21T17:49:00Z">
        <w:r>
          <w:rPr>
            <w:noProof/>
          </w:rPr>
          <w:drawing>
            <wp:inline distT="0" distB="0" distL="0" distR="0" wp14:anchorId="50CC2C86" wp14:editId="43D4EFFE">
              <wp:extent cx="5731510" cy="925195"/>
              <wp:effectExtent l="0" t="0" r="2540" b="8255"/>
              <wp:docPr id="45" name="Picture 45"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ectangle&#10;&#10;Description automatically generated with medium confidence"/>
                      <pic:cNvPicPr/>
                    </pic:nvPicPr>
                    <pic:blipFill>
                      <a:blip r:embed="rId28"/>
                      <a:stretch>
                        <a:fillRect/>
                      </a:stretch>
                    </pic:blipFill>
                    <pic:spPr>
                      <a:xfrm>
                        <a:off x="0" y="0"/>
                        <a:ext cx="5731510" cy="925195"/>
                      </a:xfrm>
                      <a:prstGeom prst="rect">
                        <a:avLst/>
                      </a:prstGeom>
                    </pic:spPr>
                  </pic:pic>
                </a:graphicData>
              </a:graphic>
            </wp:inline>
          </w:drawing>
        </w:r>
      </w:ins>
    </w:p>
    <w:p w14:paraId="45B3A56F" w14:textId="77777777" w:rsidR="001B03AF" w:rsidRDefault="001B03AF">
      <w:pPr>
        <w:pStyle w:val="ListParagraph"/>
        <w:jc w:val="both"/>
        <w:rPr>
          <w:ins w:id="506" w:author="Shubra Singh" w:date="2022-12-21T17:48:00Z"/>
          <w:szCs w:val="28"/>
        </w:rPr>
        <w:pPrChange w:id="507" w:author="Shubra Singh" w:date="2022-12-21T17:49:00Z">
          <w:pPr>
            <w:pStyle w:val="ListParagraph"/>
            <w:numPr>
              <w:numId w:val="23"/>
            </w:numPr>
            <w:ind w:hanging="360"/>
            <w:jc w:val="both"/>
          </w:pPr>
        </w:pPrChange>
      </w:pPr>
    </w:p>
    <w:p w14:paraId="1C177737" w14:textId="77777777" w:rsidR="001B03AF" w:rsidRDefault="001B03AF" w:rsidP="001B03AF">
      <w:pPr>
        <w:pStyle w:val="ListParagraph"/>
        <w:numPr>
          <w:ilvl w:val="0"/>
          <w:numId w:val="23"/>
        </w:numPr>
        <w:jc w:val="both"/>
        <w:rPr>
          <w:ins w:id="508" w:author="Shubra Singh" w:date="2022-12-21T17:48:00Z"/>
          <w:szCs w:val="28"/>
        </w:rPr>
      </w:pPr>
      <w:ins w:id="509" w:author="Shubra Singh" w:date="2022-12-21T17:48:00Z">
        <w:r>
          <w:rPr>
            <w:szCs w:val="28"/>
          </w:rPr>
          <w:t>Select prepare template.</w:t>
        </w:r>
      </w:ins>
    </w:p>
    <w:p w14:paraId="28BF1143" w14:textId="77777777" w:rsidR="001B03AF" w:rsidRPr="001B03AF" w:rsidRDefault="001B03AF" w:rsidP="001B03AF">
      <w:pPr>
        <w:pStyle w:val="ListParagraph"/>
        <w:numPr>
          <w:ilvl w:val="0"/>
          <w:numId w:val="23"/>
        </w:numPr>
        <w:jc w:val="both"/>
        <w:rPr>
          <w:ins w:id="510" w:author="Shubra Singh" w:date="2022-12-21T17:50:00Z"/>
          <w:szCs w:val="28"/>
        </w:rPr>
      </w:pPr>
      <w:ins w:id="511" w:author="Shubra Singh" w:date="2022-12-21T17:50:00Z">
        <w:r w:rsidRPr="001B03AF">
          <w:rPr>
            <w:szCs w:val="28"/>
          </w:rPr>
          <w:t xml:space="preserve">Click on upload a template file. Upload the CFT_TMPL_GSLB_Region_1. </w:t>
        </w:r>
        <w:proofErr w:type="spellStart"/>
        <w:r w:rsidRPr="001B03AF">
          <w:rPr>
            <w:szCs w:val="28"/>
          </w:rPr>
          <w:t>json</w:t>
        </w:r>
        <w:proofErr w:type="spellEnd"/>
        <w:r w:rsidRPr="001B03AF">
          <w:rPr>
            <w:szCs w:val="28"/>
          </w:rPr>
          <w:t xml:space="preserve"> file and click on next.</w:t>
        </w:r>
      </w:ins>
    </w:p>
    <w:p w14:paraId="4505EE90" w14:textId="77777777" w:rsidR="001B03AF" w:rsidRDefault="001B03AF" w:rsidP="001B03AF">
      <w:pPr>
        <w:pStyle w:val="ListParagraph"/>
        <w:jc w:val="both"/>
        <w:rPr>
          <w:ins w:id="512" w:author="Shubra Singh" w:date="2022-12-21T17:50:00Z"/>
          <w:szCs w:val="28"/>
        </w:rPr>
      </w:pPr>
      <w:ins w:id="513" w:author="Shubra Singh" w:date="2022-12-21T17:50:00Z">
        <w:r>
          <w:rPr>
            <w:szCs w:val="28"/>
          </w:rPr>
          <w:t>Two CFT templates for each GSLB region.</w:t>
        </w:r>
      </w:ins>
    </w:p>
    <w:p w14:paraId="0F9DDF22" w14:textId="77777777" w:rsidR="001B03AF" w:rsidRDefault="001B03AF" w:rsidP="001B03AF">
      <w:pPr>
        <w:pStyle w:val="ListParagraph"/>
        <w:numPr>
          <w:ilvl w:val="0"/>
          <w:numId w:val="34"/>
        </w:numPr>
        <w:jc w:val="both"/>
        <w:rPr>
          <w:ins w:id="514" w:author="Shubra Singh" w:date="2022-12-21T17:50:00Z"/>
          <w:szCs w:val="28"/>
        </w:rPr>
      </w:pPr>
      <w:ins w:id="515" w:author="Shubra Singh" w:date="2022-12-21T17:50:00Z">
        <w:r w:rsidRPr="00622181">
          <w:rPr>
            <w:szCs w:val="28"/>
          </w:rPr>
          <w:t>CFT_TMPL_3NIC-6VM-2RG-GSLB_REGION</w:t>
        </w:r>
        <w:r>
          <w:rPr>
            <w:szCs w:val="28"/>
          </w:rPr>
          <w:t xml:space="preserve">_1.json   </w:t>
        </w:r>
      </w:ins>
    </w:p>
    <w:p w14:paraId="4796171F" w14:textId="29ACDA97" w:rsidR="001B03AF" w:rsidRPr="001B03AF" w:rsidRDefault="001B03AF">
      <w:pPr>
        <w:pStyle w:val="ListParagraph"/>
        <w:numPr>
          <w:ilvl w:val="0"/>
          <w:numId w:val="34"/>
        </w:numPr>
        <w:jc w:val="both"/>
        <w:rPr>
          <w:ins w:id="516" w:author="Shubra Singh" w:date="2022-12-21T17:48:00Z"/>
          <w:szCs w:val="28"/>
        </w:rPr>
        <w:pPrChange w:id="517" w:author="Shubra Singh" w:date="2022-12-21T17:50:00Z">
          <w:pPr>
            <w:pStyle w:val="ListParagraph"/>
            <w:numPr>
              <w:numId w:val="23"/>
            </w:numPr>
            <w:ind w:hanging="360"/>
            <w:jc w:val="both"/>
          </w:pPr>
        </w:pPrChange>
      </w:pPr>
      <w:ins w:id="518" w:author="Shubra Singh" w:date="2022-12-21T17:50:00Z">
        <w:r w:rsidRPr="00622181">
          <w:rPr>
            <w:szCs w:val="28"/>
          </w:rPr>
          <w:t>CFT_TMPL_3NIC-6VM-2RG-GSLB_REGION</w:t>
        </w:r>
        <w:r>
          <w:rPr>
            <w:szCs w:val="28"/>
          </w:rPr>
          <w:t>_2.json</w:t>
        </w:r>
      </w:ins>
    </w:p>
    <w:p w14:paraId="318DB3E5" w14:textId="77777777" w:rsidR="001B03AF" w:rsidRPr="00644E52" w:rsidRDefault="001B03AF" w:rsidP="001B03AF">
      <w:pPr>
        <w:pStyle w:val="ListParagraph"/>
        <w:numPr>
          <w:ilvl w:val="0"/>
          <w:numId w:val="23"/>
        </w:numPr>
        <w:jc w:val="both"/>
        <w:rPr>
          <w:ins w:id="519" w:author="Shubra Singh" w:date="2022-12-21T17:48:00Z"/>
          <w:szCs w:val="28"/>
        </w:rPr>
      </w:pPr>
      <w:ins w:id="520" w:author="Shubra Singh" w:date="2022-12-21T17:48:00Z">
        <w:r>
          <w:rPr>
            <w:szCs w:val="28"/>
          </w:rPr>
          <w:t>Go to</w:t>
        </w:r>
        <w:r w:rsidRPr="00DF29CA">
          <w:rPr>
            <w:szCs w:val="28"/>
          </w:rPr>
          <w:t xml:space="preserve"> next.</w:t>
        </w:r>
      </w:ins>
    </w:p>
    <w:p w14:paraId="243B2332" w14:textId="77777777" w:rsidR="001B03AF" w:rsidRDefault="001B03AF" w:rsidP="001B03AF">
      <w:pPr>
        <w:pStyle w:val="ListParagraph"/>
        <w:numPr>
          <w:ilvl w:val="0"/>
          <w:numId w:val="23"/>
        </w:numPr>
        <w:jc w:val="both"/>
        <w:rPr>
          <w:ins w:id="521" w:author="Shubra Singh" w:date="2022-12-21T17:48:00Z"/>
          <w:szCs w:val="28"/>
        </w:rPr>
      </w:pPr>
      <w:ins w:id="522" w:author="Shubra Singh" w:date="2022-12-21T17:48:00Z">
        <w:r>
          <w:rPr>
            <w:szCs w:val="28"/>
          </w:rPr>
          <w:lastRenderedPageBreak/>
          <w:t xml:space="preserve">Provide stack name. For example: </w:t>
        </w:r>
        <w:r w:rsidRPr="00602F2B">
          <w:rPr>
            <w:color w:val="4472C4" w:themeColor="accent1"/>
            <w:szCs w:val="28"/>
          </w:rPr>
          <w:t>&lt;</w:t>
        </w:r>
        <w:proofErr w:type="spellStart"/>
        <w:r w:rsidRPr="00602F2B">
          <w:rPr>
            <w:color w:val="4472C4" w:themeColor="accent1"/>
            <w:szCs w:val="28"/>
          </w:rPr>
          <w:t>vth</w:t>
        </w:r>
        <w:proofErr w:type="spellEnd"/>
        <w:r w:rsidRPr="00602F2B">
          <w:rPr>
            <w:color w:val="4472C4" w:themeColor="accent1"/>
            <w:szCs w:val="28"/>
          </w:rPr>
          <w:t>&gt;</w:t>
        </w:r>
      </w:ins>
    </w:p>
    <w:p w14:paraId="0BC20830" w14:textId="77777777" w:rsidR="001B03AF" w:rsidRDefault="001B03AF" w:rsidP="001B03AF">
      <w:pPr>
        <w:pStyle w:val="ListParagraph"/>
        <w:numPr>
          <w:ilvl w:val="0"/>
          <w:numId w:val="23"/>
        </w:numPr>
        <w:jc w:val="both"/>
        <w:rPr>
          <w:ins w:id="523" w:author="Shubra Singh" w:date="2022-12-21T17:48:00Z"/>
          <w:szCs w:val="28"/>
        </w:rPr>
      </w:pPr>
      <w:ins w:id="524" w:author="Shubra Singh" w:date="2022-12-21T17:48:00Z">
        <w:r>
          <w:rPr>
            <w:szCs w:val="28"/>
          </w:rPr>
          <w:t>Provide availability zone. For example: us-east-1a</w:t>
        </w:r>
      </w:ins>
    </w:p>
    <w:p w14:paraId="2DC0D6CE" w14:textId="77777777" w:rsidR="001B03AF" w:rsidRPr="00602F2B" w:rsidRDefault="001B03AF" w:rsidP="001B03AF">
      <w:pPr>
        <w:pStyle w:val="ListParagraph"/>
        <w:numPr>
          <w:ilvl w:val="0"/>
          <w:numId w:val="23"/>
        </w:numPr>
        <w:jc w:val="both"/>
        <w:rPr>
          <w:ins w:id="525" w:author="Shubra Singh" w:date="2022-12-21T17:48:00Z"/>
          <w:szCs w:val="28"/>
        </w:rPr>
      </w:pPr>
      <w:ins w:id="526" w:author="Shubra Singh" w:date="2022-12-21T17:48:00Z">
        <w:r w:rsidRPr="00602F2B">
          <w:rPr>
            <w:szCs w:val="28"/>
          </w:rPr>
          <w:t xml:space="preserve">Provide </w:t>
        </w:r>
        <w:proofErr w:type="spellStart"/>
        <w:r w:rsidRPr="00602F2B">
          <w:rPr>
            <w:szCs w:val="28"/>
          </w:rPr>
          <w:t>tag</w:t>
        </w:r>
        <w:r>
          <w:rPr>
            <w:szCs w:val="28"/>
          </w:rPr>
          <w:t>V</w:t>
        </w:r>
        <w:r w:rsidRPr="00602F2B">
          <w:rPr>
            <w:szCs w:val="28"/>
          </w:rPr>
          <w:t>alue</w:t>
        </w:r>
        <w:proofErr w:type="spellEnd"/>
        <w:r w:rsidRPr="00602F2B">
          <w:rPr>
            <w:szCs w:val="28"/>
          </w:rPr>
          <w:t xml:space="preserve">. For example: </w:t>
        </w:r>
        <w:r>
          <w:rPr>
            <w:szCs w:val="28"/>
          </w:rPr>
          <w:t>&lt;</w:t>
        </w:r>
        <w:r w:rsidRPr="00602F2B">
          <w:rPr>
            <w:szCs w:val="28"/>
          </w:rPr>
          <w:t>a10-vthunder-adc</w:t>
        </w:r>
        <w:r>
          <w:rPr>
            <w:szCs w:val="28"/>
          </w:rPr>
          <w:t>&gt;</w:t>
        </w:r>
      </w:ins>
    </w:p>
    <w:p w14:paraId="257AF5F9" w14:textId="218F1632" w:rsidR="004435AB" w:rsidRPr="004435AB" w:rsidRDefault="001B03AF" w:rsidP="004435AB">
      <w:pPr>
        <w:pStyle w:val="ListParagraph"/>
        <w:numPr>
          <w:ilvl w:val="0"/>
          <w:numId w:val="23"/>
        </w:numPr>
        <w:jc w:val="both"/>
        <w:rPr>
          <w:ins w:id="527" w:author="Shubra Singh" w:date="2022-12-21T17:48:00Z"/>
          <w:szCs w:val="28"/>
        </w:rPr>
      </w:pPr>
      <w:ins w:id="528" w:author="Shubra Singh" w:date="2022-12-21T17:48:00Z">
        <w:r>
          <w:rPr>
            <w:szCs w:val="28"/>
          </w:rPr>
          <w:t>Confirm default values.</w:t>
        </w:r>
      </w:ins>
    </w:p>
    <w:p w14:paraId="1D9DF879" w14:textId="6A62CC2A" w:rsidR="0087404C" w:rsidRDefault="0087404C" w:rsidP="00E46A9D">
      <w:pPr>
        <w:pStyle w:val="ListParagraph"/>
      </w:pPr>
    </w:p>
    <w:p w14:paraId="01AC1F40" w14:textId="29209A57" w:rsidR="00DF5647" w:rsidDel="001B03AF" w:rsidRDefault="004E55E9" w:rsidP="00A34E48">
      <w:pPr>
        <w:jc w:val="both"/>
        <w:rPr>
          <w:del w:id="529" w:author="Shubra Singh" w:date="2022-12-21T17:50:00Z"/>
        </w:rPr>
      </w:pPr>
      <w:del w:id="530" w:author="Shubra Singh" w:date="2022-12-21T17:50:00Z">
        <w:r w:rsidDel="001B03AF">
          <w:delText xml:space="preserve">Note: </w:delText>
        </w:r>
        <w:r w:rsidR="0087404C" w:rsidDel="001B03AF">
          <w:delText xml:space="preserve">User can </w:delText>
        </w:r>
        <w:r w:rsidR="00140CEC" w:rsidDel="001B03AF">
          <w:delText>add new values of below parameters or can use provided default values.</w:delText>
        </w:r>
      </w:del>
    </w:p>
    <w:p w14:paraId="7EA405CD" w14:textId="0CBBF103" w:rsidR="00B74537" w:rsidDel="001B03AF" w:rsidRDefault="00B74537" w:rsidP="00DE69C5">
      <w:pPr>
        <w:pStyle w:val="ListParagraph"/>
        <w:numPr>
          <w:ilvl w:val="0"/>
          <w:numId w:val="1"/>
        </w:numPr>
        <w:jc w:val="both"/>
        <w:rPr>
          <w:del w:id="531" w:author="Shubra Singh" w:date="2022-12-21T17:50:00Z"/>
        </w:rPr>
      </w:pPr>
      <w:del w:id="532" w:author="Shubra Singh" w:date="2022-12-21T17:50:00Z">
        <w:r w:rsidDel="001B03AF">
          <w:delText>After adding and verifying parameters, click Next.</w:delText>
        </w:r>
      </w:del>
    </w:p>
    <w:p w14:paraId="0A7F8894" w14:textId="3610D2C3" w:rsidR="00BA328B" w:rsidRDefault="00A74623" w:rsidP="00A34E48">
      <w:pPr>
        <w:pStyle w:val="ListParagraph"/>
        <w:jc w:val="both"/>
      </w:pPr>
      <w:del w:id="533" w:author="Shubra Singh" w:date="2022-12-27T22:49:00Z">
        <w:r w:rsidRPr="00A74623" w:rsidDel="00D7215A">
          <w:rPr>
            <w:noProof/>
          </w:rPr>
          <w:drawing>
            <wp:inline distT="0" distB="0" distL="0" distR="0" wp14:anchorId="01E3BFAF" wp14:editId="47C0EDDE">
              <wp:extent cx="5731510" cy="32931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93110"/>
                      </a:xfrm>
                      <a:prstGeom prst="rect">
                        <a:avLst/>
                      </a:prstGeom>
                    </pic:spPr>
                  </pic:pic>
                </a:graphicData>
              </a:graphic>
            </wp:inline>
          </w:drawing>
        </w:r>
      </w:del>
      <w:ins w:id="534" w:author="Shubra Singh" w:date="2023-01-06T15:47:00Z">
        <w:r w:rsidR="004435AB" w:rsidRPr="004435AB">
          <w:rPr>
            <w:noProof/>
          </w:rPr>
          <w:t xml:space="preserve"> </w:t>
        </w:r>
        <w:r w:rsidR="004435AB" w:rsidRPr="004435AB">
          <w:rPr>
            <w:noProof/>
          </w:rPr>
          <w:drawing>
            <wp:inline distT="0" distB="0" distL="0" distR="0" wp14:anchorId="225B5E94" wp14:editId="4A11169E">
              <wp:extent cx="5731510" cy="34226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22650"/>
                      </a:xfrm>
                      <a:prstGeom prst="rect">
                        <a:avLst/>
                      </a:prstGeom>
                    </pic:spPr>
                  </pic:pic>
                </a:graphicData>
              </a:graphic>
            </wp:inline>
          </w:drawing>
        </w:r>
      </w:ins>
    </w:p>
    <w:p w14:paraId="21455436" w14:textId="35BFB450" w:rsidR="00BF12F9" w:rsidDel="004435AB" w:rsidRDefault="004435AB" w:rsidP="004435AB">
      <w:pPr>
        <w:pStyle w:val="ListParagraph"/>
        <w:jc w:val="both"/>
        <w:rPr>
          <w:del w:id="535" w:author="Shubra Singh" w:date="2023-01-06T15:42:00Z"/>
        </w:rPr>
      </w:pPr>
      <w:ins w:id="536" w:author="Shubra Singh" w:date="2023-01-06T15:47:00Z">
        <w:r w:rsidRPr="004435AB">
          <w:rPr>
            <w:noProof/>
          </w:rPr>
          <w:drawing>
            <wp:inline distT="0" distB="0" distL="0" distR="0" wp14:anchorId="37EC6353" wp14:editId="02AB269F">
              <wp:extent cx="5731510" cy="325945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59455"/>
                      </a:xfrm>
                      <a:prstGeom prst="rect">
                        <a:avLst/>
                      </a:prstGeom>
                    </pic:spPr>
                  </pic:pic>
                </a:graphicData>
              </a:graphic>
            </wp:inline>
          </w:drawing>
        </w:r>
        <w:r w:rsidRPr="004435AB" w:rsidDel="00D7215A">
          <w:t xml:space="preserve"> </w:t>
        </w:r>
      </w:ins>
      <w:del w:id="537" w:author="Shubra Singh" w:date="2022-12-27T22:49:00Z">
        <w:r w:rsidR="009469B5" w:rsidRPr="009469B5" w:rsidDel="00D7215A">
          <w:rPr>
            <w:noProof/>
          </w:rPr>
          <w:drawing>
            <wp:inline distT="0" distB="0" distL="0" distR="0" wp14:anchorId="5B820963" wp14:editId="0AD11BB5">
              <wp:extent cx="5731510" cy="30988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98800"/>
                      </a:xfrm>
                      <a:prstGeom prst="rect">
                        <a:avLst/>
                      </a:prstGeom>
                    </pic:spPr>
                  </pic:pic>
                </a:graphicData>
              </a:graphic>
            </wp:inline>
          </w:drawing>
        </w:r>
      </w:del>
    </w:p>
    <w:p w14:paraId="167542B2" w14:textId="77777777" w:rsidR="004435AB" w:rsidRDefault="004435AB" w:rsidP="00DF25DD">
      <w:pPr>
        <w:pStyle w:val="ListParagraph"/>
        <w:jc w:val="both"/>
        <w:rPr>
          <w:ins w:id="538" w:author="Shubra Singh" w:date="2023-01-06T15:48:00Z"/>
        </w:rPr>
      </w:pPr>
    </w:p>
    <w:p w14:paraId="517D13A0" w14:textId="53263FA1" w:rsidR="004435AB" w:rsidRDefault="004435AB" w:rsidP="004435AB">
      <w:pPr>
        <w:pStyle w:val="ListParagraph"/>
        <w:jc w:val="both"/>
        <w:rPr>
          <w:ins w:id="539" w:author="Shubra Singh" w:date="2023-01-06T15:47:00Z"/>
        </w:rPr>
      </w:pPr>
      <w:ins w:id="540" w:author="Shubra Singh" w:date="2023-01-06T15:48:00Z">
        <w:r w:rsidRPr="004435AB">
          <w:rPr>
            <w:noProof/>
          </w:rPr>
          <w:lastRenderedPageBreak/>
          <w:drawing>
            <wp:inline distT="0" distB="0" distL="0" distR="0" wp14:anchorId="7D63E6B1" wp14:editId="0C3B3F2A">
              <wp:extent cx="5731510" cy="306832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68320"/>
                      </a:xfrm>
                      <a:prstGeom prst="rect">
                        <a:avLst/>
                      </a:prstGeom>
                    </pic:spPr>
                  </pic:pic>
                </a:graphicData>
              </a:graphic>
            </wp:inline>
          </w:drawing>
        </w:r>
      </w:ins>
    </w:p>
    <w:p w14:paraId="0667A19F" w14:textId="0E65D8DA" w:rsidR="004435AB" w:rsidRDefault="004435AB" w:rsidP="00DF25DD">
      <w:pPr>
        <w:pStyle w:val="ListParagraph"/>
        <w:jc w:val="both"/>
        <w:rPr>
          <w:ins w:id="541" w:author="Shubra Singh" w:date="2023-01-06T15:42:00Z"/>
        </w:rPr>
      </w:pPr>
    </w:p>
    <w:p w14:paraId="743CEA73" w14:textId="77777777" w:rsidR="004435AB" w:rsidRDefault="004435AB" w:rsidP="00DF25DD">
      <w:pPr>
        <w:pStyle w:val="ListParagraph"/>
        <w:jc w:val="both"/>
        <w:rPr>
          <w:ins w:id="542" w:author="Shubra Singh" w:date="2023-01-06T15:42:00Z"/>
        </w:rPr>
      </w:pPr>
    </w:p>
    <w:p w14:paraId="60113D54" w14:textId="2D7131A1" w:rsidR="004435AB" w:rsidRDefault="004435AB">
      <w:pPr>
        <w:jc w:val="both"/>
        <w:pPrChange w:id="543" w:author="Shubra Singh" w:date="2023-01-06T15:42:00Z">
          <w:pPr>
            <w:pStyle w:val="ListParagraph"/>
            <w:jc w:val="both"/>
          </w:pPr>
        </w:pPrChange>
      </w:pPr>
      <w:ins w:id="544" w:author="Shubra Singh" w:date="2023-01-06T15:42:00Z">
        <w:r>
          <w:t xml:space="preserve">      NOTE : If you change the IP addresses other than default make sure they </w:t>
        </w:r>
      </w:ins>
      <w:ins w:id="545" w:author="Shubra Singh" w:date="2023-01-06T15:43:00Z">
        <w:r>
          <w:t>come under CIDR range of Data Subnet1 (</w:t>
        </w:r>
        <w:proofErr w:type="spellStart"/>
        <w:r>
          <w:t>i.e</w:t>
        </w:r>
        <w:proofErr w:type="spellEnd"/>
        <w:r>
          <w:t xml:space="preserve"> </w:t>
        </w:r>
      </w:ins>
      <w:ins w:id="546" w:author="Shubra Singh" w:date="2023-01-06T15:44:00Z">
        <w:r>
          <w:t>10.1.2.0/24 is default CIDR of regio</w:t>
        </w:r>
      </w:ins>
      <w:ins w:id="547" w:author="Shubra Singh" w:date="2023-01-06T15:45:00Z">
        <w:r>
          <w:t>n1 and 10.2.2.0/24 is default CIDR of region2)</w:t>
        </w:r>
      </w:ins>
    </w:p>
    <w:p w14:paraId="0A774349" w14:textId="2AEE55A6" w:rsidR="001B03AF" w:rsidRPr="001B03AF" w:rsidRDefault="001B03AF">
      <w:pPr>
        <w:pStyle w:val="ListParagraph"/>
        <w:numPr>
          <w:ilvl w:val="0"/>
          <w:numId w:val="23"/>
        </w:numPr>
        <w:jc w:val="both"/>
        <w:rPr>
          <w:ins w:id="548" w:author="Shubra Singh" w:date="2022-12-21T17:50:00Z"/>
          <w:szCs w:val="28"/>
        </w:rPr>
        <w:pPrChange w:id="549" w:author="Shubra Singh" w:date="2022-12-21T17:50:00Z">
          <w:pPr>
            <w:pStyle w:val="ListParagraph"/>
            <w:numPr>
              <w:numId w:val="1"/>
            </w:numPr>
            <w:ind w:hanging="360"/>
            <w:jc w:val="both"/>
          </w:pPr>
        </w:pPrChange>
      </w:pPr>
      <w:ins w:id="550" w:author="Shubra Singh" w:date="2022-12-21T17:50:00Z">
        <w:r w:rsidRPr="001B03AF">
          <w:rPr>
            <w:szCs w:val="28"/>
          </w:rPr>
          <w:t xml:space="preserve">Below listed sizes are verified for </w:t>
        </w:r>
        <w:proofErr w:type="spellStart"/>
        <w:r w:rsidRPr="001B03AF">
          <w:rPr>
            <w:szCs w:val="28"/>
          </w:rPr>
          <w:t>vThunder</w:t>
        </w:r>
        <w:proofErr w:type="spellEnd"/>
        <w:r w:rsidRPr="001B03AF">
          <w:rPr>
            <w:szCs w:val="28"/>
          </w:rPr>
          <w:t xml:space="preserve">. </w:t>
        </w:r>
      </w:ins>
    </w:p>
    <w:p w14:paraId="0E727BEE" w14:textId="41D6B829" w:rsidR="00EB26E3" w:rsidRPr="00D05D27" w:rsidRDefault="00EB26E3">
      <w:pPr>
        <w:pStyle w:val="ListParagraph"/>
        <w:jc w:val="both"/>
        <w:rPr>
          <w:rStyle w:val="normaltextrun"/>
          <w:szCs w:val="28"/>
        </w:rPr>
        <w:pPrChange w:id="551" w:author="Shubra Singh" w:date="2022-12-21T17:50:00Z">
          <w:pPr>
            <w:pStyle w:val="ListParagraph"/>
            <w:numPr>
              <w:numId w:val="1"/>
            </w:numPr>
            <w:ind w:hanging="360"/>
            <w:jc w:val="both"/>
          </w:pPr>
        </w:pPrChange>
      </w:pPr>
      <w:del w:id="552" w:author="Shubra Singh" w:date="2022-12-21T17:50:00Z">
        <w:r w:rsidRPr="000C1ACE" w:rsidDel="001B03AF">
          <w:rPr>
            <w:szCs w:val="28"/>
          </w:rPr>
          <w:delText xml:space="preserve">Default size is m4.xlarge, user can pick any </w:delText>
        </w:r>
        <w:r w:rsidR="00BF12F9" w:rsidDel="001B03AF">
          <w:rPr>
            <w:szCs w:val="28"/>
          </w:rPr>
          <w:delText>instance type</w:delText>
        </w:r>
        <w:r w:rsidRPr="000C1ACE" w:rsidDel="001B03AF">
          <w:rPr>
            <w:szCs w:val="28"/>
          </w:rPr>
          <w:delText xml:space="preserve"> which is present</w:delText>
        </w:r>
        <w:r w:rsidR="00BF12F9" w:rsidDel="001B03AF">
          <w:rPr>
            <w:szCs w:val="28"/>
          </w:rPr>
          <w:delText xml:space="preserve"> in below list</w:delText>
        </w:r>
        <w:r w:rsidRPr="000C1ACE" w:rsidDel="001B03AF">
          <w:rPr>
            <w:szCs w:val="28"/>
          </w:rPr>
          <w:delText>.</w:delText>
        </w:r>
      </w:del>
    </w:p>
    <w:tbl>
      <w:tblPr>
        <w:tblW w:w="5526" w:type="dxa"/>
        <w:jc w:val="center"/>
        <w:tblLook w:val="04A0" w:firstRow="1" w:lastRow="0" w:firstColumn="1" w:lastColumn="0" w:noHBand="0" w:noVBand="1"/>
      </w:tblPr>
      <w:tblGrid>
        <w:gridCol w:w="1327"/>
        <w:gridCol w:w="980"/>
        <w:gridCol w:w="999"/>
        <w:gridCol w:w="2220"/>
      </w:tblGrid>
      <w:tr w:rsidR="00BF12F9" w:rsidRPr="00BF12F9" w14:paraId="69ABA3DE" w14:textId="77777777" w:rsidTr="00BF12F9">
        <w:trPr>
          <w:trHeight w:val="390"/>
          <w:jc w:val="center"/>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05790" w14:textId="77777777" w:rsidR="00BF12F9" w:rsidRPr="00BF12F9" w:rsidRDefault="00BF12F9" w:rsidP="00BF12F9">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Instance</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1D7C21BB" w14:textId="77777777" w:rsidR="00BF12F9" w:rsidRPr="00BF12F9" w:rsidRDefault="00BF12F9" w:rsidP="00BF12F9">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vCPU</w:t>
            </w:r>
          </w:p>
        </w:tc>
        <w:tc>
          <w:tcPr>
            <w:tcW w:w="999" w:type="dxa"/>
            <w:tcBorders>
              <w:top w:val="single" w:sz="4" w:space="0" w:color="auto"/>
              <w:left w:val="nil"/>
              <w:bottom w:val="single" w:sz="4" w:space="0" w:color="auto"/>
              <w:right w:val="single" w:sz="4" w:space="0" w:color="auto"/>
            </w:tcBorders>
            <w:shd w:val="clear" w:color="auto" w:fill="auto"/>
            <w:noWrap/>
            <w:vAlign w:val="center"/>
            <w:hideMark/>
          </w:tcPr>
          <w:p w14:paraId="3E26C46C" w14:textId="77777777" w:rsidR="00BF12F9" w:rsidRPr="00BF12F9" w:rsidRDefault="00BF12F9" w:rsidP="00BF12F9">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Memory</w:t>
            </w:r>
          </w:p>
        </w:tc>
        <w:tc>
          <w:tcPr>
            <w:tcW w:w="2220" w:type="dxa"/>
            <w:tcBorders>
              <w:top w:val="single" w:sz="4" w:space="0" w:color="auto"/>
              <w:left w:val="nil"/>
              <w:bottom w:val="single" w:sz="4" w:space="0" w:color="auto"/>
              <w:right w:val="single" w:sz="4" w:space="0" w:color="auto"/>
            </w:tcBorders>
            <w:shd w:val="clear" w:color="auto" w:fill="auto"/>
            <w:vAlign w:val="center"/>
            <w:hideMark/>
          </w:tcPr>
          <w:p w14:paraId="704A33A1" w14:textId="0C087E26" w:rsidR="00BF12F9" w:rsidRPr="00BF12F9" w:rsidRDefault="00BF12F9" w:rsidP="00BF12F9">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 xml:space="preserve">Number of </w:t>
            </w:r>
            <w:r>
              <w:rPr>
                <w:rFonts w:ascii="Calibri" w:eastAsia="Times New Roman" w:hAnsi="Calibri" w:cs="Calibri"/>
                <w:b/>
                <w:bCs/>
                <w:color w:val="000000"/>
                <w:sz w:val="22"/>
                <w:lang w:eastAsia="en-IN"/>
              </w:rPr>
              <w:t xml:space="preserve">Network </w:t>
            </w:r>
            <w:r w:rsidRPr="00BF12F9">
              <w:rPr>
                <w:rFonts w:ascii="Calibri" w:eastAsia="Times New Roman" w:hAnsi="Calibri" w:cs="Calibri"/>
                <w:b/>
                <w:bCs/>
                <w:color w:val="000000"/>
                <w:sz w:val="22"/>
                <w:lang w:eastAsia="en-IN"/>
              </w:rPr>
              <w:t>Interfaces</w:t>
            </w:r>
          </w:p>
        </w:tc>
      </w:tr>
      <w:tr w:rsidR="00BF12F9" w:rsidRPr="00BF12F9" w14:paraId="1BE7AF6C"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8BA6991"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c4.xlarge</w:t>
            </w:r>
          </w:p>
        </w:tc>
        <w:tc>
          <w:tcPr>
            <w:tcW w:w="980" w:type="dxa"/>
            <w:tcBorders>
              <w:top w:val="nil"/>
              <w:left w:val="nil"/>
              <w:bottom w:val="single" w:sz="4" w:space="0" w:color="auto"/>
              <w:right w:val="single" w:sz="4" w:space="0" w:color="auto"/>
            </w:tcBorders>
            <w:shd w:val="clear" w:color="auto" w:fill="auto"/>
            <w:noWrap/>
            <w:vAlign w:val="bottom"/>
            <w:hideMark/>
          </w:tcPr>
          <w:p w14:paraId="2270CB6D"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5C38CFDD"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7680</w:t>
            </w:r>
          </w:p>
        </w:tc>
        <w:tc>
          <w:tcPr>
            <w:tcW w:w="2220" w:type="dxa"/>
            <w:tcBorders>
              <w:top w:val="nil"/>
              <w:left w:val="nil"/>
              <w:bottom w:val="single" w:sz="4" w:space="0" w:color="auto"/>
              <w:right w:val="single" w:sz="4" w:space="0" w:color="auto"/>
            </w:tcBorders>
            <w:shd w:val="clear" w:color="auto" w:fill="auto"/>
            <w:noWrap/>
            <w:vAlign w:val="bottom"/>
            <w:hideMark/>
          </w:tcPr>
          <w:p w14:paraId="0A8B4521"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F12F9" w:rsidRPr="00BF12F9" w14:paraId="0334B3F9"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2419110"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c4.4xlarge</w:t>
            </w:r>
          </w:p>
        </w:tc>
        <w:tc>
          <w:tcPr>
            <w:tcW w:w="980" w:type="dxa"/>
            <w:tcBorders>
              <w:top w:val="nil"/>
              <w:left w:val="nil"/>
              <w:bottom w:val="single" w:sz="4" w:space="0" w:color="auto"/>
              <w:right w:val="single" w:sz="4" w:space="0" w:color="auto"/>
            </w:tcBorders>
            <w:shd w:val="clear" w:color="auto" w:fill="auto"/>
            <w:noWrap/>
            <w:vAlign w:val="bottom"/>
            <w:hideMark/>
          </w:tcPr>
          <w:p w14:paraId="4866C996"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2A5050DE"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30720</w:t>
            </w:r>
          </w:p>
        </w:tc>
        <w:tc>
          <w:tcPr>
            <w:tcW w:w="2220" w:type="dxa"/>
            <w:tcBorders>
              <w:top w:val="nil"/>
              <w:left w:val="nil"/>
              <w:bottom w:val="single" w:sz="4" w:space="0" w:color="auto"/>
              <w:right w:val="single" w:sz="4" w:space="0" w:color="auto"/>
            </w:tcBorders>
            <w:shd w:val="clear" w:color="auto" w:fill="auto"/>
            <w:noWrap/>
            <w:vAlign w:val="bottom"/>
            <w:hideMark/>
          </w:tcPr>
          <w:p w14:paraId="663B122A"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F12F9" w:rsidRPr="00BF12F9" w14:paraId="021E6481"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7E8FB5A"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c4.8xlarge</w:t>
            </w:r>
          </w:p>
        </w:tc>
        <w:tc>
          <w:tcPr>
            <w:tcW w:w="980" w:type="dxa"/>
            <w:tcBorders>
              <w:top w:val="nil"/>
              <w:left w:val="nil"/>
              <w:bottom w:val="single" w:sz="4" w:space="0" w:color="auto"/>
              <w:right w:val="single" w:sz="4" w:space="0" w:color="auto"/>
            </w:tcBorders>
            <w:shd w:val="clear" w:color="auto" w:fill="auto"/>
            <w:noWrap/>
            <w:vAlign w:val="bottom"/>
            <w:hideMark/>
          </w:tcPr>
          <w:p w14:paraId="5FFF5F66"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62FBA345"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61440</w:t>
            </w:r>
          </w:p>
        </w:tc>
        <w:tc>
          <w:tcPr>
            <w:tcW w:w="2220" w:type="dxa"/>
            <w:tcBorders>
              <w:top w:val="nil"/>
              <w:left w:val="nil"/>
              <w:bottom w:val="single" w:sz="4" w:space="0" w:color="auto"/>
              <w:right w:val="single" w:sz="4" w:space="0" w:color="auto"/>
            </w:tcBorders>
            <w:shd w:val="clear" w:color="auto" w:fill="auto"/>
            <w:noWrap/>
            <w:vAlign w:val="bottom"/>
            <w:hideMark/>
          </w:tcPr>
          <w:p w14:paraId="6AB37863"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F12F9" w:rsidRPr="00BF12F9" w14:paraId="3B988C0F"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30269F9"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d2.xlarge</w:t>
            </w:r>
          </w:p>
        </w:tc>
        <w:tc>
          <w:tcPr>
            <w:tcW w:w="980" w:type="dxa"/>
            <w:tcBorders>
              <w:top w:val="nil"/>
              <w:left w:val="nil"/>
              <w:bottom w:val="single" w:sz="4" w:space="0" w:color="auto"/>
              <w:right w:val="single" w:sz="4" w:space="0" w:color="auto"/>
            </w:tcBorders>
            <w:shd w:val="clear" w:color="auto" w:fill="auto"/>
            <w:noWrap/>
            <w:vAlign w:val="bottom"/>
            <w:hideMark/>
          </w:tcPr>
          <w:p w14:paraId="6EA86FBD"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4ED3A749"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28C57EA7"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F12F9" w:rsidRPr="00BF12F9" w14:paraId="7D4F5161"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641E88C"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d2.2xlarge</w:t>
            </w:r>
          </w:p>
        </w:tc>
        <w:tc>
          <w:tcPr>
            <w:tcW w:w="980" w:type="dxa"/>
            <w:tcBorders>
              <w:top w:val="nil"/>
              <w:left w:val="nil"/>
              <w:bottom w:val="single" w:sz="4" w:space="0" w:color="auto"/>
              <w:right w:val="single" w:sz="4" w:space="0" w:color="auto"/>
            </w:tcBorders>
            <w:shd w:val="clear" w:color="auto" w:fill="auto"/>
            <w:noWrap/>
            <w:vAlign w:val="bottom"/>
            <w:hideMark/>
          </w:tcPr>
          <w:p w14:paraId="09833F8B"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0B297491"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50699393"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F12F9" w:rsidRPr="00BF12F9" w14:paraId="71B500BA"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6F1F46A"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d2.4xlarge</w:t>
            </w:r>
          </w:p>
        </w:tc>
        <w:tc>
          <w:tcPr>
            <w:tcW w:w="980" w:type="dxa"/>
            <w:tcBorders>
              <w:top w:val="nil"/>
              <w:left w:val="nil"/>
              <w:bottom w:val="single" w:sz="4" w:space="0" w:color="auto"/>
              <w:right w:val="single" w:sz="4" w:space="0" w:color="auto"/>
            </w:tcBorders>
            <w:shd w:val="clear" w:color="auto" w:fill="auto"/>
            <w:noWrap/>
            <w:vAlign w:val="bottom"/>
            <w:hideMark/>
          </w:tcPr>
          <w:p w14:paraId="6B3A8236"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EA24D8D"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7385DE7B"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F12F9" w:rsidRPr="00BF12F9" w14:paraId="6FC07001"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7E9DD13"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d2.8xlarge</w:t>
            </w:r>
          </w:p>
        </w:tc>
        <w:tc>
          <w:tcPr>
            <w:tcW w:w="980" w:type="dxa"/>
            <w:tcBorders>
              <w:top w:val="nil"/>
              <w:left w:val="nil"/>
              <w:bottom w:val="single" w:sz="4" w:space="0" w:color="auto"/>
              <w:right w:val="single" w:sz="4" w:space="0" w:color="auto"/>
            </w:tcBorders>
            <w:shd w:val="clear" w:color="auto" w:fill="auto"/>
            <w:noWrap/>
            <w:vAlign w:val="bottom"/>
            <w:hideMark/>
          </w:tcPr>
          <w:p w14:paraId="71D30554"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47806924"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244E6D36"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F12F9" w:rsidRPr="00BF12F9" w14:paraId="371A1DA0"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495C9D4"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m4.xlarge</w:t>
            </w:r>
          </w:p>
        </w:tc>
        <w:tc>
          <w:tcPr>
            <w:tcW w:w="980" w:type="dxa"/>
            <w:tcBorders>
              <w:top w:val="nil"/>
              <w:left w:val="nil"/>
              <w:bottom w:val="single" w:sz="4" w:space="0" w:color="auto"/>
              <w:right w:val="single" w:sz="4" w:space="0" w:color="auto"/>
            </w:tcBorders>
            <w:shd w:val="clear" w:color="auto" w:fill="auto"/>
            <w:noWrap/>
            <w:vAlign w:val="bottom"/>
            <w:hideMark/>
          </w:tcPr>
          <w:p w14:paraId="416CA068"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F52A02D"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1FD7DBDB"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F12F9" w:rsidRPr="00BF12F9" w14:paraId="0FBCFB41"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FEF5E62"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m4.2xlarge</w:t>
            </w:r>
          </w:p>
        </w:tc>
        <w:tc>
          <w:tcPr>
            <w:tcW w:w="980" w:type="dxa"/>
            <w:tcBorders>
              <w:top w:val="nil"/>
              <w:left w:val="nil"/>
              <w:bottom w:val="single" w:sz="4" w:space="0" w:color="auto"/>
              <w:right w:val="single" w:sz="4" w:space="0" w:color="auto"/>
            </w:tcBorders>
            <w:shd w:val="clear" w:color="auto" w:fill="auto"/>
            <w:noWrap/>
            <w:vAlign w:val="bottom"/>
            <w:hideMark/>
          </w:tcPr>
          <w:p w14:paraId="1D04DEF3"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5EE9C1CE"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48BCD826"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F12F9" w:rsidRPr="00BF12F9" w14:paraId="706E3B3C"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FFFB119"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m4.4xlarge</w:t>
            </w:r>
          </w:p>
        </w:tc>
        <w:tc>
          <w:tcPr>
            <w:tcW w:w="980" w:type="dxa"/>
            <w:tcBorders>
              <w:top w:val="nil"/>
              <w:left w:val="nil"/>
              <w:bottom w:val="single" w:sz="4" w:space="0" w:color="auto"/>
              <w:right w:val="single" w:sz="4" w:space="0" w:color="auto"/>
            </w:tcBorders>
            <w:shd w:val="clear" w:color="auto" w:fill="auto"/>
            <w:noWrap/>
            <w:vAlign w:val="bottom"/>
            <w:hideMark/>
          </w:tcPr>
          <w:p w14:paraId="6F39E6AB"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1B531F1E"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5EDD7213"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F12F9" w:rsidRPr="00BF12F9" w14:paraId="356CC807"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FE3620F"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m4.10xlarge</w:t>
            </w:r>
          </w:p>
        </w:tc>
        <w:tc>
          <w:tcPr>
            <w:tcW w:w="980" w:type="dxa"/>
            <w:tcBorders>
              <w:top w:val="nil"/>
              <w:left w:val="nil"/>
              <w:bottom w:val="single" w:sz="4" w:space="0" w:color="auto"/>
              <w:right w:val="single" w:sz="4" w:space="0" w:color="auto"/>
            </w:tcBorders>
            <w:shd w:val="clear" w:color="auto" w:fill="auto"/>
            <w:noWrap/>
            <w:vAlign w:val="bottom"/>
            <w:hideMark/>
          </w:tcPr>
          <w:p w14:paraId="6135BDA0"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w:t>
            </w:r>
          </w:p>
        </w:tc>
        <w:tc>
          <w:tcPr>
            <w:tcW w:w="999" w:type="dxa"/>
            <w:tcBorders>
              <w:top w:val="nil"/>
              <w:left w:val="nil"/>
              <w:bottom w:val="single" w:sz="4" w:space="0" w:color="auto"/>
              <w:right w:val="single" w:sz="4" w:space="0" w:color="auto"/>
            </w:tcBorders>
            <w:shd w:val="clear" w:color="auto" w:fill="auto"/>
            <w:noWrap/>
            <w:vAlign w:val="bottom"/>
            <w:hideMark/>
          </w:tcPr>
          <w:p w14:paraId="65B89DB5"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163840</w:t>
            </w:r>
          </w:p>
        </w:tc>
        <w:tc>
          <w:tcPr>
            <w:tcW w:w="2220" w:type="dxa"/>
            <w:tcBorders>
              <w:top w:val="nil"/>
              <w:left w:val="nil"/>
              <w:bottom w:val="single" w:sz="4" w:space="0" w:color="auto"/>
              <w:right w:val="single" w:sz="4" w:space="0" w:color="auto"/>
            </w:tcBorders>
            <w:shd w:val="clear" w:color="auto" w:fill="auto"/>
            <w:noWrap/>
            <w:vAlign w:val="bottom"/>
            <w:hideMark/>
          </w:tcPr>
          <w:p w14:paraId="768708E2"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F12F9" w:rsidRPr="00BF12F9" w14:paraId="5A2964AC"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9428D2F" w14:textId="77777777" w:rsidR="00BF12F9" w:rsidRPr="00BF12F9" w:rsidRDefault="00BF12F9" w:rsidP="00BF12F9">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i2.xlarge</w:t>
            </w:r>
          </w:p>
        </w:tc>
        <w:tc>
          <w:tcPr>
            <w:tcW w:w="980" w:type="dxa"/>
            <w:tcBorders>
              <w:top w:val="nil"/>
              <w:left w:val="nil"/>
              <w:bottom w:val="single" w:sz="4" w:space="0" w:color="auto"/>
              <w:right w:val="single" w:sz="4" w:space="0" w:color="auto"/>
            </w:tcBorders>
            <w:shd w:val="clear" w:color="auto" w:fill="auto"/>
            <w:noWrap/>
            <w:vAlign w:val="bottom"/>
            <w:hideMark/>
          </w:tcPr>
          <w:p w14:paraId="792F1957"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1EEC1392" w14:textId="77777777" w:rsidR="00BF12F9" w:rsidRPr="00BF12F9" w:rsidRDefault="00BF12F9" w:rsidP="00BF12F9">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61B79058" w14:textId="77777777" w:rsidR="00BF12F9" w:rsidRPr="00BF12F9" w:rsidRDefault="00BF12F9" w:rsidP="00BF12F9">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A165D" w:rsidRPr="00BF12F9" w14:paraId="50EF3F43"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107F91F"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i2.2xlarge</w:t>
            </w:r>
          </w:p>
        </w:tc>
        <w:tc>
          <w:tcPr>
            <w:tcW w:w="980" w:type="dxa"/>
            <w:tcBorders>
              <w:top w:val="nil"/>
              <w:left w:val="nil"/>
              <w:bottom w:val="single" w:sz="4" w:space="0" w:color="auto"/>
              <w:right w:val="single" w:sz="4" w:space="0" w:color="auto"/>
            </w:tcBorders>
            <w:shd w:val="clear" w:color="auto" w:fill="auto"/>
            <w:noWrap/>
            <w:vAlign w:val="bottom"/>
            <w:hideMark/>
          </w:tcPr>
          <w:p w14:paraId="29ECDD8D"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7EFC220B"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29B2F1B4"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A165D" w:rsidRPr="00BF12F9" w14:paraId="08FA60CC"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55AC203"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i2.4xlarge</w:t>
            </w:r>
          </w:p>
        </w:tc>
        <w:tc>
          <w:tcPr>
            <w:tcW w:w="980" w:type="dxa"/>
            <w:tcBorders>
              <w:top w:val="nil"/>
              <w:left w:val="nil"/>
              <w:bottom w:val="single" w:sz="4" w:space="0" w:color="auto"/>
              <w:right w:val="single" w:sz="4" w:space="0" w:color="auto"/>
            </w:tcBorders>
            <w:shd w:val="clear" w:color="auto" w:fill="auto"/>
            <w:noWrap/>
            <w:vAlign w:val="bottom"/>
            <w:hideMark/>
          </w:tcPr>
          <w:p w14:paraId="05D1AA4F"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577F5B89"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4BE77182"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A165D" w:rsidRPr="00BF12F9" w14:paraId="36F0C956"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8601A0D"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i2.8xlarge</w:t>
            </w:r>
          </w:p>
        </w:tc>
        <w:tc>
          <w:tcPr>
            <w:tcW w:w="980" w:type="dxa"/>
            <w:tcBorders>
              <w:top w:val="nil"/>
              <w:left w:val="nil"/>
              <w:bottom w:val="single" w:sz="4" w:space="0" w:color="auto"/>
              <w:right w:val="single" w:sz="4" w:space="0" w:color="auto"/>
            </w:tcBorders>
            <w:shd w:val="clear" w:color="auto" w:fill="auto"/>
            <w:noWrap/>
            <w:vAlign w:val="bottom"/>
            <w:hideMark/>
          </w:tcPr>
          <w:p w14:paraId="69D41114"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07A01A7D"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2424E84E"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A165D" w:rsidRPr="00BF12F9" w14:paraId="7D1ABDB4"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E68A948"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c5d.large</w:t>
            </w:r>
          </w:p>
        </w:tc>
        <w:tc>
          <w:tcPr>
            <w:tcW w:w="980" w:type="dxa"/>
            <w:tcBorders>
              <w:top w:val="nil"/>
              <w:left w:val="nil"/>
              <w:bottom w:val="single" w:sz="4" w:space="0" w:color="auto"/>
              <w:right w:val="single" w:sz="4" w:space="0" w:color="auto"/>
            </w:tcBorders>
            <w:shd w:val="clear" w:color="auto" w:fill="auto"/>
            <w:noWrap/>
            <w:vAlign w:val="bottom"/>
            <w:hideMark/>
          </w:tcPr>
          <w:p w14:paraId="2032FC1C"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5EFE868D"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4096</w:t>
            </w:r>
          </w:p>
        </w:tc>
        <w:tc>
          <w:tcPr>
            <w:tcW w:w="2220" w:type="dxa"/>
            <w:tcBorders>
              <w:top w:val="nil"/>
              <w:left w:val="nil"/>
              <w:bottom w:val="single" w:sz="4" w:space="0" w:color="auto"/>
              <w:right w:val="single" w:sz="4" w:space="0" w:color="auto"/>
            </w:tcBorders>
            <w:shd w:val="clear" w:color="auto" w:fill="auto"/>
            <w:noWrap/>
            <w:vAlign w:val="bottom"/>
            <w:hideMark/>
          </w:tcPr>
          <w:p w14:paraId="657CBAE5"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A165D" w:rsidRPr="00BF12F9" w14:paraId="64437FD8"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5EC8C6B"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c5d.9xlarge</w:t>
            </w:r>
          </w:p>
        </w:tc>
        <w:tc>
          <w:tcPr>
            <w:tcW w:w="980" w:type="dxa"/>
            <w:tcBorders>
              <w:top w:val="nil"/>
              <w:left w:val="nil"/>
              <w:bottom w:val="single" w:sz="4" w:space="0" w:color="auto"/>
              <w:right w:val="single" w:sz="4" w:space="0" w:color="auto"/>
            </w:tcBorders>
            <w:shd w:val="clear" w:color="auto" w:fill="auto"/>
            <w:noWrap/>
            <w:vAlign w:val="bottom"/>
            <w:hideMark/>
          </w:tcPr>
          <w:p w14:paraId="5ED3993F"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76AADE73"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1424D672"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A165D" w:rsidRPr="00BF12F9" w14:paraId="445AB4E1"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C8C76A9"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lastRenderedPageBreak/>
              <w:t>c5d.2xlarge</w:t>
            </w:r>
          </w:p>
        </w:tc>
        <w:tc>
          <w:tcPr>
            <w:tcW w:w="980" w:type="dxa"/>
            <w:tcBorders>
              <w:top w:val="nil"/>
              <w:left w:val="nil"/>
              <w:bottom w:val="single" w:sz="4" w:space="0" w:color="auto"/>
              <w:right w:val="single" w:sz="4" w:space="0" w:color="auto"/>
            </w:tcBorders>
            <w:shd w:val="clear" w:color="auto" w:fill="auto"/>
            <w:noWrap/>
            <w:vAlign w:val="bottom"/>
            <w:hideMark/>
          </w:tcPr>
          <w:p w14:paraId="03B0E82C"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34C78AFF"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662C1627"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A165D" w:rsidRPr="00BF12F9" w14:paraId="43E55BC6"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6D9E5FD"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c5d.4xlarge</w:t>
            </w:r>
          </w:p>
        </w:tc>
        <w:tc>
          <w:tcPr>
            <w:tcW w:w="980" w:type="dxa"/>
            <w:tcBorders>
              <w:top w:val="nil"/>
              <w:left w:val="nil"/>
              <w:bottom w:val="single" w:sz="4" w:space="0" w:color="auto"/>
              <w:right w:val="single" w:sz="4" w:space="0" w:color="auto"/>
            </w:tcBorders>
            <w:shd w:val="clear" w:color="auto" w:fill="auto"/>
            <w:noWrap/>
            <w:vAlign w:val="bottom"/>
            <w:hideMark/>
          </w:tcPr>
          <w:p w14:paraId="50591B56"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057A98D3"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4B457D51"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A165D" w:rsidRPr="00BF12F9" w14:paraId="5E20FB0E"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0FEA27B"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c5.xlarge</w:t>
            </w:r>
          </w:p>
        </w:tc>
        <w:tc>
          <w:tcPr>
            <w:tcW w:w="980" w:type="dxa"/>
            <w:tcBorders>
              <w:top w:val="nil"/>
              <w:left w:val="nil"/>
              <w:bottom w:val="single" w:sz="4" w:space="0" w:color="auto"/>
              <w:right w:val="single" w:sz="4" w:space="0" w:color="auto"/>
            </w:tcBorders>
            <w:shd w:val="clear" w:color="auto" w:fill="auto"/>
            <w:noWrap/>
            <w:vAlign w:val="bottom"/>
            <w:hideMark/>
          </w:tcPr>
          <w:p w14:paraId="53AC2392"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0DDD7E8B"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054C608F"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A165D" w:rsidRPr="00BF12F9" w14:paraId="5A181BDE"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24C2F43"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c5.2xlarge</w:t>
            </w:r>
          </w:p>
        </w:tc>
        <w:tc>
          <w:tcPr>
            <w:tcW w:w="980" w:type="dxa"/>
            <w:tcBorders>
              <w:top w:val="nil"/>
              <w:left w:val="nil"/>
              <w:bottom w:val="single" w:sz="4" w:space="0" w:color="auto"/>
              <w:right w:val="single" w:sz="4" w:space="0" w:color="auto"/>
            </w:tcBorders>
            <w:shd w:val="clear" w:color="auto" w:fill="auto"/>
            <w:noWrap/>
            <w:vAlign w:val="bottom"/>
            <w:hideMark/>
          </w:tcPr>
          <w:p w14:paraId="2FBDFBC0"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66FC97F"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2991D153"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A165D" w:rsidRPr="00BF12F9" w14:paraId="0C32D587"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9F1EEC2"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c5.4xlarge</w:t>
            </w:r>
          </w:p>
        </w:tc>
        <w:tc>
          <w:tcPr>
            <w:tcW w:w="980" w:type="dxa"/>
            <w:tcBorders>
              <w:top w:val="nil"/>
              <w:left w:val="nil"/>
              <w:bottom w:val="single" w:sz="4" w:space="0" w:color="auto"/>
              <w:right w:val="single" w:sz="4" w:space="0" w:color="auto"/>
            </w:tcBorders>
            <w:shd w:val="clear" w:color="auto" w:fill="auto"/>
            <w:noWrap/>
            <w:vAlign w:val="bottom"/>
            <w:hideMark/>
          </w:tcPr>
          <w:p w14:paraId="016183E3"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150D552A"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3B88DA7E"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A165D" w:rsidRPr="00BF12F9" w14:paraId="7CF9C952"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5364B40" w14:textId="77777777" w:rsidR="00DA165D" w:rsidRPr="00BF12F9" w:rsidRDefault="00DA165D" w:rsidP="00DA165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c5.9xlarge</w:t>
            </w:r>
          </w:p>
        </w:tc>
        <w:tc>
          <w:tcPr>
            <w:tcW w:w="980" w:type="dxa"/>
            <w:tcBorders>
              <w:top w:val="nil"/>
              <w:left w:val="nil"/>
              <w:bottom w:val="single" w:sz="4" w:space="0" w:color="auto"/>
              <w:right w:val="single" w:sz="4" w:space="0" w:color="auto"/>
            </w:tcBorders>
            <w:shd w:val="clear" w:color="auto" w:fill="auto"/>
            <w:noWrap/>
            <w:vAlign w:val="bottom"/>
            <w:hideMark/>
          </w:tcPr>
          <w:p w14:paraId="5EF19A5C"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75BB9987" w14:textId="77777777" w:rsidR="00DA165D" w:rsidRPr="00BF12F9" w:rsidRDefault="00DA165D" w:rsidP="00DA165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38FDD5A4" w14:textId="77777777" w:rsidR="00DA165D" w:rsidRPr="00BF12F9" w:rsidRDefault="00DA165D" w:rsidP="00DA165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475F7CD5"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5AD3957"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g3.4xlarge</w:t>
            </w:r>
          </w:p>
        </w:tc>
        <w:tc>
          <w:tcPr>
            <w:tcW w:w="980" w:type="dxa"/>
            <w:tcBorders>
              <w:top w:val="nil"/>
              <w:left w:val="nil"/>
              <w:bottom w:val="single" w:sz="4" w:space="0" w:color="auto"/>
              <w:right w:val="single" w:sz="4" w:space="0" w:color="auto"/>
            </w:tcBorders>
            <w:shd w:val="clear" w:color="auto" w:fill="auto"/>
            <w:noWrap/>
            <w:vAlign w:val="bottom"/>
            <w:hideMark/>
          </w:tcPr>
          <w:p w14:paraId="317D7D79"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6434DA5"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4F067FBE"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11A6ACE8"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544C4EE"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g3.8xlarge</w:t>
            </w:r>
          </w:p>
        </w:tc>
        <w:tc>
          <w:tcPr>
            <w:tcW w:w="980" w:type="dxa"/>
            <w:tcBorders>
              <w:top w:val="nil"/>
              <w:left w:val="nil"/>
              <w:bottom w:val="single" w:sz="4" w:space="0" w:color="auto"/>
              <w:right w:val="single" w:sz="4" w:space="0" w:color="auto"/>
            </w:tcBorders>
            <w:shd w:val="clear" w:color="auto" w:fill="auto"/>
            <w:noWrap/>
            <w:vAlign w:val="bottom"/>
            <w:hideMark/>
          </w:tcPr>
          <w:p w14:paraId="2A43B83A"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02FF53C7"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183DB071"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666D0555"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2440032"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i3.large</w:t>
            </w:r>
          </w:p>
        </w:tc>
        <w:tc>
          <w:tcPr>
            <w:tcW w:w="980" w:type="dxa"/>
            <w:tcBorders>
              <w:top w:val="nil"/>
              <w:left w:val="nil"/>
              <w:bottom w:val="single" w:sz="4" w:space="0" w:color="auto"/>
              <w:right w:val="single" w:sz="4" w:space="0" w:color="auto"/>
            </w:tcBorders>
            <w:shd w:val="clear" w:color="auto" w:fill="auto"/>
            <w:noWrap/>
            <w:vAlign w:val="bottom"/>
            <w:hideMark/>
          </w:tcPr>
          <w:p w14:paraId="45C855AE"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318BD40C"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15616</w:t>
            </w:r>
          </w:p>
        </w:tc>
        <w:tc>
          <w:tcPr>
            <w:tcW w:w="2220" w:type="dxa"/>
            <w:tcBorders>
              <w:top w:val="nil"/>
              <w:left w:val="nil"/>
              <w:bottom w:val="single" w:sz="4" w:space="0" w:color="auto"/>
              <w:right w:val="single" w:sz="4" w:space="0" w:color="auto"/>
            </w:tcBorders>
            <w:shd w:val="clear" w:color="auto" w:fill="auto"/>
            <w:noWrap/>
            <w:vAlign w:val="bottom"/>
            <w:hideMark/>
          </w:tcPr>
          <w:p w14:paraId="5C52900C"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F25DD" w:rsidRPr="00BF12F9" w14:paraId="0DAA8B37"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F727A12"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i3.xlarge</w:t>
            </w:r>
          </w:p>
        </w:tc>
        <w:tc>
          <w:tcPr>
            <w:tcW w:w="980" w:type="dxa"/>
            <w:tcBorders>
              <w:top w:val="nil"/>
              <w:left w:val="nil"/>
              <w:bottom w:val="single" w:sz="4" w:space="0" w:color="auto"/>
              <w:right w:val="single" w:sz="4" w:space="0" w:color="auto"/>
            </w:tcBorders>
            <w:shd w:val="clear" w:color="auto" w:fill="auto"/>
            <w:noWrap/>
            <w:vAlign w:val="bottom"/>
            <w:hideMark/>
          </w:tcPr>
          <w:p w14:paraId="65C20FD4"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60E62BA1"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7924A3BD"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30836E70"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2AB72B4"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i3.2xlarge</w:t>
            </w:r>
          </w:p>
        </w:tc>
        <w:tc>
          <w:tcPr>
            <w:tcW w:w="980" w:type="dxa"/>
            <w:tcBorders>
              <w:top w:val="nil"/>
              <w:left w:val="nil"/>
              <w:bottom w:val="single" w:sz="4" w:space="0" w:color="auto"/>
              <w:right w:val="single" w:sz="4" w:space="0" w:color="auto"/>
            </w:tcBorders>
            <w:shd w:val="clear" w:color="auto" w:fill="auto"/>
            <w:noWrap/>
            <w:vAlign w:val="bottom"/>
            <w:hideMark/>
          </w:tcPr>
          <w:p w14:paraId="665C464B"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7D01A274"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42C23BF8"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24EF31E2"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D309442"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i3.4xlarge</w:t>
            </w:r>
          </w:p>
        </w:tc>
        <w:tc>
          <w:tcPr>
            <w:tcW w:w="980" w:type="dxa"/>
            <w:tcBorders>
              <w:top w:val="nil"/>
              <w:left w:val="nil"/>
              <w:bottom w:val="single" w:sz="4" w:space="0" w:color="auto"/>
              <w:right w:val="single" w:sz="4" w:space="0" w:color="auto"/>
            </w:tcBorders>
            <w:shd w:val="clear" w:color="auto" w:fill="auto"/>
            <w:noWrap/>
            <w:vAlign w:val="bottom"/>
            <w:hideMark/>
          </w:tcPr>
          <w:p w14:paraId="0BB46C17"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23A3661B"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4E90D2AE"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6F856F7E"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7596852"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i3.8xlarge</w:t>
            </w:r>
          </w:p>
        </w:tc>
        <w:tc>
          <w:tcPr>
            <w:tcW w:w="980" w:type="dxa"/>
            <w:tcBorders>
              <w:top w:val="nil"/>
              <w:left w:val="nil"/>
              <w:bottom w:val="single" w:sz="4" w:space="0" w:color="auto"/>
              <w:right w:val="single" w:sz="4" w:space="0" w:color="auto"/>
            </w:tcBorders>
            <w:shd w:val="clear" w:color="auto" w:fill="auto"/>
            <w:noWrap/>
            <w:vAlign w:val="bottom"/>
            <w:hideMark/>
          </w:tcPr>
          <w:p w14:paraId="0C03D4A1"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0A00D8DE"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5D8C6ED9"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6C29A2A2"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D132DDB"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m5d.large</w:t>
            </w:r>
          </w:p>
        </w:tc>
        <w:tc>
          <w:tcPr>
            <w:tcW w:w="980" w:type="dxa"/>
            <w:tcBorders>
              <w:top w:val="nil"/>
              <w:left w:val="nil"/>
              <w:bottom w:val="single" w:sz="4" w:space="0" w:color="auto"/>
              <w:right w:val="single" w:sz="4" w:space="0" w:color="auto"/>
            </w:tcBorders>
            <w:shd w:val="clear" w:color="auto" w:fill="auto"/>
            <w:noWrap/>
            <w:vAlign w:val="bottom"/>
            <w:hideMark/>
          </w:tcPr>
          <w:p w14:paraId="13D318C8"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246A6BA0"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21AFB118"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F25DD" w:rsidRPr="00BF12F9" w14:paraId="00B06E82"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451148B"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m5d.xlarge</w:t>
            </w:r>
          </w:p>
        </w:tc>
        <w:tc>
          <w:tcPr>
            <w:tcW w:w="980" w:type="dxa"/>
            <w:tcBorders>
              <w:top w:val="nil"/>
              <w:left w:val="nil"/>
              <w:bottom w:val="single" w:sz="4" w:space="0" w:color="auto"/>
              <w:right w:val="single" w:sz="4" w:space="0" w:color="auto"/>
            </w:tcBorders>
            <w:shd w:val="clear" w:color="auto" w:fill="auto"/>
            <w:noWrap/>
            <w:vAlign w:val="bottom"/>
            <w:hideMark/>
          </w:tcPr>
          <w:p w14:paraId="058DDD5C"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2E71C320"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5D577F03"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544BE34C"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B8C3198"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m5d.2xlarge</w:t>
            </w:r>
          </w:p>
        </w:tc>
        <w:tc>
          <w:tcPr>
            <w:tcW w:w="980" w:type="dxa"/>
            <w:tcBorders>
              <w:top w:val="nil"/>
              <w:left w:val="nil"/>
              <w:bottom w:val="single" w:sz="4" w:space="0" w:color="auto"/>
              <w:right w:val="single" w:sz="4" w:space="0" w:color="auto"/>
            </w:tcBorders>
            <w:shd w:val="clear" w:color="auto" w:fill="auto"/>
            <w:noWrap/>
            <w:vAlign w:val="bottom"/>
            <w:hideMark/>
          </w:tcPr>
          <w:p w14:paraId="1C5748D2"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5B9172E5"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75F1B223"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4800645D"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E5BBABD"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m5d.4xlarge</w:t>
            </w:r>
          </w:p>
        </w:tc>
        <w:tc>
          <w:tcPr>
            <w:tcW w:w="980" w:type="dxa"/>
            <w:tcBorders>
              <w:top w:val="nil"/>
              <w:left w:val="nil"/>
              <w:bottom w:val="single" w:sz="4" w:space="0" w:color="auto"/>
              <w:right w:val="single" w:sz="4" w:space="0" w:color="auto"/>
            </w:tcBorders>
            <w:shd w:val="clear" w:color="auto" w:fill="auto"/>
            <w:noWrap/>
            <w:vAlign w:val="bottom"/>
            <w:hideMark/>
          </w:tcPr>
          <w:p w14:paraId="2017E697"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4FF5E122"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26CAAA9F"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60792A9B"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2170C04"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m5.large</w:t>
            </w:r>
          </w:p>
        </w:tc>
        <w:tc>
          <w:tcPr>
            <w:tcW w:w="980" w:type="dxa"/>
            <w:tcBorders>
              <w:top w:val="nil"/>
              <w:left w:val="nil"/>
              <w:bottom w:val="single" w:sz="4" w:space="0" w:color="auto"/>
              <w:right w:val="single" w:sz="4" w:space="0" w:color="auto"/>
            </w:tcBorders>
            <w:shd w:val="clear" w:color="auto" w:fill="auto"/>
            <w:noWrap/>
            <w:vAlign w:val="bottom"/>
            <w:hideMark/>
          </w:tcPr>
          <w:p w14:paraId="5934D330"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5A96BB31"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63983013"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F25DD" w:rsidRPr="00BF12F9" w14:paraId="301A1815"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364771E"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m5.xlarge</w:t>
            </w:r>
          </w:p>
        </w:tc>
        <w:tc>
          <w:tcPr>
            <w:tcW w:w="980" w:type="dxa"/>
            <w:tcBorders>
              <w:top w:val="nil"/>
              <w:left w:val="nil"/>
              <w:bottom w:val="single" w:sz="4" w:space="0" w:color="auto"/>
              <w:right w:val="single" w:sz="4" w:space="0" w:color="auto"/>
            </w:tcBorders>
            <w:shd w:val="clear" w:color="auto" w:fill="auto"/>
            <w:noWrap/>
            <w:vAlign w:val="bottom"/>
            <w:hideMark/>
          </w:tcPr>
          <w:p w14:paraId="603A8892"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40963E9A"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5EEC738F"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5F72D04D"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41A9D04"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m5.2xlarge</w:t>
            </w:r>
          </w:p>
        </w:tc>
        <w:tc>
          <w:tcPr>
            <w:tcW w:w="980" w:type="dxa"/>
            <w:tcBorders>
              <w:top w:val="nil"/>
              <w:left w:val="nil"/>
              <w:bottom w:val="single" w:sz="4" w:space="0" w:color="auto"/>
              <w:right w:val="single" w:sz="4" w:space="0" w:color="auto"/>
            </w:tcBorders>
            <w:shd w:val="clear" w:color="auto" w:fill="auto"/>
            <w:noWrap/>
            <w:vAlign w:val="bottom"/>
            <w:hideMark/>
          </w:tcPr>
          <w:p w14:paraId="3C0695EB"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63B22EC3"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45B8D93D"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493BE35F"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2ADFD54"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m5.4xlarge</w:t>
            </w:r>
          </w:p>
        </w:tc>
        <w:tc>
          <w:tcPr>
            <w:tcW w:w="980" w:type="dxa"/>
            <w:tcBorders>
              <w:top w:val="nil"/>
              <w:left w:val="nil"/>
              <w:bottom w:val="single" w:sz="4" w:space="0" w:color="auto"/>
              <w:right w:val="single" w:sz="4" w:space="0" w:color="auto"/>
            </w:tcBorders>
            <w:shd w:val="clear" w:color="auto" w:fill="auto"/>
            <w:noWrap/>
            <w:vAlign w:val="bottom"/>
            <w:hideMark/>
          </w:tcPr>
          <w:p w14:paraId="77DC53CF"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5A88134D"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3159486A"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45CC519E"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98E9DB0"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r5d.large</w:t>
            </w:r>
          </w:p>
        </w:tc>
        <w:tc>
          <w:tcPr>
            <w:tcW w:w="980" w:type="dxa"/>
            <w:tcBorders>
              <w:top w:val="nil"/>
              <w:left w:val="nil"/>
              <w:bottom w:val="single" w:sz="4" w:space="0" w:color="auto"/>
              <w:right w:val="single" w:sz="4" w:space="0" w:color="auto"/>
            </w:tcBorders>
            <w:shd w:val="clear" w:color="auto" w:fill="auto"/>
            <w:noWrap/>
            <w:vAlign w:val="bottom"/>
            <w:hideMark/>
          </w:tcPr>
          <w:p w14:paraId="0F442B2D"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453926B4"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3C8E9A90"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F25DD" w:rsidRPr="00BF12F9" w14:paraId="7636A913"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A63E2EE"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r5d.xlarge</w:t>
            </w:r>
          </w:p>
        </w:tc>
        <w:tc>
          <w:tcPr>
            <w:tcW w:w="980" w:type="dxa"/>
            <w:tcBorders>
              <w:top w:val="nil"/>
              <w:left w:val="nil"/>
              <w:bottom w:val="single" w:sz="4" w:space="0" w:color="auto"/>
              <w:right w:val="single" w:sz="4" w:space="0" w:color="auto"/>
            </w:tcBorders>
            <w:shd w:val="clear" w:color="auto" w:fill="auto"/>
            <w:noWrap/>
            <w:vAlign w:val="bottom"/>
            <w:hideMark/>
          </w:tcPr>
          <w:p w14:paraId="750597B4"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299CD06"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115B4A1B"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0522B044"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A0131BE"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r5d.2xlarge</w:t>
            </w:r>
          </w:p>
        </w:tc>
        <w:tc>
          <w:tcPr>
            <w:tcW w:w="980" w:type="dxa"/>
            <w:tcBorders>
              <w:top w:val="nil"/>
              <w:left w:val="nil"/>
              <w:bottom w:val="single" w:sz="4" w:space="0" w:color="auto"/>
              <w:right w:val="single" w:sz="4" w:space="0" w:color="auto"/>
            </w:tcBorders>
            <w:shd w:val="clear" w:color="auto" w:fill="auto"/>
            <w:noWrap/>
            <w:vAlign w:val="bottom"/>
            <w:hideMark/>
          </w:tcPr>
          <w:p w14:paraId="0ADE18F9"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0570BEDC"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5156AC74"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4411B103"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ED0D72E"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r5d.4xlarge</w:t>
            </w:r>
          </w:p>
        </w:tc>
        <w:tc>
          <w:tcPr>
            <w:tcW w:w="980" w:type="dxa"/>
            <w:tcBorders>
              <w:top w:val="nil"/>
              <w:left w:val="nil"/>
              <w:bottom w:val="single" w:sz="4" w:space="0" w:color="auto"/>
              <w:right w:val="single" w:sz="4" w:space="0" w:color="auto"/>
            </w:tcBorders>
            <w:shd w:val="clear" w:color="auto" w:fill="auto"/>
            <w:noWrap/>
            <w:vAlign w:val="bottom"/>
            <w:hideMark/>
          </w:tcPr>
          <w:p w14:paraId="4CDBB536"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23C3A69F"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131072</w:t>
            </w:r>
          </w:p>
        </w:tc>
        <w:tc>
          <w:tcPr>
            <w:tcW w:w="2220" w:type="dxa"/>
            <w:tcBorders>
              <w:top w:val="nil"/>
              <w:left w:val="nil"/>
              <w:bottom w:val="single" w:sz="4" w:space="0" w:color="auto"/>
              <w:right w:val="single" w:sz="4" w:space="0" w:color="auto"/>
            </w:tcBorders>
            <w:shd w:val="clear" w:color="auto" w:fill="auto"/>
            <w:noWrap/>
            <w:vAlign w:val="bottom"/>
            <w:hideMark/>
          </w:tcPr>
          <w:p w14:paraId="23DBD89C"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3F2C7BEB"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5C09FD8"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r5.large</w:t>
            </w:r>
          </w:p>
        </w:tc>
        <w:tc>
          <w:tcPr>
            <w:tcW w:w="980" w:type="dxa"/>
            <w:tcBorders>
              <w:top w:val="nil"/>
              <w:left w:val="nil"/>
              <w:bottom w:val="single" w:sz="4" w:space="0" w:color="auto"/>
              <w:right w:val="single" w:sz="4" w:space="0" w:color="auto"/>
            </w:tcBorders>
            <w:shd w:val="clear" w:color="auto" w:fill="auto"/>
            <w:noWrap/>
            <w:vAlign w:val="bottom"/>
            <w:hideMark/>
          </w:tcPr>
          <w:p w14:paraId="79C126EA"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01FECC2F"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26EBCD37"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F25DD" w:rsidRPr="00BF12F9" w14:paraId="60239ACD"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89AB50C"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r5.xlarge</w:t>
            </w:r>
          </w:p>
        </w:tc>
        <w:tc>
          <w:tcPr>
            <w:tcW w:w="980" w:type="dxa"/>
            <w:tcBorders>
              <w:top w:val="nil"/>
              <w:left w:val="nil"/>
              <w:bottom w:val="single" w:sz="4" w:space="0" w:color="auto"/>
              <w:right w:val="single" w:sz="4" w:space="0" w:color="auto"/>
            </w:tcBorders>
            <w:shd w:val="clear" w:color="auto" w:fill="auto"/>
            <w:noWrap/>
            <w:vAlign w:val="bottom"/>
            <w:hideMark/>
          </w:tcPr>
          <w:p w14:paraId="52205C8F"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3E8BB390"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10747E72"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75B23C34"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0F69DF0"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r5.2xlarge</w:t>
            </w:r>
          </w:p>
        </w:tc>
        <w:tc>
          <w:tcPr>
            <w:tcW w:w="980" w:type="dxa"/>
            <w:tcBorders>
              <w:top w:val="nil"/>
              <w:left w:val="nil"/>
              <w:bottom w:val="single" w:sz="4" w:space="0" w:color="auto"/>
              <w:right w:val="single" w:sz="4" w:space="0" w:color="auto"/>
            </w:tcBorders>
            <w:shd w:val="clear" w:color="auto" w:fill="auto"/>
            <w:noWrap/>
            <w:vAlign w:val="bottom"/>
            <w:hideMark/>
          </w:tcPr>
          <w:p w14:paraId="2015D682"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00D2F64C"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383F7682"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318CA1FD"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1BCA088"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r5.4xlarge</w:t>
            </w:r>
          </w:p>
        </w:tc>
        <w:tc>
          <w:tcPr>
            <w:tcW w:w="980" w:type="dxa"/>
            <w:tcBorders>
              <w:top w:val="nil"/>
              <w:left w:val="nil"/>
              <w:bottom w:val="single" w:sz="4" w:space="0" w:color="auto"/>
              <w:right w:val="single" w:sz="4" w:space="0" w:color="auto"/>
            </w:tcBorders>
            <w:shd w:val="clear" w:color="auto" w:fill="auto"/>
            <w:noWrap/>
            <w:vAlign w:val="bottom"/>
            <w:hideMark/>
          </w:tcPr>
          <w:p w14:paraId="4C67752C"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806E4D0"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131072</w:t>
            </w:r>
          </w:p>
        </w:tc>
        <w:tc>
          <w:tcPr>
            <w:tcW w:w="2220" w:type="dxa"/>
            <w:tcBorders>
              <w:top w:val="nil"/>
              <w:left w:val="nil"/>
              <w:bottom w:val="single" w:sz="4" w:space="0" w:color="auto"/>
              <w:right w:val="single" w:sz="4" w:space="0" w:color="auto"/>
            </w:tcBorders>
            <w:shd w:val="clear" w:color="auto" w:fill="auto"/>
            <w:noWrap/>
            <w:vAlign w:val="bottom"/>
            <w:hideMark/>
          </w:tcPr>
          <w:p w14:paraId="7B84D281"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614C67C3"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B2F3BF3"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r4.large</w:t>
            </w:r>
          </w:p>
        </w:tc>
        <w:tc>
          <w:tcPr>
            <w:tcW w:w="980" w:type="dxa"/>
            <w:tcBorders>
              <w:top w:val="nil"/>
              <w:left w:val="nil"/>
              <w:bottom w:val="single" w:sz="4" w:space="0" w:color="auto"/>
              <w:right w:val="single" w:sz="4" w:space="0" w:color="auto"/>
            </w:tcBorders>
            <w:shd w:val="clear" w:color="auto" w:fill="auto"/>
            <w:noWrap/>
            <w:vAlign w:val="bottom"/>
            <w:hideMark/>
          </w:tcPr>
          <w:p w14:paraId="5E1BDFB2"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6E61AAC5"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15616</w:t>
            </w:r>
          </w:p>
        </w:tc>
        <w:tc>
          <w:tcPr>
            <w:tcW w:w="2220" w:type="dxa"/>
            <w:tcBorders>
              <w:top w:val="nil"/>
              <w:left w:val="nil"/>
              <w:bottom w:val="single" w:sz="4" w:space="0" w:color="auto"/>
              <w:right w:val="single" w:sz="4" w:space="0" w:color="auto"/>
            </w:tcBorders>
            <w:shd w:val="clear" w:color="auto" w:fill="auto"/>
            <w:noWrap/>
            <w:vAlign w:val="bottom"/>
            <w:hideMark/>
          </w:tcPr>
          <w:p w14:paraId="33E1321E"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F25DD" w:rsidRPr="00BF12F9" w14:paraId="2ADBB3BC"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B358CE4"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r4.xlarge</w:t>
            </w:r>
          </w:p>
        </w:tc>
        <w:tc>
          <w:tcPr>
            <w:tcW w:w="980" w:type="dxa"/>
            <w:tcBorders>
              <w:top w:val="nil"/>
              <w:left w:val="nil"/>
              <w:bottom w:val="single" w:sz="4" w:space="0" w:color="auto"/>
              <w:right w:val="single" w:sz="4" w:space="0" w:color="auto"/>
            </w:tcBorders>
            <w:shd w:val="clear" w:color="auto" w:fill="auto"/>
            <w:noWrap/>
            <w:vAlign w:val="bottom"/>
            <w:hideMark/>
          </w:tcPr>
          <w:p w14:paraId="606AD3A1"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D45A84B"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74563928"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4F2B214A"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98B050B"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r4.2xlarge</w:t>
            </w:r>
          </w:p>
        </w:tc>
        <w:tc>
          <w:tcPr>
            <w:tcW w:w="980" w:type="dxa"/>
            <w:tcBorders>
              <w:top w:val="nil"/>
              <w:left w:val="nil"/>
              <w:bottom w:val="single" w:sz="4" w:space="0" w:color="auto"/>
              <w:right w:val="single" w:sz="4" w:space="0" w:color="auto"/>
            </w:tcBorders>
            <w:shd w:val="clear" w:color="auto" w:fill="auto"/>
            <w:noWrap/>
            <w:vAlign w:val="bottom"/>
            <w:hideMark/>
          </w:tcPr>
          <w:p w14:paraId="754D575A"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331D082A"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7BCEFF75"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36EC0394"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4A90267"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r4.4xlarge</w:t>
            </w:r>
          </w:p>
        </w:tc>
        <w:tc>
          <w:tcPr>
            <w:tcW w:w="980" w:type="dxa"/>
            <w:tcBorders>
              <w:top w:val="nil"/>
              <w:left w:val="nil"/>
              <w:bottom w:val="single" w:sz="4" w:space="0" w:color="auto"/>
              <w:right w:val="single" w:sz="4" w:space="0" w:color="auto"/>
            </w:tcBorders>
            <w:shd w:val="clear" w:color="auto" w:fill="auto"/>
            <w:noWrap/>
            <w:vAlign w:val="bottom"/>
            <w:hideMark/>
          </w:tcPr>
          <w:p w14:paraId="22CE0030"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53E9F1F3"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50F3E02D"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5D6BB338"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7520774"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r4.8xlarge</w:t>
            </w:r>
          </w:p>
        </w:tc>
        <w:tc>
          <w:tcPr>
            <w:tcW w:w="980" w:type="dxa"/>
            <w:tcBorders>
              <w:top w:val="nil"/>
              <w:left w:val="nil"/>
              <w:bottom w:val="single" w:sz="4" w:space="0" w:color="auto"/>
              <w:right w:val="single" w:sz="4" w:space="0" w:color="auto"/>
            </w:tcBorders>
            <w:shd w:val="clear" w:color="auto" w:fill="auto"/>
            <w:noWrap/>
            <w:vAlign w:val="bottom"/>
            <w:hideMark/>
          </w:tcPr>
          <w:p w14:paraId="40F4B9F1"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078E335D"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75551DF8"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60402E32"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7C75C90"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t3.medium</w:t>
            </w:r>
          </w:p>
        </w:tc>
        <w:tc>
          <w:tcPr>
            <w:tcW w:w="980" w:type="dxa"/>
            <w:tcBorders>
              <w:top w:val="nil"/>
              <w:left w:val="nil"/>
              <w:bottom w:val="single" w:sz="4" w:space="0" w:color="auto"/>
              <w:right w:val="single" w:sz="4" w:space="0" w:color="auto"/>
            </w:tcBorders>
            <w:shd w:val="clear" w:color="auto" w:fill="auto"/>
            <w:noWrap/>
            <w:vAlign w:val="bottom"/>
            <w:hideMark/>
          </w:tcPr>
          <w:p w14:paraId="0636C566"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7E3F9FA9"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4096</w:t>
            </w:r>
          </w:p>
        </w:tc>
        <w:tc>
          <w:tcPr>
            <w:tcW w:w="2220" w:type="dxa"/>
            <w:tcBorders>
              <w:top w:val="nil"/>
              <w:left w:val="nil"/>
              <w:bottom w:val="single" w:sz="4" w:space="0" w:color="auto"/>
              <w:right w:val="single" w:sz="4" w:space="0" w:color="auto"/>
            </w:tcBorders>
            <w:shd w:val="clear" w:color="auto" w:fill="auto"/>
            <w:noWrap/>
            <w:vAlign w:val="bottom"/>
            <w:hideMark/>
          </w:tcPr>
          <w:p w14:paraId="69DD0CC7"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F25DD" w:rsidRPr="00BF12F9" w14:paraId="52A538F4"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9391054"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t3.large</w:t>
            </w:r>
          </w:p>
        </w:tc>
        <w:tc>
          <w:tcPr>
            <w:tcW w:w="980" w:type="dxa"/>
            <w:tcBorders>
              <w:top w:val="nil"/>
              <w:left w:val="nil"/>
              <w:bottom w:val="single" w:sz="4" w:space="0" w:color="auto"/>
              <w:right w:val="single" w:sz="4" w:space="0" w:color="auto"/>
            </w:tcBorders>
            <w:shd w:val="clear" w:color="auto" w:fill="auto"/>
            <w:noWrap/>
            <w:vAlign w:val="bottom"/>
            <w:hideMark/>
          </w:tcPr>
          <w:p w14:paraId="3D342A07"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153D1B46"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644BFFE7"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F25DD" w:rsidRPr="00BF12F9" w14:paraId="0AB665C7"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786C208"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t3.xlarge</w:t>
            </w:r>
          </w:p>
        </w:tc>
        <w:tc>
          <w:tcPr>
            <w:tcW w:w="980" w:type="dxa"/>
            <w:tcBorders>
              <w:top w:val="nil"/>
              <w:left w:val="nil"/>
              <w:bottom w:val="single" w:sz="4" w:space="0" w:color="auto"/>
              <w:right w:val="single" w:sz="4" w:space="0" w:color="auto"/>
            </w:tcBorders>
            <w:shd w:val="clear" w:color="auto" w:fill="auto"/>
            <w:noWrap/>
            <w:vAlign w:val="bottom"/>
            <w:hideMark/>
          </w:tcPr>
          <w:p w14:paraId="77CE7B21"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4756931B"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5F563EDC"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3CDB4809"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26B2D55"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t3.2xlarge</w:t>
            </w:r>
          </w:p>
        </w:tc>
        <w:tc>
          <w:tcPr>
            <w:tcW w:w="980" w:type="dxa"/>
            <w:tcBorders>
              <w:top w:val="nil"/>
              <w:left w:val="nil"/>
              <w:bottom w:val="single" w:sz="4" w:space="0" w:color="auto"/>
              <w:right w:val="single" w:sz="4" w:space="0" w:color="auto"/>
            </w:tcBorders>
            <w:shd w:val="clear" w:color="auto" w:fill="auto"/>
            <w:noWrap/>
            <w:vAlign w:val="bottom"/>
            <w:hideMark/>
          </w:tcPr>
          <w:p w14:paraId="34B6C589"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62C4E053"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35DEBBE6"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7A0B26C7"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367672C"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z1d.large</w:t>
            </w:r>
          </w:p>
        </w:tc>
        <w:tc>
          <w:tcPr>
            <w:tcW w:w="980" w:type="dxa"/>
            <w:tcBorders>
              <w:top w:val="nil"/>
              <w:left w:val="nil"/>
              <w:bottom w:val="single" w:sz="4" w:space="0" w:color="auto"/>
              <w:right w:val="single" w:sz="4" w:space="0" w:color="auto"/>
            </w:tcBorders>
            <w:shd w:val="clear" w:color="auto" w:fill="auto"/>
            <w:noWrap/>
            <w:vAlign w:val="bottom"/>
            <w:hideMark/>
          </w:tcPr>
          <w:p w14:paraId="70EDDE05"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706B5A41"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617253F1"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DF25DD" w:rsidRPr="00BF12F9" w14:paraId="43466D83"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8DBA585"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z1d.xlarge</w:t>
            </w:r>
          </w:p>
        </w:tc>
        <w:tc>
          <w:tcPr>
            <w:tcW w:w="980" w:type="dxa"/>
            <w:tcBorders>
              <w:top w:val="nil"/>
              <w:left w:val="nil"/>
              <w:bottom w:val="single" w:sz="4" w:space="0" w:color="auto"/>
              <w:right w:val="single" w:sz="4" w:space="0" w:color="auto"/>
            </w:tcBorders>
            <w:shd w:val="clear" w:color="auto" w:fill="auto"/>
            <w:noWrap/>
            <w:vAlign w:val="bottom"/>
            <w:hideMark/>
          </w:tcPr>
          <w:p w14:paraId="3D69914B"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15F7CA02"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5E0D6772"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34293DEB"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FE4000B"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z1d.2xlarge</w:t>
            </w:r>
          </w:p>
        </w:tc>
        <w:tc>
          <w:tcPr>
            <w:tcW w:w="980" w:type="dxa"/>
            <w:tcBorders>
              <w:top w:val="nil"/>
              <w:left w:val="nil"/>
              <w:bottom w:val="single" w:sz="4" w:space="0" w:color="auto"/>
              <w:right w:val="single" w:sz="4" w:space="0" w:color="auto"/>
            </w:tcBorders>
            <w:shd w:val="clear" w:color="auto" w:fill="auto"/>
            <w:noWrap/>
            <w:vAlign w:val="bottom"/>
            <w:hideMark/>
          </w:tcPr>
          <w:p w14:paraId="68E2B4CF"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5C3F4B21"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03321A57"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DF25DD" w:rsidRPr="00BF12F9" w14:paraId="2EF1E52C"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D3930B3"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z1d.3xlarge</w:t>
            </w:r>
          </w:p>
        </w:tc>
        <w:tc>
          <w:tcPr>
            <w:tcW w:w="980" w:type="dxa"/>
            <w:tcBorders>
              <w:top w:val="nil"/>
              <w:left w:val="nil"/>
              <w:bottom w:val="single" w:sz="4" w:space="0" w:color="auto"/>
              <w:right w:val="single" w:sz="4" w:space="0" w:color="auto"/>
            </w:tcBorders>
            <w:shd w:val="clear" w:color="auto" w:fill="auto"/>
            <w:noWrap/>
            <w:vAlign w:val="bottom"/>
            <w:hideMark/>
          </w:tcPr>
          <w:p w14:paraId="060E02B8"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w:t>
            </w:r>
          </w:p>
        </w:tc>
        <w:tc>
          <w:tcPr>
            <w:tcW w:w="999" w:type="dxa"/>
            <w:tcBorders>
              <w:top w:val="nil"/>
              <w:left w:val="nil"/>
              <w:bottom w:val="single" w:sz="4" w:space="0" w:color="auto"/>
              <w:right w:val="single" w:sz="4" w:space="0" w:color="auto"/>
            </w:tcBorders>
            <w:shd w:val="clear" w:color="auto" w:fill="auto"/>
            <w:noWrap/>
            <w:vAlign w:val="bottom"/>
            <w:hideMark/>
          </w:tcPr>
          <w:p w14:paraId="628B0F74"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98304</w:t>
            </w:r>
          </w:p>
        </w:tc>
        <w:tc>
          <w:tcPr>
            <w:tcW w:w="2220" w:type="dxa"/>
            <w:tcBorders>
              <w:top w:val="nil"/>
              <w:left w:val="nil"/>
              <w:bottom w:val="single" w:sz="4" w:space="0" w:color="auto"/>
              <w:right w:val="single" w:sz="4" w:space="0" w:color="auto"/>
            </w:tcBorders>
            <w:shd w:val="clear" w:color="auto" w:fill="auto"/>
            <w:noWrap/>
            <w:vAlign w:val="bottom"/>
            <w:hideMark/>
          </w:tcPr>
          <w:p w14:paraId="0BDCC157"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DF25DD" w:rsidRPr="00BF12F9" w14:paraId="59CEF499" w14:textId="77777777" w:rsidTr="00BF12F9">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0F1962A" w14:textId="77777777" w:rsidR="00DF25DD" w:rsidRPr="00BF12F9" w:rsidRDefault="00DF25DD" w:rsidP="00DF25DD">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z1d.6xlarge</w:t>
            </w:r>
          </w:p>
        </w:tc>
        <w:tc>
          <w:tcPr>
            <w:tcW w:w="980" w:type="dxa"/>
            <w:tcBorders>
              <w:top w:val="nil"/>
              <w:left w:val="nil"/>
              <w:bottom w:val="single" w:sz="4" w:space="0" w:color="auto"/>
              <w:right w:val="single" w:sz="4" w:space="0" w:color="auto"/>
            </w:tcBorders>
            <w:shd w:val="clear" w:color="auto" w:fill="auto"/>
            <w:noWrap/>
            <w:vAlign w:val="bottom"/>
            <w:hideMark/>
          </w:tcPr>
          <w:p w14:paraId="1F1A802F"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w:t>
            </w:r>
          </w:p>
        </w:tc>
        <w:tc>
          <w:tcPr>
            <w:tcW w:w="999" w:type="dxa"/>
            <w:tcBorders>
              <w:top w:val="nil"/>
              <w:left w:val="nil"/>
              <w:bottom w:val="single" w:sz="4" w:space="0" w:color="auto"/>
              <w:right w:val="single" w:sz="4" w:space="0" w:color="auto"/>
            </w:tcBorders>
            <w:shd w:val="clear" w:color="auto" w:fill="auto"/>
            <w:noWrap/>
            <w:vAlign w:val="bottom"/>
            <w:hideMark/>
          </w:tcPr>
          <w:p w14:paraId="56B44405" w14:textId="77777777" w:rsidR="00DF25DD" w:rsidRPr="00BF12F9" w:rsidRDefault="00DF25DD" w:rsidP="00DF25DD">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196608</w:t>
            </w:r>
          </w:p>
        </w:tc>
        <w:tc>
          <w:tcPr>
            <w:tcW w:w="2220" w:type="dxa"/>
            <w:tcBorders>
              <w:top w:val="nil"/>
              <w:left w:val="nil"/>
              <w:bottom w:val="single" w:sz="4" w:space="0" w:color="auto"/>
              <w:right w:val="single" w:sz="4" w:space="0" w:color="auto"/>
            </w:tcBorders>
            <w:shd w:val="clear" w:color="auto" w:fill="auto"/>
            <w:noWrap/>
            <w:vAlign w:val="bottom"/>
            <w:hideMark/>
          </w:tcPr>
          <w:p w14:paraId="5CA24F74" w14:textId="77777777" w:rsidR="00DF25DD" w:rsidRPr="00BF12F9" w:rsidRDefault="00DF25DD" w:rsidP="00DF25DD">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bl>
    <w:p w14:paraId="5B2F1F2E" w14:textId="3E0EFFF2" w:rsidR="00BF12F9" w:rsidDel="001B03AF" w:rsidRDefault="00BF12F9" w:rsidP="00BF12F9">
      <w:pPr>
        <w:jc w:val="both"/>
        <w:rPr>
          <w:del w:id="553" w:author="Shubra Singh" w:date="2022-12-21T17:51:00Z"/>
        </w:rPr>
      </w:pPr>
    </w:p>
    <w:p w14:paraId="372D1D86" w14:textId="08041B1E" w:rsidR="00DF5647" w:rsidDel="001B03AF" w:rsidRDefault="00487A58" w:rsidP="00EB26E3">
      <w:pPr>
        <w:pStyle w:val="ListParagraph"/>
        <w:numPr>
          <w:ilvl w:val="0"/>
          <w:numId w:val="1"/>
        </w:numPr>
        <w:rPr>
          <w:del w:id="554" w:author="Shubra Singh" w:date="2022-12-21T17:51:00Z"/>
          <w:szCs w:val="28"/>
        </w:rPr>
      </w:pPr>
      <w:del w:id="555" w:author="Shubra Singh" w:date="2022-12-21T17:51:00Z">
        <w:r w:rsidDel="001B03AF">
          <w:rPr>
            <w:szCs w:val="28"/>
          </w:rPr>
          <w:delText xml:space="preserve">Review stack, </w:delText>
        </w:r>
        <w:r w:rsidR="00A34E48" w:rsidRPr="00182A0C" w:rsidDel="001B03AF">
          <w:rPr>
            <w:szCs w:val="28"/>
          </w:rPr>
          <w:delText>add</w:delText>
        </w:r>
        <w:r w:rsidR="00DF5647" w:rsidRPr="00182A0C" w:rsidDel="001B03AF">
          <w:rPr>
            <w:szCs w:val="28"/>
          </w:rPr>
          <w:delText xml:space="preserve"> tags and change the </w:delText>
        </w:r>
        <w:r w:rsidR="00DF5647" w:rsidRPr="00DE69C5" w:rsidDel="001B03AF">
          <w:rPr>
            <w:szCs w:val="28"/>
          </w:rPr>
          <w:delText>policies</w:delText>
        </w:r>
        <w:r w:rsidR="00DF5647" w:rsidRPr="00182A0C" w:rsidDel="001B03AF">
          <w:rPr>
            <w:szCs w:val="28"/>
          </w:rPr>
          <w:delText xml:space="preserve"> as per your need. Then click on create stack.</w:delText>
        </w:r>
      </w:del>
    </w:p>
    <w:p w14:paraId="5BE97FB8" w14:textId="76E945A1" w:rsidR="00A34E48" w:rsidDel="001B03AF" w:rsidRDefault="00A74623" w:rsidP="00A34E48">
      <w:pPr>
        <w:pStyle w:val="ListParagraph"/>
        <w:rPr>
          <w:del w:id="556" w:author="Shubra Singh" w:date="2022-12-21T17:51:00Z"/>
          <w:szCs w:val="28"/>
        </w:rPr>
      </w:pPr>
      <w:del w:id="557" w:author="Shubra Singh" w:date="2022-12-21T17:51:00Z">
        <w:r w:rsidRPr="00A74623" w:rsidDel="001B03AF">
          <w:rPr>
            <w:noProof/>
            <w:szCs w:val="28"/>
          </w:rPr>
          <w:drawing>
            <wp:inline distT="0" distB="0" distL="0" distR="0" wp14:anchorId="4CA460F0" wp14:editId="6E21301D">
              <wp:extent cx="5731510" cy="12642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64285"/>
                      </a:xfrm>
                      <a:prstGeom prst="rect">
                        <a:avLst/>
                      </a:prstGeom>
                    </pic:spPr>
                  </pic:pic>
                </a:graphicData>
              </a:graphic>
            </wp:inline>
          </w:drawing>
        </w:r>
      </w:del>
    </w:p>
    <w:p w14:paraId="64BB6B40" w14:textId="607DC2D9" w:rsidR="00A34E48" w:rsidRPr="001B03AF" w:rsidDel="001B03AF" w:rsidRDefault="005021D1" w:rsidP="001B03AF">
      <w:pPr>
        <w:pStyle w:val="ListParagraph"/>
        <w:rPr>
          <w:del w:id="558" w:author="Shubra Singh" w:date="2022-12-21T17:51:00Z"/>
          <w:szCs w:val="28"/>
        </w:rPr>
      </w:pPr>
      <w:del w:id="559" w:author="Shubra Singh" w:date="2022-12-21T17:51:00Z">
        <w:r w:rsidDel="001B03AF">
          <w:rPr>
            <w:noProof/>
          </w:rPr>
          <w:drawing>
            <wp:inline distT="0" distB="0" distL="0" distR="0" wp14:anchorId="3E2884B9" wp14:editId="321C95D1">
              <wp:extent cx="5731510" cy="2359025"/>
              <wp:effectExtent l="0" t="0" r="2540" b="3175"/>
              <wp:docPr id="139" name="Picture 1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Teams&#10;&#10;Description automatically generated"/>
                      <pic:cNvPicPr/>
                    </pic:nvPicPr>
                    <pic:blipFill>
                      <a:blip r:embed="rId36"/>
                      <a:stretch>
                        <a:fillRect/>
                      </a:stretch>
                    </pic:blipFill>
                    <pic:spPr>
                      <a:xfrm>
                        <a:off x="0" y="0"/>
                        <a:ext cx="5731510" cy="2359025"/>
                      </a:xfrm>
                      <a:prstGeom prst="rect">
                        <a:avLst/>
                      </a:prstGeom>
                    </pic:spPr>
                  </pic:pic>
                </a:graphicData>
              </a:graphic>
            </wp:inline>
          </w:drawing>
        </w:r>
      </w:del>
    </w:p>
    <w:p w14:paraId="2A1AB96D" w14:textId="590FACC3" w:rsidR="007C29F2" w:rsidRPr="005021D1" w:rsidDel="001B03AF" w:rsidRDefault="005021D1" w:rsidP="005021D1">
      <w:pPr>
        <w:pStyle w:val="ListParagraph"/>
        <w:rPr>
          <w:del w:id="560" w:author="Shubra Singh" w:date="2022-12-21T17:51:00Z"/>
          <w:szCs w:val="28"/>
        </w:rPr>
      </w:pPr>
      <w:del w:id="561" w:author="Shubra Singh" w:date="2022-12-21T17:51:00Z">
        <w:r w:rsidDel="001B03AF">
          <w:rPr>
            <w:noProof/>
          </w:rPr>
          <w:drawing>
            <wp:inline distT="0" distB="0" distL="0" distR="0" wp14:anchorId="6000B309" wp14:editId="49639CC4">
              <wp:extent cx="5731510" cy="3136265"/>
              <wp:effectExtent l="0" t="0" r="2540" b="6985"/>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37"/>
                      <a:stretch>
                        <a:fillRect/>
                      </a:stretch>
                    </pic:blipFill>
                    <pic:spPr>
                      <a:xfrm>
                        <a:off x="0" y="0"/>
                        <a:ext cx="5731510" cy="3136265"/>
                      </a:xfrm>
                      <a:prstGeom prst="rect">
                        <a:avLst/>
                      </a:prstGeom>
                    </pic:spPr>
                  </pic:pic>
                </a:graphicData>
              </a:graphic>
            </wp:inline>
          </w:drawing>
        </w:r>
      </w:del>
    </w:p>
    <w:p w14:paraId="4AE6676A" w14:textId="57C5D39C" w:rsidR="001709C0" w:rsidRPr="00BF12F9" w:rsidRDefault="00450FCE">
      <w:pPr>
        <w:pStyle w:val="ListParagraph"/>
        <w:pPrChange w:id="562" w:author="Shubra Singh" w:date="2022-12-21T17:51:00Z">
          <w:pPr/>
        </w:pPrChange>
      </w:pPr>
      <w:r w:rsidRPr="005021D1">
        <w:rPr>
          <w:b/>
          <w:bCs/>
        </w:rPr>
        <w:t>Note</w:t>
      </w:r>
      <w:r>
        <w:t xml:space="preserve">: Follow these steps again </w:t>
      </w:r>
      <w:r w:rsidR="005021D1">
        <w:t xml:space="preserve">after changing to the </w:t>
      </w:r>
      <w:r>
        <w:t xml:space="preserve">different </w:t>
      </w:r>
      <w:r w:rsidR="005021D1">
        <w:t xml:space="preserve">GSLB </w:t>
      </w:r>
      <w:r>
        <w:t>region to deploy i</w:t>
      </w:r>
      <w:r w:rsidR="005021D1">
        <w:t>t.</w:t>
      </w:r>
    </w:p>
    <w:p w14:paraId="1F44E524" w14:textId="77777777" w:rsidR="001B03AF" w:rsidRDefault="001B03AF" w:rsidP="001B03AF">
      <w:pPr>
        <w:rPr>
          <w:ins w:id="563" w:author="Shubra Singh" w:date="2022-12-21T17:51:00Z"/>
        </w:rPr>
      </w:pPr>
      <w:ins w:id="564" w:author="Shubra Singh" w:date="2022-12-21T17:51:00Z">
        <w:r>
          <w:lastRenderedPageBreak/>
          <w:t>11) Remain others as default.</w:t>
        </w:r>
      </w:ins>
    </w:p>
    <w:p w14:paraId="31175BB0" w14:textId="77777777" w:rsidR="001B03AF" w:rsidRDefault="001B03AF" w:rsidP="001B03AF">
      <w:pPr>
        <w:rPr>
          <w:ins w:id="565" w:author="Shubra Singh" w:date="2022-12-21T17:51:00Z"/>
        </w:rPr>
      </w:pPr>
      <w:ins w:id="566" w:author="Shubra Singh" w:date="2022-12-21T17:51:00Z">
        <w:r>
          <w:t>12) Go to next.</w:t>
        </w:r>
      </w:ins>
    </w:p>
    <w:p w14:paraId="68253EF5" w14:textId="77777777" w:rsidR="001B03AF" w:rsidRDefault="001B03AF" w:rsidP="001B03AF">
      <w:pPr>
        <w:rPr>
          <w:ins w:id="567" w:author="Shubra Singh" w:date="2022-12-21T17:51:00Z"/>
        </w:rPr>
      </w:pPr>
      <w:ins w:id="568" w:author="Shubra Singh" w:date="2022-12-21T17:51:00Z">
        <w:r>
          <w:t>13) Review</w:t>
        </w:r>
      </w:ins>
    </w:p>
    <w:p w14:paraId="77ED3CE7" w14:textId="77777777" w:rsidR="001B03AF" w:rsidRDefault="001B03AF" w:rsidP="001B03AF">
      <w:pPr>
        <w:rPr>
          <w:ins w:id="569" w:author="Shubra Singh" w:date="2022-12-21T17:51:00Z"/>
        </w:rPr>
      </w:pPr>
      <w:ins w:id="570" w:author="Shubra Singh" w:date="2022-12-21T17:51:00Z">
        <w:r>
          <w:t>14) Submit</w:t>
        </w:r>
      </w:ins>
    </w:p>
    <w:p w14:paraId="63466C71" w14:textId="77777777" w:rsidR="001B03AF" w:rsidRPr="00823E8C" w:rsidRDefault="001B03AF" w:rsidP="001B03AF">
      <w:pPr>
        <w:rPr>
          <w:ins w:id="571" w:author="Shubra Singh" w:date="2022-12-21T17:51:00Z"/>
          <w:b/>
          <w:bCs/>
          <w:i/>
          <w:iCs/>
        </w:rPr>
      </w:pPr>
      <w:ins w:id="572" w:author="Shubra Singh" w:date="2022-12-21T17:51:00Z">
        <w:r w:rsidRPr="00067132">
          <w:rPr>
            <w:b/>
            <w:bCs/>
            <w:i/>
            <w:iCs/>
          </w:rPr>
          <w:t xml:space="preserve">Set Back and Relax, it will take maximum </w:t>
        </w:r>
        <w:r>
          <w:rPr>
            <w:b/>
            <w:bCs/>
            <w:i/>
            <w:iCs/>
          </w:rPr>
          <w:t>10</w:t>
        </w:r>
        <w:r w:rsidRPr="00067132">
          <w:rPr>
            <w:b/>
            <w:bCs/>
            <w:i/>
            <w:iCs/>
          </w:rPr>
          <w:t xml:space="preserve"> mins.</w:t>
        </w:r>
        <w:r>
          <w:rPr>
            <w:b/>
            <w:bCs/>
            <w:i/>
            <w:iCs/>
          </w:rPr>
          <w:t xml:space="preserve"> </w:t>
        </w:r>
        <w:r w:rsidRPr="00067132">
          <w:rPr>
            <mc:AlternateContent>
              <mc:Choice Requires="w16se"/>
              <mc:Fallback>
                <w:rFonts w:ascii="Segoe UI Emoji" w:eastAsia="Segoe UI Emoji" w:hAnsi="Segoe UI Emoji" w:cs="Segoe UI Emoji"/>
              </mc:Fallback>
            </mc:AlternateContent>
            <w:b/>
            <w:bCs/>
            <w:i/>
            <w:iCs/>
          </w:rPr>
          <mc:AlternateContent>
            <mc:Choice Requires="w16se">
              <w16se:symEx w16se:font="Segoe UI Emoji" w16se:char="1F60A"/>
            </mc:Choice>
            <mc:Fallback>
              <w:t>😊</w:t>
            </mc:Fallback>
          </mc:AlternateContent>
        </w:r>
      </w:ins>
    </w:p>
    <w:p w14:paraId="1FBB1514" w14:textId="77777777" w:rsidR="001B03AF" w:rsidRPr="005E0107" w:rsidRDefault="001B03AF" w:rsidP="001B03AF">
      <w:pPr>
        <w:pStyle w:val="ListParagraph"/>
        <w:numPr>
          <w:ilvl w:val="0"/>
          <w:numId w:val="26"/>
        </w:numPr>
        <w:rPr>
          <w:ins w:id="573" w:author="Shubra Singh" w:date="2022-12-21T17:51:00Z"/>
          <w:rFonts w:ascii="Calibri" w:hAnsi="Calibri" w:cs="Calibri"/>
          <w:lang w:eastAsia="en-IN"/>
        </w:rPr>
      </w:pPr>
      <w:ins w:id="574" w:author="Shubra Singh" w:date="2022-12-21T17:51:00Z">
        <w:r>
          <w:rPr>
            <w:rFonts w:ascii="Calibri" w:hAnsi="Calibri" w:cs="Calibri"/>
            <w:lang w:eastAsia="en-IN"/>
          </w:rPr>
          <w:t xml:space="preserve">Go to AWS Console -&gt; </w:t>
        </w:r>
        <w:r w:rsidRPr="00D23705">
          <w:rPr>
            <w:rFonts w:ascii="Calibri" w:hAnsi="Calibri" w:cs="Calibri"/>
            <w:i/>
            <w:iCs/>
            <w:color w:val="2F5496" w:themeColor="accent1" w:themeShade="BF"/>
            <w:lang w:eastAsia="en-IN"/>
          </w:rPr>
          <w:t>CloudFormation</w:t>
        </w:r>
        <w:r>
          <w:rPr>
            <w:rFonts w:ascii="Calibri" w:hAnsi="Calibri" w:cs="Calibri"/>
            <w:i/>
            <w:iCs/>
            <w:color w:val="2F5496" w:themeColor="accent1" w:themeShade="BF"/>
            <w:lang w:eastAsia="en-IN"/>
          </w:rPr>
          <w:t>-</w:t>
        </w:r>
        <w:r w:rsidRPr="00D23705">
          <w:rPr>
            <w:rFonts w:ascii="Calibri" w:hAnsi="Calibri" w:cs="Calibri"/>
            <w:i/>
            <w:iCs/>
            <w:color w:val="2F5496" w:themeColor="accent1" w:themeShade="BF"/>
            <w:lang w:eastAsia="en-IN"/>
          </w:rPr>
          <w:t>&gt; Stacks</w:t>
        </w:r>
        <w:r>
          <w:rPr>
            <w:rFonts w:ascii="Calibri" w:hAnsi="Calibri" w:cs="Calibri"/>
            <w:i/>
            <w:iCs/>
            <w:color w:val="2F5496" w:themeColor="accent1" w:themeShade="BF"/>
            <w:lang w:eastAsia="en-IN"/>
          </w:rPr>
          <w:t>-</w:t>
        </w:r>
        <w:r w:rsidRPr="00D23705">
          <w:rPr>
            <w:rFonts w:ascii="Calibri" w:hAnsi="Calibri" w:cs="Calibri"/>
            <w:i/>
            <w:iCs/>
            <w:color w:val="2F5496" w:themeColor="accent1" w:themeShade="BF"/>
            <w:lang w:eastAsia="en-IN"/>
          </w:rPr>
          <w:t xml:space="preserve">&gt; </w:t>
        </w:r>
        <w:r>
          <w:rPr>
            <w:rFonts w:ascii="Calibri" w:hAnsi="Calibri" w:cs="Calibri"/>
            <w:i/>
            <w:iCs/>
            <w:color w:val="2F5496" w:themeColor="accent1" w:themeShade="BF"/>
            <w:lang w:eastAsia="en-IN"/>
          </w:rPr>
          <w:t>{stack name}</w:t>
        </w:r>
      </w:ins>
    </w:p>
    <w:p w14:paraId="5C5EB85F" w14:textId="77777777" w:rsidR="001B03AF" w:rsidRPr="001B03AF" w:rsidRDefault="001B03AF">
      <w:pPr>
        <w:rPr>
          <w:ins w:id="575" w:author="Shubra Singh" w:date="2022-12-21T17:52:00Z"/>
          <w:rFonts w:eastAsia="Times New Roman"/>
          <w:szCs w:val="28"/>
          <w:lang w:eastAsia="en-IN"/>
        </w:rPr>
        <w:pPrChange w:id="576" w:author="Shubra Singh" w:date="2022-12-21T17:52:00Z">
          <w:pPr>
            <w:pStyle w:val="ListParagraph"/>
            <w:numPr>
              <w:numId w:val="26"/>
            </w:numPr>
            <w:ind w:hanging="360"/>
          </w:pPr>
        </w:pPrChange>
      </w:pPr>
      <w:ins w:id="577" w:author="Shubra Singh" w:date="2022-12-21T17:52:00Z">
        <w:r w:rsidRPr="001B03AF">
          <w:rPr>
            <w:rFonts w:eastAsia="Times New Roman"/>
            <w:szCs w:val="28"/>
            <w:lang w:eastAsia="en-IN"/>
          </w:rPr>
          <w:t>15) Verify all above resources created.</w:t>
        </w:r>
      </w:ins>
    </w:p>
    <w:p w14:paraId="38D40E6C" w14:textId="77777777" w:rsidR="001B03AF" w:rsidRPr="001B03AF" w:rsidRDefault="001B03AF" w:rsidP="001B03AF">
      <w:pPr>
        <w:pStyle w:val="ListParagraph"/>
        <w:numPr>
          <w:ilvl w:val="0"/>
          <w:numId w:val="26"/>
        </w:numPr>
        <w:rPr>
          <w:ins w:id="578" w:author="Shubra Singh" w:date="2022-12-21T17:52:00Z"/>
          <w:b/>
          <w:bCs/>
          <w:i/>
          <w:iCs/>
        </w:rPr>
      </w:pPr>
      <w:ins w:id="579" w:author="Shubra Singh" w:date="2022-12-21T17:52:00Z">
        <w:r w:rsidRPr="001B03AF">
          <w:rPr>
            <w:b/>
            <w:bCs/>
            <w:i/>
            <w:iCs/>
          </w:rPr>
          <w:t xml:space="preserve">Verify status check of </w:t>
        </w:r>
        <w:proofErr w:type="spellStart"/>
        <w:r w:rsidRPr="001B03AF">
          <w:rPr>
            <w:b/>
            <w:bCs/>
            <w:i/>
            <w:iCs/>
          </w:rPr>
          <w:t>vThunder</w:t>
        </w:r>
        <w:proofErr w:type="spellEnd"/>
        <w:r w:rsidRPr="001B03AF">
          <w:rPr>
            <w:b/>
            <w:bCs/>
            <w:i/>
            <w:iCs/>
          </w:rPr>
          <w:t xml:space="preserve"> instance we created. </w:t>
        </w:r>
      </w:ins>
    </w:p>
    <w:p w14:paraId="3A3A0D04" w14:textId="7ADEA64E" w:rsidR="001B03AF" w:rsidRPr="001B03AF" w:rsidRDefault="001B03AF" w:rsidP="001B03AF">
      <w:pPr>
        <w:pStyle w:val="ListParagraph"/>
        <w:numPr>
          <w:ilvl w:val="0"/>
          <w:numId w:val="26"/>
        </w:numPr>
        <w:spacing w:after="0" w:line="240" w:lineRule="auto"/>
        <w:jc w:val="both"/>
        <w:textAlignment w:val="baseline"/>
        <w:rPr>
          <w:ins w:id="580" w:author="Shubra Singh" w:date="2022-12-21T17:52:00Z"/>
          <w:rFonts w:ascii="Calibri" w:eastAsia="Times New Roman" w:hAnsi="Calibri" w:cs="Calibri"/>
          <w:i/>
          <w:iCs/>
          <w:color w:val="4472C4" w:themeColor="accent1"/>
          <w:szCs w:val="28"/>
          <w:lang w:eastAsia="en-IN"/>
        </w:rPr>
      </w:pPr>
      <w:ins w:id="581" w:author="Shubra Singh" w:date="2022-12-21T17:52:00Z">
        <w:r w:rsidRPr="001B03AF">
          <w:rPr>
            <w:rFonts w:ascii="Calibri" w:eastAsia="Times New Roman" w:hAnsi="Calibri" w:cs="Calibri"/>
            <w:color w:val="4472C4" w:themeColor="accent1"/>
            <w:szCs w:val="28"/>
            <w:lang w:eastAsia="en-IN"/>
          </w:rPr>
          <w:t>EC2</w:t>
        </w:r>
        <w:r>
          <w:rPr>
            <w:rFonts w:ascii="Calibri" w:eastAsia="Times New Roman" w:hAnsi="Calibri" w:cs="Calibri"/>
            <w:color w:val="4472C4" w:themeColor="accent1"/>
            <w:szCs w:val="28"/>
            <w:lang w:eastAsia="en-IN"/>
          </w:rPr>
          <w:t>&gt;&gt;</w:t>
        </w:r>
        <w:r w:rsidRPr="001B03AF">
          <w:rPr>
            <w:rFonts w:ascii="Calibri" w:eastAsia="Times New Roman" w:hAnsi="Calibri" w:cs="Calibri"/>
            <w:i/>
            <w:iCs/>
            <w:color w:val="2F5496" w:themeColor="accent1" w:themeShade="BF"/>
            <w:szCs w:val="28"/>
            <w:lang w:eastAsia="en-IN"/>
          </w:rPr>
          <w:t xml:space="preserve"> </w:t>
        </w:r>
        <w:r w:rsidRPr="001449CB">
          <w:rPr>
            <w:rFonts w:ascii="Calibri" w:eastAsia="Times New Roman" w:hAnsi="Calibri" w:cs="Calibri"/>
            <w:i/>
            <w:iCs/>
            <w:color w:val="2F5496" w:themeColor="accent1" w:themeShade="BF"/>
            <w:szCs w:val="28"/>
            <w:lang w:eastAsia="en-IN"/>
          </w:rPr>
          <w:t>Instances&gt;&gt;</w:t>
        </w:r>
      </w:ins>
      <w:ins w:id="582" w:author="Shubra Singh" w:date="2022-12-21T17:53:00Z">
        <w:r>
          <w:rPr>
            <w:rFonts w:ascii="Calibri" w:eastAsia="Times New Roman" w:hAnsi="Calibri" w:cs="Calibri"/>
            <w:i/>
            <w:iCs/>
            <w:color w:val="2F5496" w:themeColor="accent1" w:themeShade="BF"/>
            <w:szCs w:val="28"/>
            <w:lang w:eastAsia="en-IN"/>
          </w:rPr>
          <w:t>&lt;</w:t>
        </w:r>
        <w:proofErr w:type="spellStart"/>
        <w:r>
          <w:rPr>
            <w:rFonts w:ascii="Calibri" w:eastAsia="Times New Roman" w:hAnsi="Calibri" w:cs="Calibri"/>
            <w:i/>
            <w:iCs/>
            <w:color w:val="2F5496" w:themeColor="accent1" w:themeShade="BF"/>
            <w:szCs w:val="28"/>
            <w:lang w:eastAsia="en-IN"/>
          </w:rPr>
          <w:t>vth</w:t>
        </w:r>
        <w:proofErr w:type="spellEnd"/>
        <w:r>
          <w:rPr>
            <w:rFonts w:ascii="Calibri" w:eastAsia="Times New Roman" w:hAnsi="Calibri" w:cs="Calibri"/>
            <w:i/>
            <w:iCs/>
            <w:color w:val="2F5496" w:themeColor="accent1" w:themeShade="BF"/>
            <w:szCs w:val="28"/>
            <w:lang w:eastAsia="en-IN"/>
          </w:rPr>
          <w:t>&gt;</w:t>
        </w:r>
      </w:ins>
      <w:ins w:id="583" w:author="Shubra Singh" w:date="2022-12-21T17:52:00Z">
        <w:r w:rsidRPr="001449CB">
          <w:rPr>
            <w:rFonts w:ascii="Calibri" w:eastAsia="Times New Roman" w:hAnsi="Calibri" w:cs="Calibri"/>
            <w:i/>
            <w:iCs/>
            <w:color w:val="2F5496" w:themeColor="accent1" w:themeShade="BF"/>
            <w:szCs w:val="28"/>
            <w:lang w:eastAsia="en-IN"/>
          </w:rPr>
          <w:t>-controller-region-1</w:t>
        </w:r>
      </w:ins>
    </w:p>
    <w:p w14:paraId="60122CBD" w14:textId="77777777" w:rsidR="001B03AF" w:rsidRPr="001B03AF" w:rsidRDefault="001B03AF" w:rsidP="001B03AF">
      <w:pPr>
        <w:pStyle w:val="ListParagraph"/>
        <w:numPr>
          <w:ilvl w:val="0"/>
          <w:numId w:val="26"/>
        </w:numPr>
        <w:spacing w:after="0" w:line="240" w:lineRule="auto"/>
        <w:jc w:val="both"/>
        <w:textAlignment w:val="baseline"/>
        <w:rPr>
          <w:ins w:id="584" w:author="Shubra Singh" w:date="2022-12-21T17:52:00Z"/>
          <w:rFonts w:ascii="Segoe UI" w:eastAsia="Times New Roman" w:hAnsi="Segoe UI" w:cs="Segoe UI"/>
          <w:szCs w:val="28"/>
          <w:lang w:eastAsia="en-IN"/>
        </w:rPr>
      </w:pPr>
      <w:ins w:id="585" w:author="Shubra Singh" w:date="2022-12-21T17:52:00Z">
        <w:r w:rsidRPr="001B03AF">
          <w:rPr>
            <w:rFonts w:ascii="Calibri" w:eastAsia="Times New Roman" w:hAnsi="Calibri" w:cs="Calibri"/>
            <w:szCs w:val="28"/>
            <w:lang w:eastAsia="en-IN"/>
          </w:rPr>
          <w:t>Open any browser and type http://&lt;vthunder_public_IP&gt;  </w:t>
        </w:r>
      </w:ins>
    </w:p>
    <w:p w14:paraId="344B4A25" w14:textId="77777777" w:rsidR="001B03AF" w:rsidRPr="001B03AF" w:rsidRDefault="001B03AF" w:rsidP="001B03AF">
      <w:pPr>
        <w:pStyle w:val="ListParagraph"/>
        <w:numPr>
          <w:ilvl w:val="0"/>
          <w:numId w:val="26"/>
        </w:numPr>
        <w:spacing w:after="0" w:line="240" w:lineRule="auto"/>
        <w:jc w:val="both"/>
        <w:textAlignment w:val="baseline"/>
        <w:rPr>
          <w:ins w:id="586" w:author="Shubra Singh" w:date="2022-12-21T17:52:00Z"/>
          <w:rFonts w:ascii="Segoe UI" w:eastAsia="Times New Roman" w:hAnsi="Segoe UI" w:cs="Segoe UI"/>
          <w:szCs w:val="28"/>
          <w:lang w:eastAsia="en-IN"/>
        </w:rPr>
      </w:pPr>
      <w:ins w:id="587" w:author="Shubra Singh" w:date="2022-12-21T17:52:00Z">
        <w:r w:rsidRPr="001B03AF">
          <w:rPr>
            <w:rFonts w:ascii="Calibri" w:eastAsia="Times New Roman" w:hAnsi="Calibri" w:cs="Calibri"/>
            <w:szCs w:val="28"/>
            <w:lang w:eastAsia="en-IN"/>
          </w:rPr>
          <w:t>Enter username – admin </w:t>
        </w:r>
      </w:ins>
    </w:p>
    <w:p w14:paraId="47682E1B" w14:textId="77777777" w:rsidR="001B03AF" w:rsidRPr="001B03AF" w:rsidRDefault="001B03AF" w:rsidP="001B03AF">
      <w:pPr>
        <w:pStyle w:val="ListParagraph"/>
        <w:numPr>
          <w:ilvl w:val="0"/>
          <w:numId w:val="26"/>
        </w:numPr>
        <w:spacing w:after="0" w:line="240" w:lineRule="auto"/>
        <w:jc w:val="both"/>
        <w:textAlignment w:val="baseline"/>
        <w:rPr>
          <w:ins w:id="588" w:author="Shubra Singh" w:date="2022-12-21T17:52:00Z"/>
          <w:rFonts w:ascii="Calibri" w:eastAsia="Times New Roman" w:hAnsi="Calibri" w:cs="Calibri"/>
          <w:szCs w:val="28"/>
          <w:lang w:eastAsia="en-IN"/>
        </w:rPr>
      </w:pPr>
      <w:ins w:id="589" w:author="Shubra Singh" w:date="2022-12-21T17:52:00Z">
        <w:r w:rsidRPr="001B03AF">
          <w:rPr>
            <w:rFonts w:ascii="Calibri" w:eastAsia="Times New Roman" w:hAnsi="Calibri" w:cs="Calibri"/>
            <w:szCs w:val="28"/>
            <w:lang w:eastAsia="en-IN"/>
          </w:rPr>
          <w:t xml:space="preserve">Enter Password – {ec2 instance id} </w:t>
        </w:r>
      </w:ins>
    </w:p>
    <w:p w14:paraId="24817C65" w14:textId="229E9953" w:rsidR="006221F1" w:rsidRPr="003C1EFA" w:rsidDel="001B03AF" w:rsidRDefault="00BF30BD" w:rsidP="00BF30BD">
      <w:pPr>
        <w:pStyle w:val="ListParagraph"/>
        <w:numPr>
          <w:ilvl w:val="0"/>
          <w:numId w:val="26"/>
        </w:numPr>
        <w:rPr>
          <w:del w:id="590" w:author="Shubra Singh" w:date="2022-12-21T17:51:00Z"/>
          <w:rFonts w:eastAsia="Times New Roman"/>
          <w:szCs w:val="28"/>
        </w:rPr>
      </w:pPr>
      <w:ins w:id="591" w:author="Shubra Singh" w:date="2023-01-06T13:57:00Z">
        <w:r w:rsidRPr="00BF30BD">
          <w:rPr>
            <w:rFonts w:eastAsia="Times New Roman"/>
            <w:noProof/>
            <w:szCs w:val="28"/>
          </w:rPr>
          <w:drawing>
            <wp:inline distT="0" distB="0" distL="0" distR="0" wp14:anchorId="396CCA03" wp14:editId="0A5BFAC7">
              <wp:extent cx="5731510" cy="28276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27655"/>
                      </a:xfrm>
                      <a:prstGeom prst="rect">
                        <a:avLst/>
                      </a:prstGeom>
                    </pic:spPr>
                  </pic:pic>
                </a:graphicData>
              </a:graphic>
            </wp:inline>
          </w:drawing>
        </w:r>
      </w:ins>
      <w:del w:id="592" w:author="Shubra Singh" w:date="2022-12-21T17:51:00Z">
        <w:r w:rsidR="00AE2466" w:rsidRPr="003C1EFA" w:rsidDel="001B03AF">
          <w:rPr>
            <w:rFonts w:eastAsia="Times New Roman"/>
            <w:szCs w:val="28"/>
          </w:rPr>
          <w:delText>Verify</w:delText>
        </w:r>
      </w:del>
    </w:p>
    <w:p w14:paraId="3F3ABF4C" w14:textId="40AD4CB2" w:rsidR="001709C0" w:rsidDel="001B03AF" w:rsidRDefault="00EA104A" w:rsidP="003C1EFA">
      <w:pPr>
        <w:pStyle w:val="ListParagraph"/>
        <w:rPr>
          <w:del w:id="593" w:author="Shubra Singh" w:date="2022-12-21T17:51:00Z"/>
          <w:rFonts w:ascii="Calibri" w:hAnsi="Calibri" w:cs="Calibri"/>
          <w:lang w:eastAsia="en-IN"/>
        </w:rPr>
      </w:pPr>
      <w:del w:id="594" w:author="Shubra Singh" w:date="2022-12-21T17:51:00Z">
        <w:r w:rsidRPr="00EA104A" w:rsidDel="001B03AF">
          <w:rPr>
            <w:rFonts w:ascii="Calibri" w:hAnsi="Calibri" w:cs="Calibri"/>
            <w:lang w:eastAsia="en-IN"/>
          </w:rPr>
          <w:delText>All the resources are created.</w:delText>
        </w:r>
      </w:del>
    </w:p>
    <w:p w14:paraId="637BDEB6" w14:textId="705FF42C" w:rsidR="00FE34D4" w:rsidRPr="005021D1" w:rsidDel="001B03AF" w:rsidRDefault="00D23705" w:rsidP="003C1EFA">
      <w:pPr>
        <w:pStyle w:val="ListParagraph"/>
        <w:rPr>
          <w:del w:id="595" w:author="Shubra Singh" w:date="2022-12-21T17:51:00Z"/>
          <w:rFonts w:ascii="Calibri" w:hAnsi="Calibri" w:cs="Calibri"/>
          <w:i/>
          <w:iCs/>
          <w:color w:val="2F5496" w:themeColor="accent1" w:themeShade="BF"/>
          <w:lang w:eastAsia="en-IN"/>
        </w:rPr>
      </w:pPr>
      <w:del w:id="596" w:author="Shubra Singh" w:date="2022-12-21T17:51:00Z">
        <w:r w:rsidDel="001B03AF">
          <w:rPr>
            <w:rFonts w:ascii="Calibri" w:hAnsi="Calibri" w:cs="Calibri"/>
            <w:lang w:eastAsia="en-IN"/>
          </w:rPr>
          <w:delText xml:space="preserve">You can verify on path: </w:delText>
        </w:r>
        <w:r w:rsidRPr="00D23705" w:rsidDel="001B03AF">
          <w:rPr>
            <w:rFonts w:ascii="Calibri" w:hAnsi="Calibri" w:cs="Calibri"/>
            <w:i/>
            <w:iCs/>
            <w:color w:val="2F5496" w:themeColor="accent1" w:themeShade="BF"/>
            <w:lang w:eastAsia="en-IN"/>
          </w:rPr>
          <w:delText>CloudFormation&gt;&gt; Stacks&gt;&gt; vt</w:delText>
        </w:r>
        <w:r w:rsidR="00EF7237" w:rsidDel="001B03AF">
          <w:rPr>
            <w:rFonts w:ascii="Calibri" w:hAnsi="Calibri" w:cs="Calibri"/>
            <w:i/>
            <w:iCs/>
            <w:color w:val="2F5496" w:themeColor="accent1" w:themeShade="BF"/>
            <w:lang w:eastAsia="en-IN"/>
          </w:rPr>
          <w:delText>h</w:delText>
        </w:r>
      </w:del>
    </w:p>
    <w:p w14:paraId="11C9A5B1" w14:textId="4CCCBD7D" w:rsidR="001709C0" w:rsidRPr="00182A0C" w:rsidDel="001B03AF" w:rsidRDefault="001709C0" w:rsidP="003C1EFA">
      <w:pPr>
        <w:pStyle w:val="ListParagraph"/>
        <w:rPr>
          <w:del w:id="597" w:author="Shubra Singh" w:date="2022-12-21T17:51:00Z"/>
          <w:rFonts w:ascii="Segoe UI" w:eastAsia="Times New Roman" w:hAnsi="Segoe UI" w:cs="Segoe UI"/>
          <w:lang w:eastAsia="en-IN"/>
        </w:rPr>
      </w:pPr>
      <w:del w:id="598" w:author="Shubra Singh" w:date="2022-12-21T17:51:00Z">
        <w:r w:rsidRPr="00182A0C" w:rsidDel="001B03AF">
          <w:rPr>
            <w:rFonts w:ascii="Calibri" w:eastAsia="Times New Roman" w:hAnsi="Calibri" w:cs="Calibri"/>
            <w:lang w:eastAsia="en-IN"/>
          </w:rPr>
          <w:delText>Open any browser and type http://&lt;</w:delText>
        </w:r>
        <w:r w:rsidRPr="007B0623" w:rsidDel="001B03AF">
          <w:rPr>
            <w:rFonts w:ascii="Calibri" w:eastAsia="Times New Roman" w:hAnsi="Calibri" w:cs="Calibri"/>
            <w:lang w:eastAsia="en-IN"/>
          </w:rPr>
          <w:delText>vthunder_public_IP&gt;</w:delText>
        </w:r>
        <w:r w:rsidRPr="00182A0C" w:rsidDel="001B03AF">
          <w:rPr>
            <w:rFonts w:ascii="Calibri" w:eastAsia="Times New Roman" w:hAnsi="Calibri" w:cs="Calibri"/>
            <w:lang w:eastAsia="en-IN"/>
          </w:rPr>
          <w:delText>  </w:delText>
        </w:r>
      </w:del>
    </w:p>
    <w:p w14:paraId="7FE63F9A" w14:textId="20248154" w:rsidR="001709C0" w:rsidRPr="00182A0C" w:rsidDel="001B03AF" w:rsidRDefault="001709C0" w:rsidP="003C1EFA">
      <w:pPr>
        <w:pStyle w:val="ListParagraph"/>
        <w:rPr>
          <w:del w:id="599" w:author="Shubra Singh" w:date="2022-12-21T17:51:00Z"/>
          <w:rFonts w:ascii="Segoe UI" w:eastAsia="Times New Roman" w:hAnsi="Segoe UI" w:cs="Segoe UI"/>
          <w:lang w:eastAsia="en-IN"/>
        </w:rPr>
      </w:pPr>
      <w:del w:id="600" w:author="Shubra Singh" w:date="2022-12-21T17:51:00Z">
        <w:r w:rsidRPr="00182A0C" w:rsidDel="001B03AF">
          <w:rPr>
            <w:rFonts w:ascii="Calibri" w:eastAsia="Times New Roman" w:hAnsi="Calibri" w:cs="Calibri"/>
            <w:lang w:eastAsia="en-IN"/>
          </w:rPr>
          <w:delText>Enter username – admin </w:delText>
        </w:r>
      </w:del>
    </w:p>
    <w:p w14:paraId="3F230203" w14:textId="6330D30F" w:rsidR="001709C0" w:rsidDel="001B03AF" w:rsidRDefault="001709C0" w:rsidP="003C1EFA">
      <w:pPr>
        <w:pStyle w:val="ListParagraph"/>
        <w:rPr>
          <w:del w:id="601" w:author="Shubra Singh" w:date="2022-12-21T17:51:00Z"/>
          <w:rFonts w:ascii="Calibri" w:eastAsia="Times New Roman" w:hAnsi="Calibri" w:cs="Calibri"/>
          <w:lang w:eastAsia="en-IN"/>
        </w:rPr>
      </w:pPr>
      <w:del w:id="602" w:author="Shubra Singh" w:date="2022-12-21T17:51:00Z">
        <w:r w:rsidRPr="00182A0C" w:rsidDel="001B03AF">
          <w:rPr>
            <w:rFonts w:ascii="Calibri" w:eastAsia="Times New Roman" w:hAnsi="Calibri" w:cs="Calibri"/>
            <w:lang w:eastAsia="en-IN"/>
          </w:rPr>
          <w:delText>Enter Password – {</w:delText>
        </w:r>
        <w:r w:rsidR="005021D1" w:rsidDel="001B03AF">
          <w:rPr>
            <w:rFonts w:ascii="Calibri" w:eastAsia="Times New Roman" w:hAnsi="Calibri" w:cs="Calibri"/>
            <w:lang w:eastAsia="en-IN"/>
          </w:rPr>
          <w:delText>instance id</w:delText>
        </w:r>
        <w:r w:rsidRPr="00182A0C" w:rsidDel="001B03AF">
          <w:rPr>
            <w:rFonts w:ascii="Calibri" w:eastAsia="Times New Roman" w:hAnsi="Calibri" w:cs="Calibri"/>
            <w:lang w:eastAsia="en-IN"/>
          </w:rPr>
          <w:delText xml:space="preserve">} </w:delText>
        </w:r>
      </w:del>
    </w:p>
    <w:p w14:paraId="6488AECF" w14:textId="631DC47B" w:rsidR="005021D1" w:rsidDel="001B03AF" w:rsidRDefault="005021D1" w:rsidP="003C1EFA">
      <w:pPr>
        <w:pStyle w:val="ListParagraph"/>
        <w:rPr>
          <w:del w:id="603" w:author="Shubra Singh" w:date="2022-12-21T17:51:00Z"/>
          <w:rFonts w:ascii="Calibri" w:eastAsia="Times New Roman" w:hAnsi="Calibri" w:cs="Calibri"/>
          <w:lang w:eastAsia="en-IN"/>
        </w:rPr>
      </w:pPr>
    </w:p>
    <w:p w14:paraId="27888AAD" w14:textId="50F2F81F" w:rsidR="005021D1" w:rsidDel="001B03AF" w:rsidRDefault="00BD5093" w:rsidP="003C1EFA">
      <w:pPr>
        <w:pStyle w:val="ListParagraph"/>
        <w:rPr>
          <w:del w:id="604" w:author="Shubra Singh" w:date="2022-12-21T17:51:00Z"/>
          <w:rFonts w:ascii="Calibri" w:eastAsia="Times New Roman" w:hAnsi="Calibri" w:cs="Calibri"/>
          <w:lang w:eastAsia="en-IN"/>
        </w:rPr>
      </w:pPr>
      <w:del w:id="605" w:author="Shubra Singh" w:date="2022-12-21T17:51:00Z">
        <w:r w:rsidDel="001B03AF">
          <w:rPr>
            <w:rFonts w:ascii="Calibri" w:eastAsia="Times New Roman" w:hAnsi="Calibri" w:cs="Calibri"/>
            <w:lang w:eastAsia="en-IN"/>
          </w:rPr>
          <w:delText xml:space="preserve">Note: You can get </w:delText>
        </w:r>
        <w:r w:rsidR="00D93BFB" w:rsidDel="001B03AF">
          <w:rPr>
            <w:rFonts w:ascii="Calibri" w:eastAsia="Times New Roman" w:hAnsi="Calibri" w:cs="Calibri"/>
            <w:lang w:eastAsia="en-IN"/>
          </w:rPr>
          <w:delText xml:space="preserve">vThunder’s </w:delText>
        </w:r>
        <w:r w:rsidR="00B208D9" w:rsidDel="001B03AF">
          <w:rPr>
            <w:rFonts w:ascii="Calibri" w:eastAsia="Times New Roman" w:hAnsi="Calibri" w:cs="Calibri"/>
            <w:lang w:eastAsia="en-IN"/>
          </w:rPr>
          <w:delText xml:space="preserve">public ip and instance id by clicking on the </w:delText>
        </w:r>
        <w:r w:rsidR="00054195" w:rsidDel="001B03AF">
          <w:rPr>
            <w:rFonts w:ascii="Calibri" w:eastAsia="Times New Roman" w:hAnsi="Calibri" w:cs="Calibri"/>
            <w:lang w:eastAsia="en-IN"/>
          </w:rPr>
          <w:delText>instance name</w:delText>
        </w:r>
        <w:r w:rsidR="005021D1" w:rsidDel="001B03AF">
          <w:rPr>
            <w:rFonts w:ascii="Calibri" w:eastAsia="Times New Roman" w:hAnsi="Calibri" w:cs="Calibri"/>
            <w:lang w:eastAsia="en-IN"/>
          </w:rPr>
          <w:delText>.</w:delText>
        </w:r>
      </w:del>
    </w:p>
    <w:p w14:paraId="14BFD7B1" w14:textId="59EDA84A" w:rsidR="005021D1" w:rsidDel="001B03AF" w:rsidRDefault="006239E2" w:rsidP="003C1EFA">
      <w:pPr>
        <w:pStyle w:val="ListParagraph"/>
        <w:rPr>
          <w:del w:id="606" w:author="Shubra Singh" w:date="2022-12-21T17:53:00Z"/>
          <w:rFonts w:ascii="Calibri" w:eastAsia="Times New Roman" w:hAnsi="Calibri" w:cs="Calibri"/>
          <w:i/>
          <w:iCs/>
          <w:color w:val="2F5496" w:themeColor="accent1" w:themeShade="BF"/>
          <w:lang w:eastAsia="en-IN"/>
        </w:rPr>
      </w:pPr>
      <w:del w:id="607" w:author="Shubra Singh" w:date="2022-12-21T17:53:00Z">
        <w:r w:rsidRPr="001449CB" w:rsidDel="001B03AF">
          <w:rPr>
            <w:rFonts w:ascii="Calibri" w:eastAsia="Times New Roman" w:hAnsi="Calibri" w:cs="Calibri"/>
            <w:lang w:eastAsia="en-IN"/>
          </w:rPr>
          <w:delText xml:space="preserve">path: </w:delText>
        </w:r>
        <w:r w:rsidRPr="001449CB" w:rsidDel="001B03AF">
          <w:rPr>
            <w:rFonts w:ascii="Calibri" w:eastAsia="Times New Roman" w:hAnsi="Calibri" w:cs="Calibri"/>
            <w:i/>
            <w:iCs/>
            <w:color w:val="2F5496" w:themeColor="accent1" w:themeShade="BF"/>
            <w:lang w:eastAsia="en-IN"/>
          </w:rPr>
          <w:delText xml:space="preserve">Instances&gt;&gt; </w:delText>
        </w:r>
        <w:r w:rsidR="001449CB" w:rsidRPr="001449CB" w:rsidDel="001B03AF">
          <w:rPr>
            <w:rFonts w:ascii="Calibri" w:eastAsia="Times New Roman" w:hAnsi="Calibri" w:cs="Calibri"/>
            <w:i/>
            <w:iCs/>
            <w:color w:val="2F5496" w:themeColor="accent1" w:themeShade="BF"/>
            <w:lang w:eastAsia="en-IN"/>
          </w:rPr>
          <w:delText>{stack1}</w:delText>
        </w:r>
        <w:r w:rsidR="00EF7237" w:rsidRPr="001449CB" w:rsidDel="001B03AF">
          <w:rPr>
            <w:rFonts w:ascii="Calibri" w:eastAsia="Times New Roman" w:hAnsi="Calibri" w:cs="Calibri"/>
            <w:i/>
            <w:iCs/>
            <w:color w:val="2F5496" w:themeColor="accent1" w:themeShade="BF"/>
            <w:lang w:eastAsia="en-IN"/>
          </w:rPr>
          <w:delText xml:space="preserve"> </w:delText>
        </w:r>
        <w:r w:rsidRPr="001449CB" w:rsidDel="001B03AF">
          <w:rPr>
            <w:rFonts w:ascii="Calibri" w:eastAsia="Times New Roman" w:hAnsi="Calibri" w:cs="Calibri"/>
            <w:i/>
            <w:iCs/>
            <w:color w:val="2F5496" w:themeColor="accent1" w:themeShade="BF"/>
            <w:lang w:eastAsia="en-IN"/>
          </w:rPr>
          <w:delText>-</w:delText>
        </w:r>
        <w:r w:rsidR="001449CB" w:rsidRPr="001449CB" w:rsidDel="001B03AF">
          <w:rPr>
            <w:rFonts w:ascii="Calibri" w:eastAsia="Times New Roman" w:hAnsi="Calibri" w:cs="Calibri"/>
            <w:i/>
            <w:iCs/>
            <w:color w:val="2F5496" w:themeColor="accent1" w:themeShade="BF"/>
            <w:lang w:eastAsia="en-IN"/>
          </w:rPr>
          <w:delText>controller-region-1</w:delText>
        </w:r>
        <w:r w:rsidR="00986A4D" w:rsidRPr="001449CB" w:rsidDel="001B03AF">
          <w:rPr>
            <w:rFonts w:ascii="Calibri" w:eastAsia="Times New Roman" w:hAnsi="Calibri" w:cs="Calibri"/>
            <w:i/>
            <w:iCs/>
            <w:color w:val="2F5496" w:themeColor="accent1" w:themeShade="BF"/>
            <w:lang w:eastAsia="en-IN"/>
          </w:rPr>
          <w:delText xml:space="preserve"> </w:delText>
        </w:r>
      </w:del>
    </w:p>
    <w:p w14:paraId="72168EEC" w14:textId="786E2703" w:rsidR="005021D1" w:rsidDel="003C1EFA" w:rsidRDefault="00FB69BE" w:rsidP="003C1EFA">
      <w:pPr>
        <w:pStyle w:val="ListParagraph"/>
        <w:rPr>
          <w:del w:id="608" w:author="Shubra Singh" w:date="2022-12-27T22:25:00Z"/>
          <w:rFonts w:ascii="Calibri" w:eastAsia="Times New Roman" w:hAnsi="Calibri" w:cs="Calibri"/>
          <w:i/>
          <w:iCs/>
          <w:color w:val="2F5496" w:themeColor="accent1" w:themeShade="BF"/>
          <w:lang w:eastAsia="en-IN"/>
        </w:rPr>
      </w:pPr>
      <w:del w:id="609" w:author="Shubra Singh" w:date="2022-12-27T22:25:00Z">
        <w:r w:rsidRPr="00FB69BE" w:rsidDel="003C1EFA">
          <w:rPr>
            <w:rFonts w:ascii="Calibri" w:eastAsia="Times New Roman" w:hAnsi="Calibri" w:cs="Calibri"/>
            <w:i/>
            <w:iCs/>
            <w:noProof/>
            <w:color w:val="2F5496" w:themeColor="accent1" w:themeShade="BF"/>
            <w:lang w:eastAsia="en-IN"/>
          </w:rPr>
          <w:drawing>
            <wp:inline distT="0" distB="0" distL="0" distR="0" wp14:anchorId="366B5EF7" wp14:editId="1B1DABD8">
              <wp:extent cx="5731510" cy="27451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45105"/>
                      </a:xfrm>
                      <a:prstGeom prst="rect">
                        <a:avLst/>
                      </a:prstGeom>
                    </pic:spPr>
                  </pic:pic>
                </a:graphicData>
              </a:graphic>
            </wp:inline>
          </w:drawing>
        </w:r>
      </w:del>
    </w:p>
    <w:p w14:paraId="50C0A4A9" w14:textId="370681C6" w:rsidR="00E11DF9" w:rsidRPr="005021D1" w:rsidRDefault="00E11DF9" w:rsidP="003C1EFA">
      <w:pPr>
        <w:pStyle w:val="ListParagraph"/>
        <w:rPr>
          <w:rFonts w:ascii="Calibri" w:eastAsia="Times New Roman" w:hAnsi="Calibri" w:cs="Calibri"/>
          <w:i/>
          <w:iCs/>
          <w:color w:val="2F5496" w:themeColor="accent1" w:themeShade="BF"/>
          <w:lang w:eastAsia="en-IN"/>
        </w:rPr>
      </w:pPr>
    </w:p>
    <w:p w14:paraId="51FBA1DB" w14:textId="77777777" w:rsidR="001709C0" w:rsidRPr="00182A0C" w:rsidRDefault="001709C0" w:rsidP="001709C0">
      <w:pPr>
        <w:spacing w:after="0" w:line="240" w:lineRule="auto"/>
        <w:textAlignment w:val="baseline"/>
        <w:rPr>
          <w:rFonts w:ascii="Segoe UI" w:eastAsia="Times New Roman" w:hAnsi="Segoe UI" w:cs="Segoe UI"/>
          <w:szCs w:val="28"/>
          <w:lang w:eastAsia="en-IN"/>
        </w:rPr>
      </w:pPr>
      <w:r w:rsidRPr="00182A0C">
        <w:rPr>
          <w:rFonts w:ascii="Calibri" w:eastAsia="Times New Roman" w:hAnsi="Calibri" w:cs="Calibri"/>
          <w:szCs w:val="28"/>
          <w:lang w:eastAsia="en-IN"/>
        </w:rPr>
        <w:t> </w:t>
      </w:r>
    </w:p>
    <w:p w14:paraId="217CDB2A" w14:textId="00BA7C20" w:rsidR="00912CC0" w:rsidRDefault="002A710C" w:rsidP="005021D1">
      <w:pPr>
        <w:spacing w:after="0" w:line="240" w:lineRule="auto"/>
        <w:ind w:firstLine="720"/>
        <w:textAlignment w:val="baseline"/>
        <w:rPr>
          <w:rFonts w:ascii="Calibri" w:eastAsia="Times New Roman" w:hAnsi="Calibri" w:cs="Calibri"/>
          <w:lang w:eastAsia="en-IN"/>
        </w:rPr>
      </w:pPr>
      <w:r w:rsidRPr="002A710C">
        <w:rPr>
          <w:rFonts w:ascii="Calibri" w:eastAsia="Times New Roman" w:hAnsi="Calibri" w:cs="Calibri"/>
          <w:noProof/>
          <w:lang w:eastAsia="en-IN"/>
        </w:rPr>
        <w:lastRenderedPageBreak/>
        <w:drawing>
          <wp:inline distT="0" distB="0" distL="0" distR="0" wp14:anchorId="019D92F6" wp14:editId="333E2655">
            <wp:extent cx="4989830" cy="227312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1744" cy="2283108"/>
                    </a:xfrm>
                    <a:prstGeom prst="rect">
                      <a:avLst/>
                    </a:prstGeom>
                  </pic:spPr>
                </pic:pic>
              </a:graphicData>
            </a:graphic>
          </wp:inline>
        </w:drawing>
      </w:r>
    </w:p>
    <w:p w14:paraId="1A85A09F" w14:textId="77777777" w:rsidR="00A05EC5" w:rsidRDefault="00A05EC5" w:rsidP="00A05EC5">
      <w:pPr>
        <w:rPr>
          <w:rFonts w:cstheme="minorHAnsi"/>
          <w:szCs w:val="28"/>
        </w:rPr>
      </w:pPr>
    </w:p>
    <w:p w14:paraId="016490EF" w14:textId="56E29AE9" w:rsidR="00A05EC5" w:rsidRPr="00A05EC5" w:rsidRDefault="00A05EC5" w:rsidP="00A05EC5">
      <w:pPr>
        <w:pStyle w:val="ListParagraph"/>
        <w:numPr>
          <w:ilvl w:val="0"/>
          <w:numId w:val="26"/>
        </w:numPr>
        <w:rPr>
          <w:rFonts w:cstheme="minorHAnsi"/>
          <w:szCs w:val="28"/>
        </w:rPr>
      </w:pPr>
      <w:r w:rsidRPr="00A05EC5">
        <w:rPr>
          <w:rFonts w:cstheme="minorHAnsi" w:hint="eastAsia"/>
          <w:szCs w:val="28"/>
        </w:rPr>
        <w:t>O</w:t>
      </w:r>
      <w:r w:rsidRPr="00A05EC5">
        <w:rPr>
          <w:rFonts w:cstheme="minorHAnsi"/>
          <w:szCs w:val="28"/>
        </w:rPr>
        <w:t xml:space="preserve">pen the </w:t>
      </w:r>
      <w:r>
        <w:rPr>
          <w:rFonts w:cstheme="minorHAnsi"/>
          <w:szCs w:val="28"/>
        </w:rPr>
        <w:t>stack</w:t>
      </w:r>
      <w:r w:rsidRPr="00A05EC5">
        <w:rPr>
          <w:rFonts w:cstheme="minorHAnsi"/>
          <w:szCs w:val="28"/>
        </w:rPr>
        <w:t xml:space="preserve">, check the </w:t>
      </w:r>
      <w:r>
        <w:rPr>
          <w:rFonts w:cstheme="minorHAnsi"/>
          <w:szCs w:val="28"/>
        </w:rPr>
        <w:t>3</w:t>
      </w:r>
      <w:r w:rsidRPr="00A05EC5">
        <w:rPr>
          <w:rFonts w:cstheme="minorHAnsi"/>
          <w:szCs w:val="28"/>
        </w:rPr>
        <w:t xml:space="preserve"> </w:t>
      </w:r>
      <w:proofErr w:type="spellStart"/>
      <w:r w:rsidRPr="00A05EC5">
        <w:rPr>
          <w:rFonts w:cstheme="minorHAnsi"/>
          <w:szCs w:val="28"/>
        </w:rPr>
        <w:t>vThunder</w:t>
      </w:r>
      <w:proofErr w:type="spellEnd"/>
      <w:r w:rsidRPr="00A05EC5">
        <w:rPr>
          <w:rFonts w:cstheme="minorHAnsi"/>
          <w:szCs w:val="28"/>
        </w:rPr>
        <w:t xml:space="preserve"> </w:t>
      </w:r>
      <w:r>
        <w:rPr>
          <w:rFonts w:cstheme="minorHAnsi"/>
          <w:szCs w:val="28"/>
        </w:rPr>
        <w:t>created</w:t>
      </w:r>
      <w:r w:rsidRPr="00A05EC5">
        <w:rPr>
          <w:rFonts w:cstheme="minorHAnsi"/>
          <w:szCs w:val="28"/>
        </w:rPr>
        <w:t>.</w:t>
      </w:r>
    </w:p>
    <w:p w14:paraId="0A18C5B1" w14:textId="13584329" w:rsidR="00A05EC5" w:rsidRPr="001449CB" w:rsidRDefault="00A05EC5" w:rsidP="00A05EC5">
      <w:pPr>
        <w:pStyle w:val="ListParagraph"/>
        <w:numPr>
          <w:ilvl w:val="0"/>
          <w:numId w:val="46"/>
        </w:numPr>
        <w:rPr>
          <w:rFonts w:cstheme="minorHAnsi"/>
          <w:szCs w:val="28"/>
        </w:rPr>
      </w:pPr>
      <w:r w:rsidRPr="001449CB">
        <w:rPr>
          <w:rFonts w:cstheme="minorHAnsi"/>
          <w:szCs w:val="28"/>
        </w:rPr>
        <w:t>Region1</w:t>
      </w:r>
      <w:r w:rsidR="00986A4D" w:rsidRPr="001449CB">
        <w:rPr>
          <w:rFonts w:cstheme="minorHAnsi"/>
          <w:szCs w:val="28"/>
        </w:rPr>
        <w:t xml:space="preserve">  </w:t>
      </w:r>
    </w:p>
    <w:p w14:paraId="7A78621F" w14:textId="24DA30B7" w:rsidR="00A05EC5" w:rsidRDefault="00FB69BE" w:rsidP="00A05EC5">
      <w:pPr>
        <w:pStyle w:val="ListParagraph"/>
        <w:ind w:left="1080"/>
        <w:rPr>
          <w:rFonts w:cstheme="minorHAnsi"/>
          <w:szCs w:val="28"/>
        </w:rPr>
      </w:pPr>
      <w:del w:id="610" w:author="Shubra Singh" w:date="2022-12-28T10:55:00Z">
        <w:r w:rsidRPr="00FB69BE" w:rsidDel="004650FD">
          <w:rPr>
            <w:rFonts w:cstheme="minorHAnsi"/>
            <w:noProof/>
            <w:szCs w:val="28"/>
          </w:rPr>
          <w:drawing>
            <wp:inline distT="0" distB="0" distL="0" distR="0" wp14:anchorId="402964F6" wp14:editId="4815683D">
              <wp:extent cx="5731510" cy="26174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17470"/>
                      </a:xfrm>
                      <a:prstGeom prst="rect">
                        <a:avLst/>
                      </a:prstGeom>
                    </pic:spPr>
                  </pic:pic>
                </a:graphicData>
              </a:graphic>
            </wp:inline>
          </w:drawing>
        </w:r>
      </w:del>
      <w:ins w:id="611" w:author="Shubra Singh" w:date="2022-12-28T10:56:00Z">
        <w:r w:rsidR="004650FD" w:rsidRPr="004650FD">
          <w:rPr>
            <w:rFonts w:cstheme="minorHAnsi"/>
            <w:noProof/>
            <w:szCs w:val="28"/>
          </w:rPr>
          <w:drawing>
            <wp:inline distT="0" distB="0" distL="0" distR="0" wp14:anchorId="618B98A5" wp14:editId="5C31FF85">
              <wp:extent cx="5731510" cy="28727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2740"/>
                      </a:xfrm>
                      <a:prstGeom prst="rect">
                        <a:avLst/>
                      </a:prstGeom>
                    </pic:spPr>
                  </pic:pic>
                </a:graphicData>
              </a:graphic>
            </wp:inline>
          </w:drawing>
        </w:r>
      </w:ins>
    </w:p>
    <w:p w14:paraId="370478EC" w14:textId="19F7C81B" w:rsidR="00A05EC5" w:rsidRDefault="00A05EC5" w:rsidP="00A05EC5">
      <w:pPr>
        <w:pStyle w:val="ListParagraph"/>
        <w:numPr>
          <w:ilvl w:val="0"/>
          <w:numId w:val="46"/>
        </w:numPr>
        <w:rPr>
          <w:rFonts w:cstheme="minorHAnsi"/>
          <w:szCs w:val="28"/>
        </w:rPr>
      </w:pPr>
      <w:r>
        <w:rPr>
          <w:rFonts w:cstheme="minorHAnsi"/>
          <w:szCs w:val="28"/>
        </w:rPr>
        <w:t>Region2</w:t>
      </w:r>
    </w:p>
    <w:p w14:paraId="3828EA03" w14:textId="4F41C510" w:rsidR="00A05EC5" w:rsidRDefault="00A05EC5" w:rsidP="00A05EC5">
      <w:pPr>
        <w:pStyle w:val="ListParagraph"/>
        <w:ind w:left="1080"/>
        <w:rPr>
          <w:rFonts w:cstheme="minorHAnsi"/>
          <w:szCs w:val="28"/>
        </w:rPr>
      </w:pPr>
    </w:p>
    <w:p w14:paraId="0D388795" w14:textId="722F4E71" w:rsidR="00A05EC5" w:rsidRDefault="00FB69BE" w:rsidP="00A05EC5">
      <w:pPr>
        <w:pStyle w:val="ListParagraph"/>
        <w:ind w:left="1080"/>
        <w:rPr>
          <w:rFonts w:cstheme="minorHAnsi"/>
          <w:szCs w:val="28"/>
        </w:rPr>
      </w:pPr>
      <w:r w:rsidRPr="00FB69BE">
        <w:rPr>
          <w:rFonts w:cstheme="minorHAnsi"/>
          <w:noProof/>
          <w:szCs w:val="28"/>
        </w:rPr>
        <w:lastRenderedPageBreak/>
        <w:drawing>
          <wp:inline distT="0" distB="0" distL="0" distR="0" wp14:anchorId="1BE13C30" wp14:editId="4B4DD485">
            <wp:extent cx="5731510" cy="27311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1135"/>
                    </a:xfrm>
                    <a:prstGeom prst="rect">
                      <a:avLst/>
                    </a:prstGeom>
                  </pic:spPr>
                </pic:pic>
              </a:graphicData>
            </a:graphic>
          </wp:inline>
        </w:drawing>
      </w:r>
    </w:p>
    <w:p w14:paraId="715F9BAA" w14:textId="280F7F24" w:rsidR="00564035" w:rsidRDefault="00564035" w:rsidP="00564035">
      <w:pPr>
        <w:pStyle w:val="ListParagraph"/>
        <w:numPr>
          <w:ilvl w:val="0"/>
          <w:numId w:val="26"/>
        </w:numPr>
        <w:rPr>
          <w:rFonts w:cstheme="minorHAnsi"/>
          <w:szCs w:val="28"/>
        </w:rPr>
      </w:pPr>
      <w:r>
        <w:rPr>
          <w:rFonts w:cstheme="minorHAnsi"/>
          <w:szCs w:val="28"/>
        </w:rPr>
        <w:t xml:space="preserve">Resources are created </w:t>
      </w:r>
    </w:p>
    <w:p w14:paraId="758D56FA" w14:textId="12D3057D" w:rsidR="00564035" w:rsidRDefault="00A74623" w:rsidP="00564035">
      <w:pPr>
        <w:pStyle w:val="ListParagraph"/>
        <w:rPr>
          <w:rFonts w:cstheme="minorHAnsi"/>
          <w:szCs w:val="28"/>
        </w:rPr>
      </w:pPr>
      <w:del w:id="612" w:author="Shubra Singh" w:date="2022-12-27T22:26:00Z">
        <w:r w:rsidRPr="00A74623" w:rsidDel="003C1EFA">
          <w:rPr>
            <w:rFonts w:cstheme="minorHAnsi"/>
            <w:noProof/>
            <w:szCs w:val="28"/>
          </w:rPr>
          <w:drawing>
            <wp:inline distT="0" distB="0" distL="0" distR="0" wp14:anchorId="2D24BCD9" wp14:editId="168DBA5D">
              <wp:extent cx="5731510" cy="301498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14980"/>
                      </a:xfrm>
                      <a:prstGeom prst="rect">
                        <a:avLst/>
                      </a:prstGeom>
                    </pic:spPr>
                  </pic:pic>
                </a:graphicData>
              </a:graphic>
            </wp:inline>
          </w:drawing>
        </w:r>
      </w:del>
    </w:p>
    <w:p w14:paraId="338105A1" w14:textId="165E3A4B" w:rsidR="00564035" w:rsidRDefault="00BF30BD" w:rsidP="00BF30BD">
      <w:pPr>
        <w:rPr>
          <w:ins w:id="613" w:author="Shubra Singh" w:date="2023-01-06T13:58:00Z"/>
          <w:rFonts w:cstheme="minorHAnsi"/>
          <w:szCs w:val="28"/>
        </w:rPr>
      </w:pPr>
      <w:ins w:id="614" w:author="Shubra Singh" w:date="2023-01-06T13:58:00Z">
        <w:r w:rsidRPr="00BF30BD">
          <w:rPr>
            <w:rFonts w:cstheme="minorHAnsi"/>
            <w:noProof/>
            <w:szCs w:val="28"/>
          </w:rPr>
          <w:drawing>
            <wp:inline distT="0" distB="0" distL="0" distR="0" wp14:anchorId="758748E9" wp14:editId="1826DD1B">
              <wp:extent cx="5731510" cy="287401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74010"/>
                      </a:xfrm>
                      <a:prstGeom prst="rect">
                        <a:avLst/>
                      </a:prstGeom>
                    </pic:spPr>
                  </pic:pic>
                </a:graphicData>
              </a:graphic>
            </wp:inline>
          </w:drawing>
        </w:r>
      </w:ins>
    </w:p>
    <w:p w14:paraId="37EEFB3B" w14:textId="5AD95DC7" w:rsidR="00BF30BD" w:rsidRDefault="00BF30BD" w:rsidP="00BF30BD">
      <w:pPr>
        <w:rPr>
          <w:ins w:id="615" w:author="Shubra Singh" w:date="2023-01-06T13:59:00Z"/>
          <w:noProof/>
        </w:rPr>
      </w:pPr>
      <w:ins w:id="616" w:author="Shubra Singh" w:date="2023-01-06T13:58:00Z">
        <w:r w:rsidRPr="00BF30BD">
          <w:rPr>
            <w:rFonts w:cstheme="minorHAnsi"/>
            <w:noProof/>
            <w:szCs w:val="28"/>
          </w:rPr>
          <w:lastRenderedPageBreak/>
          <w:drawing>
            <wp:inline distT="0" distB="0" distL="0" distR="0" wp14:anchorId="1A0E1996" wp14:editId="30601D2D">
              <wp:extent cx="5731510" cy="27552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55265"/>
                      </a:xfrm>
                      <a:prstGeom prst="rect">
                        <a:avLst/>
                      </a:prstGeom>
                    </pic:spPr>
                  </pic:pic>
                </a:graphicData>
              </a:graphic>
            </wp:inline>
          </w:drawing>
        </w:r>
      </w:ins>
      <w:ins w:id="617" w:author="Shubra Singh" w:date="2023-01-06T13:59:00Z">
        <w:r w:rsidRPr="00BF30BD">
          <w:rPr>
            <w:noProof/>
          </w:rPr>
          <w:t xml:space="preserve"> </w:t>
        </w:r>
        <w:r w:rsidRPr="00BF30BD">
          <w:rPr>
            <w:rFonts w:cstheme="minorHAnsi"/>
            <w:noProof/>
            <w:szCs w:val="28"/>
          </w:rPr>
          <w:drawing>
            <wp:inline distT="0" distB="0" distL="0" distR="0" wp14:anchorId="1EFD0283" wp14:editId="4BF70E42">
              <wp:extent cx="5731510" cy="2800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00985"/>
                      </a:xfrm>
                      <a:prstGeom prst="rect">
                        <a:avLst/>
                      </a:prstGeom>
                    </pic:spPr>
                  </pic:pic>
                </a:graphicData>
              </a:graphic>
            </wp:inline>
          </w:drawing>
        </w:r>
      </w:ins>
    </w:p>
    <w:p w14:paraId="5FEF7A00" w14:textId="459300E2" w:rsidR="00BF30BD" w:rsidRPr="00BF30BD" w:rsidRDefault="00F075D5">
      <w:pPr>
        <w:rPr>
          <w:rFonts w:cstheme="minorHAnsi"/>
          <w:szCs w:val="28"/>
        </w:rPr>
        <w:pPrChange w:id="618" w:author="Shubra Singh" w:date="2023-01-06T13:57:00Z">
          <w:pPr>
            <w:pStyle w:val="ListParagraph"/>
          </w:pPr>
        </w:pPrChange>
      </w:pPr>
      <w:ins w:id="619" w:author="Shubra Singh" w:date="2023-01-06T14:00:00Z">
        <w:r w:rsidRPr="00F075D5">
          <w:rPr>
            <w:rFonts w:cstheme="minorHAnsi"/>
            <w:noProof/>
            <w:szCs w:val="28"/>
          </w:rPr>
          <w:drawing>
            <wp:inline distT="0" distB="0" distL="0" distR="0" wp14:anchorId="3395BF6F" wp14:editId="2005925B">
              <wp:extent cx="5731510" cy="20554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55495"/>
                      </a:xfrm>
                      <a:prstGeom prst="rect">
                        <a:avLst/>
                      </a:prstGeom>
                    </pic:spPr>
                  </pic:pic>
                </a:graphicData>
              </a:graphic>
            </wp:inline>
          </w:drawing>
        </w:r>
      </w:ins>
    </w:p>
    <w:p w14:paraId="50B567F6" w14:textId="567B031F" w:rsidR="0031177D" w:rsidRPr="003C1EFA" w:rsidRDefault="00FB69BE">
      <w:pPr>
        <w:rPr>
          <w:rFonts w:cstheme="minorHAnsi"/>
          <w:szCs w:val="28"/>
        </w:rPr>
        <w:pPrChange w:id="620" w:author="Shubra Singh" w:date="2022-12-27T22:26:00Z">
          <w:pPr>
            <w:pStyle w:val="ListParagraph"/>
          </w:pPr>
        </w:pPrChange>
      </w:pPr>
      <w:del w:id="621" w:author="Shubra Singh" w:date="2022-12-27T22:26:00Z">
        <w:r w:rsidRPr="00FB69BE" w:rsidDel="003C1EFA">
          <w:rPr>
            <w:noProof/>
          </w:rPr>
          <w:drawing>
            <wp:inline distT="0" distB="0" distL="0" distR="0" wp14:anchorId="554EBBF6" wp14:editId="2E670C81">
              <wp:extent cx="5731510" cy="30416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41650"/>
                      </a:xfrm>
                      <a:prstGeom prst="rect">
                        <a:avLst/>
                      </a:prstGeom>
                    </pic:spPr>
                  </pic:pic>
                </a:graphicData>
              </a:graphic>
            </wp:inline>
          </w:drawing>
        </w:r>
      </w:del>
    </w:p>
    <w:p w14:paraId="6B61A7D8" w14:textId="61C4A3AD" w:rsidR="00472B8A" w:rsidRDefault="00472B8A" w:rsidP="00472B8A">
      <w:pPr>
        <w:pStyle w:val="Heading1"/>
        <w:rPr>
          <w:rFonts w:eastAsia="Times New Roman"/>
          <w:lang w:eastAsia="en-IN"/>
        </w:rPr>
      </w:pPr>
      <w:bookmarkStart w:id="622" w:name="_Toc122537656"/>
      <w:r>
        <w:rPr>
          <w:rFonts w:eastAsia="Times New Roman"/>
          <w:lang w:eastAsia="en-IN"/>
        </w:rPr>
        <w:lastRenderedPageBreak/>
        <w:t xml:space="preserve">Chapter </w:t>
      </w:r>
      <w:r w:rsidR="00F84664">
        <w:rPr>
          <w:rFonts w:eastAsia="Times New Roman"/>
          <w:lang w:eastAsia="en-IN"/>
        </w:rPr>
        <w:t>2</w:t>
      </w:r>
      <w:r w:rsidR="00977002">
        <w:rPr>
          <w:rFonts w:eastAsia="Times New Roman"/>
          <w:lang w:eastAsia="en-IN"/>
        </w:rPr>
        <w:t xml:space="preserve"> - </w:t>
      </w:r>
      <w:r w:rsidR="00811723" w:rsidRPr="00811723">
        <w:rPr>
          <w:rFonts w:eastAsia="Times New Roman"/>
          <w:lang w:eastAsia="en-IN"/>
        </w:rPr>
        <w:t>GSLB configuration Setup</w:t>
      </w:r>
      <w:bookmarkEnd w:id="622"/>
    </w:p>
    <w:p w14:paraId="489CDFF7" w14:textId="0F2B82A5" w:rsidR="008C784C" w:rsidRDefault="008C784C" w:rsidP="008C784C">
      <w:pPr>
        <w:pStyle w:val="Heading3"/>
        <w:rPr>
          <w:sz w:val="28"/>
          <w:szCs w:val="28"/>
        </w:rPr>
      </w:pPr>
      <w:bookmarkStart w:id="623" w:name="_Toc112852329"/>
      <w:bookmarkStart w:id="624" w:name="_Toc122537657"/>
      <w:r>
        <w:rPr>
          <w:rFonts w:hint="eastAsia"/>
          <w:sz w:val="28"/>
          <w:szCs w:val="28"/>
        </w:rPr>
        <w:t>C</w:t>
      </w:r>
      <w:r>
        <w:rPr>
          <w:sz w:val="28"/>
          <w:szCs w:val="28"/>
        </w:rPr>
        <w:t>onfigure</w:t>
      </w:r>
      <w:bookmarkEnd w:id="623"/>
      <w:bookmarkEnd w:id="624"/>
    </w:p>
    <w:p w14:paraId="133FA386" w14:textId="77777777" w:rsidR="00661DA8" w:rsidRPr="00661DA8" w:rsidRDefault="00661DA8" w:rsidP="00661DA8">
      <w:pPr>
        <w:rPr>
          <w:lang w:val="en-US" w:eastAsia="zh-CN"/>
        </w:rPr>
      </w:pPr>
    </w:p>
    <w:p w14:paraId="4548E72A" w14:textId="76D887ED" w:rsidR="008C784C" w:rsidRDefault="008C784C" w:rsidP="00116D79">
      <w:pPr>
        <w:rPr>
          <w:lang w:val="en-US" w:eastAsia="zh-CN"/>
        </w:rPr>
      </w:pPr>
      <w:r>
        <w:rPr>
          <w:rFonts w:hint="eastAsia"/>
          <w:lang w:val="en-US" w:eastAsia="zh-CN"/>
        </w:rPr>
        <w:t>U</w:t>
      </w:r>
      <w:r>
        <w:rPr>
          <w:lang w:val="en-US" w:eastAsia="zh-CN"/>
        </w:rPr>
        <w:t xml:space="preserve">ser can set following configurations in </w:t>
      </w:r>
      <w:r w:rsidR="00622181" w:rsidRPr="00622181">
        <w:rPr>
          <w:lang w:val="en-US" w:eastAsia="zh-CN"/>
        </w:rPr>
        <w:t>CFT_TMPL_3NIC-6VM-2RG-GSLB_CONFIG_GSLB_PARAM</w:t>
      </w:r>
      <w:r w:rsidRPr="00247FEF">
        <w:rPr>
          <w:lang w:val="en-US" w:eastAsia="zh-CN"/>
        </w:rPr>
        <w:t>.json</w:t>
      </w:r>
      <w:r>
        <w:rPr>
          <w:lang w:val="en-US" w:eastAsia="zh-CN"/>
        </w:rPr>
        <w:t xml:space="preserve"> based on their needs.</w:t>
      </w:r>
    </w:p>
    <w:p w14:paraId="315EF5E1" w14:textId="23AC4535" w:rsidR="008C784C" w:rsidRDefault="00116D79" w:rsidP="008C784C">
      <w:pPr>
        <w:pStyle w:val="ListParagraph"/>
        <w:numPr>
          <w:ilvl w:val="0"/>
          <w:numId w:val="37"/>
        </w:numPr>
        <w:spacing w:line="256" w:lineRule="auto"/>
      </w:pPr>
      <w:r>
        <w:t>Add</w:t>
      </w:r>
      <w:r w:rsidR="00F419E0">
        <w:t xml:space="preserve"> stack name </w:t>
      </w:r>
      <w:r>
        <w:t xml:space="preserve">and region of each </w:t>
      </w:r>
      <w:proofErr w:type="spellStart"/>
      <w:r>
        <w:t>vThunder</w:t>
      </w:r>
      <w:proofErr w:type="spellEnd"/>
      <w:r>
        <w:t xml:space="preserve"> as per its GSLB Region.</w:t>
      </w:r>
    </w:p>
    <w:p w14:paraId="3F23C766" w14:textId="44AAC07B" w:rsidR="0043350B" w:rsidRDefault="00F419E0" w:rsidP="00514C31">
      <w:pPr>
        <w:jc w:val="center"/>
        <w:rPr>
          <w:lang w:eastAsia="en-IN"/>
        </w:rPr>
      </w:pPr>
      <w:del w:id="625" w:author="Shubra Singh" w:date="2022-12-28T10:55:00Z">
        <w:r w:rsidRPr="00F419E0" w:rsidDel="004650FD">
          <w:rPr>
            <w:noProof/>
            <w:lang w:eastAsia="en-IN"/>
          </w:rPr>
          <w:drawing>
            <wp:inline distT="0" distB="0" distL="0" distR="0" wp14:anchorId="4E8773B8" wp14:editId="10DF2D17">
              <wp:extent cx="3911801" cy="2724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1801" cy="2724290"/>
                      </a:xfrm>
                      <a:prstGeom prst="rect">
                        <a:avLst/>
                      </a:prstGeom>
                    </pic:spPr>
                  </pic:pic>
                </a:graphicData>
              </a:graphic>
            </wp:inline>
          </w:drawing>
        </w:r>
      </w:del>
      <w:ins w:id="626" w:author="Shubra Singh" w:date="2023-01-06T14:05:00Z">
        <w:r w:rsidR="00F075D5" w:rsidRPr="00F075D5">
          <w:rPr>
            <w:noProof/>
          </w:rPr>
          <w:t xml:space="preserve"> </w:t>
        </w:r>
        <w:r w:rsidR="00F075D5" w:rsidRPr="00F075D5">
          <w:rPr>
            <w:noProof/>
            <w:lang w:eastAsia="en-IN"/>
          </w:rPr>
          <w:drawing>
            <wp:inline distT="0" distB="0" distL="0" distR="0" wp14:anchorId="23806756" wp14:editId="10090252">
              <wp:extent cx="3416476" cy="26925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6476" cy="2692538"/>
                      </a:xfrm>
                      <a:prstGeom prst="rect">
                        <a:avLst/>
                      </a:prstGeom>
                    </pic:spPr>
                  </pic:pic>
                </a:graphicData>
              </a:graphic>
            </wp:inline>
          </w:drawing>
        </w:r>
      </w:ins>
    </w:p>
    <w:p w14:paraId="01106D87" w14:textId="77777777" w:rsidR="002276FC" w:rsidRDefault="002276FC" w:rsidP="002276FC">
      <w:pPr>
        <w:pStyle w:val="ListParagraph"/>
        <w:rPr>
          <w:ins w:id="627" w:author="Shubra Singh" w:date="2022-12-21T17:54:00Z"/>
          <w:rFonts w:cstheme="minorHAnsi"/>
          <w:szCs w:val="28"/>
          <w:lang w:val="en-IN" w:eastAsia="en-US"/>
        </w:rPr>
      </w:pPr>
      <w:bookmarkStart w:id="628" w:name="_Toc112852330"/>
      <w:bookmarkStart w:id="629" w:name="_Toc122537658"/>
      <w:ins w:id="630" w:author="Shubra Singh" w:date="2022-12-21T17:54:00Z">
        <w:r>
          <w:rPr>
            <w:rFonts w:cstheme="minorHAnsi"/>
            <w:szCs w:val="28"/>
            <w:lang w:val="en-IN" w:eastAsia="en-US"/>
          </w:rPr>
          <w:t>Open your CMD in current working directory.</w:t>
        </w:r>
      </w:ins>
    </w:p>
    <w:p w14:paraId="6E469155" w14:textId="7F186C4B" w:rsidR="002276FC" w:rsidRPr="002276FC" w:rsidRDefault="002276FC">
      <w:pPr>
        <w:ind w:firstLine="720"/>
        <w:rPr>
          <w:ins w:id="631" w:author="Shubra Singh" w:date="2022-12-21T17:54:00Z"/>
          <w:rFonts w:cstheme="minorHAnsi"/>
          <w:color w:val="2E74B5" w:themeColor="accent5" w:themeShade="BF"/>
          <w:szCs w:val="28"/>
          <w:shd w:val="clear" w:color="auto" w:fill="FFFFFF"/>
          <w:rPrChange w:id="632" w:author="Shubra Singh" w:date="2022-12-21T17:55:00Z">
            <w:rPr>
              <w:ins w:id="633" w:author="Shubra Singh" w:date="2022-12-21T17:54:00Z"/>
              <w:shd w:val="clear" w:color="auto" w:fill="FFFFFF"/>
            </w:rPr>
          </w:rPrChange>
        </w:rPr>
        <w:pPrChange w:id="634" w:author="Shubra Singh" w:date="2022-12-21T17:54:00Z">
          <w:pPr>
            <w:pStyle w:val="ListParagraph"/>
          </w:pPr>
        </w:pPrChange>
      </w:pPr>
      <w:ins w:id="635" w:author="Shubra Singh" w:date="2022-12-21T17:54:00Z">
        <w:r>
          <w:rPr>
            <w:rFonts w:cstheme="minorHAnsi"/>
            <w:szCs w:val="28"/>
          </w:rPr>
          <w:t xml:space="preserve">Run : </w:t>
        </w:r>
        <w:r w:rsidRPr="002276FC">
          <w:rPr>
            <w:rFonts w:cstheme="minorHAnsi"/>
            <w:color w:val="2E74B5" w:themeColor="accent5" w:themeShade="BF"/>
            <w:szCs w:val="28"/>
            <w:shd w:val="clear" w:color="auto" w:fill="FFFFFF"/>
            <w:rPrChange w:id="636" w:author="Shubra Singh" w:date="2022-12-21T17:55:00Z">
              <w:rPr>
                <w:rFonts w:ascii="Segoe UI" w:hAnsi="Segoe UI" w:cs="Segoe UI"/>
                <w:i/>
                <w:iCs/>
                <w:color w:val="242424"/>
                <w:sz w:val="21"/>
                <w:szCs w:val="21"/>
                <w:shd w:val="clear" w:color="auto" w:fill="FFFFFF"/>
              </w:rPr>
            </w:rPrChange>
          </w:rPr>
          <w:t>Python ./CFT_TMPL_3NIC-6VM-2RG-GSLB_CONFIG_GSLB_3.py</w:t>
        </w:r>
      </w:ins>
    </w:p>
    <w:p w14:paraId="24425A0D" w14:textId="77777777" w:rsidR="002276FC" w:rsidRPr="00024E0F" w:rsidRDefault="002276FC" w:rsidP="002276FC">
      <w:pPr>
        <w:rPr>
          <w:ins w:id="637" w:author="Shubra Singh" w:date="2022-12-21T17:54:00Z"/>
          <w:sz w:val="22"/>
          <w:szCs w:val="18"/>
        </w:rPr>
      </w:pPr>
      <w:ins w:id="638" w:author="Shubra Singh" w:date="2022-12-21T17:54:00Z">
        <w:r>
          <w:tab/>
        </w:r>
        <w:r w:rsidRPr="00024E0F">
          <w:rPr>
            <w:sz w:val="22"/>
            <w:szCs w:val="18"/>
          </w:rPr>
          <w:t xml:space="preserve">Provide below configuration params: </w:t>
        </w:r>
      </w:ins>
    </w:p>
    <w:p w14:paraId="3A68470C" w14:textId="518DCB77" w:rsidR="00661DA8" w:rsidDel="004F5D4E" w:rsidRDefault="00661DA8" w:rsidP="00F15D75">
      <w:pPr>
        <w:pStyle w:val="Heading3"/>
        <w:rPr>
          <w:del w:id="639" w:author="Shubra Singh" w:date="2022-12-21T17:54:00Z"/>
          <w:sz w:val="28"/>
          <w:szCs w:val="28"/>
        </w:rPr>
      </w:pPr>
      <w:del w:id="640" w:author="Shubra Singh" w:date="2022-12-21T17:54:00Z">
        <w:r w:rsidDel="002276FC">
          <w:rPr>
            <w:sz w:val="28"/>
            <w:szCs w:val="28"/>
          </w:rPr>
          <w:delText>Install</w:delText>
        </w:r>
        <w:bookmarkEnd w:id="628"/>
        <w:bookmarkEnd w:id="629"/>
      </w:del>
    </w:p>
    <w:p w14:paraId="2A7C839F" w14:textId="05CFAFF7" w:rsidR="004F5D4E" w:rsidRDefault="004F5D4E" w:rsidP="004F5D4E">
      <w:pPr>
        <w:rPr>
          <w:ins w:id="641" w:author="Shubra Singh" w:date="2022-12-21T17:55:00Z"/>
          <w:lang w:val="en-US" w:eastAsia="zh-CN"/>
        </w:rPr>
      </w:pPr>
    </w:p>
    <w:p w14:paraId="220C0654" w14:textId="77777777" w:rsidR="004F5D4E" w:rsidRPr="00CD20EF" w:rsidRDefault="004F5D4E">
      <w:pPr>
        <w:rPr>
          <w:ins w:id="642" w:author="Shubra Singh" w:date="2022-12-21T17:55:00Z"/>
        </w:rPr>
        <w:pPrChange w:id="643" w:author="Shubra Singh" w:date="2022-12-21T17:55:00Z">
          <w:pPr>
            <w:pStyle w:val="Heading3"/>
          </w:pPr>
        </w:pPrChange>
      </w:pPr>
    </w:p>
    <w:p w14:paraId="4D7A71B9" w14:textId="6245BB79" w:rsidR="00661DA8" w:rsidDel="002276FC" w:rsidRDefault="00661DA8" w:rsidP="00661DA8">
      <w:pPr>
        <w:rPr>
          <w:del w:id="644" w:author="Shubra Singh" w:date="2022-12-21T17:54:00Z"/>
          <w:lang w:val="en-US" w:eastAsia="zh-CN"/>
        </w:rPr>
      </w:pPr>
      <w:del w:id="645" w:author="Shubra Singh" w:date="2022-12-21T17:54:00Z">
        <w:r w:rsidDel="002276FC">
          <w:rPr>
            <w:rFonts w:hint="eastAsia"/>
            <w:lang w:val="en-US" w:eastAsia="zh-CN"/>
          </w:rPr>
          <w:delText>R</w:delText>
        </w:r>
        <w:r w:rsidDel="002276FC">
          <w:rPr>
            <w:lang w:val="en-US" w:eastAsia="zh-CN"/>
          </w:rPr>
          <w:delText>un below command to start the Python script.</w:delText>
        </w:r>
      </w:del>
    </w:p>
    <w:p w14:paraId="6D69A24B" w14:textId="575EC3BC" w:rsidR="00661DA8" w:rsidDel="002276FC" w:rsidRDefault="00661DA8" w:rsidP="00661DA8">
      <w:pPr>
        <w:ind w:firstLine="720"/>
        <w:rPr>
          <w:del w:id="646" w:author="Shubra Singh" w:date="2022-12-21T17:55:00Z"/>
          <w:rFonts w:ascii="Segoe UI" w:hAnsi="Segoe UI" w:cs="Segoe UI"/>
          <w:i/>
          <w:iCs/>
          <w:color w:val="242424"/>
          <w:sz w:val="21"/>
          <w:szCs w:val="21"/>
          <w:shd w:val="clear" w:color="auto" w:fill="FFFFFF"/>
        </w:rPr>
      </w:pPr>
      <w:del w:id="647" w:author="Shubra Singh" w:date="2022-12-21T17:55:00Z">
        <w:r w:rsidRPr="00661DA8" w:rsidDel="002276FC">
          <w:rPr>
            <w:rFonts w:ascii="Segoe UI" w:hAnsi="Segoe UI" w:cs="Segoe UI"/>
            <w:i/>
            <w:iCs/>
            <w:color w:val="242424"/>
            <w:sz w:val="21"/>
            <w:szCs w:val="21"/>
            <w:shd w:val="clear" w:color="auto" w:fill="FFFFFF"/>
          </w:rPr>
          <w:delText>$Python ./</w:delText>
        </w:r>
        <w:r w:rsidR="00622181" w:rsidRPr="00622181" w:rsidDel="002276FC">
          <w:delText xml:space="preserve"> </w:delText>
        </w:r>
        <w:r w:rsidR="00622181" w:rsidRPr="00622181" w:rsidDel="002276FC">
          <w:rPr>
            <w:rFonts w:ascii="Segoe UI" w:hAnsi="Segoe UI" w:cs="Segoe UI"/>
            <w:i/>
            <w:iCs/>
            <w:color w:val="242424"/>
            <w:sz w:val="21"/>
            <w:szCs w:val="21"/>
            <w:shd w:val="clear" w:color="auto" w:fill="FFFFFF"/>
          </w:rPr>
          <w:delText>CFT_TMPL_3NIC-6VM-2RG-GSLB_CONFIG_GSLB_</w:delText>
        </w:r>
        <w:r w:rsidR="00622181" w:rsidDel="002276FC">
          <w:rPr>
            <w:rFonts w:ascii="Segoe UI" w:hAnsi="Segoe UI" w:cs="Segoe UI"/>
            <w:i/>
            <w:iCs/>
            <w:color w:val="242424"/>
            <w:sz w:val="21"/>
            <w:szCs w:val="21"/>
            <w:shd w:val="clear" w:color="auto" w:fill="FFFFFF"/>
          </w:rPr>
          <w:delText>3</w:delText>
        </w:r>
        <w:r w:rsidRPr="00AB2523" w:rsidDel="002276FC">
          <w:rPr>
            <w:rFonts w:ascii="Segoe UI" w:hAnsi="Segoe UI" w:cs="Segoe UI"/>
            <w:i/>
            <w:iCs/>
            <w:color w:val="242424"/>
            <w:sz w:val="21"/>
            <w:szCs w:val="21"/>
            <w:shd w:val="clear" w:color="auto" w:fill="FFFFFF"/>
          </w:rPr>
          <w:delText>.p</w:delText>
        </w:r>
        <w:r w:rsidDel="002276FC">
          <w:rPr>
            <w:rFonts w:ascii="Segoe UI" w:hAnsi="Segoe UI" w:cs="Segoe UI"/>
            <w:i/>
            <w:iCs/>
            <w:color w:val="242424"/>
            <w:sz w:val="21"/>
            <w:szCs w:val="21"/>
            <w:shd w:val="clear" w:color="auto" w:fill="FFFFFF"/>
          </w:rPr>
          <w:delText>y</w:delText>
        </w:r>
      </w:del>
    </w:p>
    <w:p w14:paraId="39C88C63" w14:textId="77777777" w:rsidR="00F15D75" w:rsidRPr="00247FEF" w:rsidRDefault="00F15D75" w:rsidP="00F15D75">
      <w:pPr>
        <w:pStyle w:val="Heading3"/>
        <w:rPr>
          <w:sz w:val="28"/>
          <w:szCs w:val="28"/>
        </w:rPr>
      </w:pPr>
      <w:bookmarkStart w:id="648" w:name="_Toc106461915"/>
      <w:bookmarkStart w:id="649" w:name="_Toc112852331"/>
      <w:bookmarkStart w:id="650" w:name="_Toc122537659"/>
      <w:r w:rsidRPr="00247FEF">
        <w:rPr>
          <w:sz w:val="28"/>
          <w:szCs w:val="28"/>
        </w:rPr>
        <w:t>Sites and Controller Complete Configurations:</w:t>
      </w:r>
      <w:bookmarkEnd w:id="648"/>
      <w:bookmarkEnd w:id="649"/>
      <w:bookmarkEnd w:id="650"/>
    </w:p>
    <w:p w14:paraId="3860E2CD" w14:textId="77777777" w:rsidR="004F3F4F" w:rsidRDefault="004F3F4F" w:rsidP="004F3F4F">
      <w:pPr>
        <w:pStyle w:val="ListParagraph"/>
        <w:numPr>
          <w:ilvl w:val="0"/>
          <w:numId w:val="45"/>
        </w:numPr>
        <w:spacing w:after="160" w:line="256" w:lineRule="auto"/>
        <w:rPr>
          <w:ins w:id="651" w:author="Shubra Singh" w:date="2022-12-27T22:45:00Z"/>
        </w:rPr>
      </w:pPr>
      <w:ins w:id="652" w:author="Shubra Singh" w:date="2022-12-27T22:45:00Z">
        <w:r w:rsidRPr="007902C8">
          <w:t>CONTROLLER – region1 CONFIG:</w:t>
        </w:r>
      </w:ins>
    </w:p>
    <w:p w14:paraId="7F433123" w14:textId="377A4056" w:rsidR="004F3F4F" w:rsidRDefault="00F075D5" w:rsidP="00F075D5">
      <w:pPr>
        <w:rPr>
          <w:ins w:id="653" w:author="Shubra Singh" w:date="2023-01-06T14:07:00Z"/>
          <w:sz w:val="18"/>
          <w:szCs w:val="18"/>
        </w:rPr>
      </w:pPr>
      <w:bookmarkStart w:id="654" w:name="_Hlk123071503"/>
      <w:ins w:id="655" w:author="Shubra Singh" w:date="2023-01-06T14:07:00Z">
        <w:r w:rsidRPr="00F075D5">
          <w:rPr>
            <w:noProof/>
            <w:sz w:val="18"/>
            <w:szCs w:val="18"/>
          </w:rPr>
          <w:lastRenderedPageBreak/>
          <w:drawing>
            <wp:inline distT="0" distB="0" distL="0" distR="0" wp14:anchorId="1ABEC1BD" wp14:editId="69C10360">
              <wp:extent cx="5731510" cy="44005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00550"/>
                      </a:xfrm>
                      <a:prstGeom prst="rect">
                        <a:avLst/>
                      </a:prstGeom>
                    </pic:spPr>
                  </pic:pic>
                </a:graphicData>
              </a:graphic>
            </wp:inline>
          </w:drawing>
        </w:r>
      </w:ins>
    </w:p>
    <w:p w14:paraId="6802F762" w14:textId="22F0F09E" w:rsidR="00F075D5" w:rsidRDefault="00F075D5" w:rsidP="00F075D5">
      <w:pPr>
        <w:rPr>
          <w:ins w:id="656" w:author="Shubra Singh" w:date="2023-01-06T14:08:00Z"/>
          <w:sz w:val="18"/>
          <w:szCs w:val="18"/>
        </w:rPr>
      </w:pPr>
      <w:ins w:id="657" w:author="Shubra Singh" w:date="2023-01-06T14:08:00Z">
        <w:r w:rsidRPr="00F075D5">
          <w:rPr>
            <w:noProof/>
            <w:sz w:val="18"/>
            <w:szCs w:val="18"/>
          </w:rPr>
          <w:lastRenderedPageBreak/>
          <w:drawing>
            <wp:inline distT="0" distB="0" distL="0" distR="0" wp14:anchorId="10A5A852" wp14:editId="044D6C46">
              <wp:extent cx="5731510" cy="434213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342130"/>
                      </a:xfrm>
                      <a:prstGeom prst="rect">
                        <a:avLst/>
                      </a:prstGeom>
                    </pic:spPr>
                  </pic:pic>
                </a:graphicData>
              </a:graphic>
            </wp:inline>
          </w:drawing>
        </w:r>
      </w:ins>
    </w:p>
    <w:p w14:paraId="104BA7E1" w14:textId="09BC0526" w:rsidR="00F075D5" w:rsidRDefault="00F075D5">
      <w:pPr>
        <w:rPr>
          <w:ins w:id="658" w:author="Shubra Singh" w:date="2022-12-27T22:45:00Z"/>
          <w:sz w:val="18"/>
          <w:szCs w:val="18"/>
        </w:rPr>
        <w:pPrChange w:id="659" w:author="Shubra Singh" w:date="2023-01-06T14:07:00Z">
          <w:pPr>
            <w:ind w:left="720"/>
          </w:pPr>
        </w:pPrChange>
      </w:pPr>
      <w:ins w:id="660" w:author="Shubra Singh" w:date="2023-01-06T14:08:00Z">
        <w:r w:rsidRPr="00F075D5">
          <w:rPr>
            <w:noProof/>
            <w:sz w:val="18"/>
            <w:szCs w:val="18"/>
          </w:rPr>
          <w:drawing>
            <wp:inline distT="0" distB="0" distL="0" distR="0" wp14:anchorId="0D1E481E" wp14:editId="545DD14D">
              <wp:extent cx="5731510" cy="37090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09035"/>
                      </a:xfrm>
                      <a:prstGeom prst="rect">
                        <a:avLst/>
                      </a:prstGeom>
                    </pic:spPr>
                  </pic:pic>
                </a:graphicData>
              </a:graphic>
            </wp:inline>
          </w:drawing>
        </w:r>
      </w:ins>
    </w:p>
    <w:p w14:paraId="4FC10ED7" w14:textId="77777777" w:rsidR="004F3F4F" w:rsidRDefault="004F3F4F" w:rsidP="004F3F4F">
      <w:pPr>
        <w:ind w:left="720"/>
        <w:rPr>
          <w:ins w:id="661" w:author="Shubra Singh" w:date="2022-12-27T22:45:00Z"/>
          <w:sz w:val="18"/>
          <w:szCs w:val="18"/>
        </w:rPr>
      </w:pPr>
    </w:p>
    <w:p w14:paraId="3C632326" w14:textId="77777777" w:rsidR="004F3F4F" w:rsidRDefault="004F3F4F" w:rsidP="004F3F4F">
      <w:pPr>
        <w:ind w:left="720"/>
        <w:rPr>
          <w:ins w:id="662" w:author="Shubra Singh" w:date="2022-12-27T22:45:00Z"/>
          <w:sz w:val="18"/>
          <w:szCs w:val="18"/>
        </w:rPr>
      </w:pPr>
    </w:p>
    <w:bookmarkEnd w:id="654"/>
    <w:p w14:paraId="424848DD" w14:textId="77777777" w:rsidR="004F3F4F" w:rsidRDefault="004F3F4F" w:rsidP="004F3F4F">
      <w:pPr>
        <w:ind w:left="720"/>
        <w:rPr>
          <w:ins w:id="663" w:author="Shubra Singh" w:date="2022-12-27T22:45:00Z"/>
          <w:sz w:val="18"/>
          <w:szCs w:val="18"/>
        </w:rPr>
      </w:pPr>
    </w:p>
    <w:p w14:paraId="6A201AE0" w14:textId="77777777" w:rsidR="004F3F4F" w:rsidRDefault="004F3F4F" w:rsidP="004F3F4F">
      <w:pPr>
        <w:ind w:left="720"/>
        <w:rPr>
          <w:ins w:id="664" w:author="Shubra Singh" w:date="2022-12-27T22:45:00Z"/>
          <w:sz w:val="18"/>
          <w:szCs w:val="18"/>
        </w:rPr>
      </w:pPr>
    </w:p>
    <w:p w14:paraId="6CB40659" w14:textId="77777777" w:rsidR="004F3F4F" w:rsidRDefault="004F3F4F" w:rsidP="004F3F4F">
      <w:pPr>
        <w:ind w:left="720"/>
        <w:rPr>
          <w:ins w:id="665" w:author="Shubra Singh" w:date="2022-12-27T22:45:00Z"/>
          <w:sz w:val="18"/>
          <w:szCs w:val="18"/>
        </w:rPr>
      </w:pPr>
    </w:p>
    <w:p w14:paraId="516471A7" w14:textId="77777777" w:rsidR="004F3F4F" w:rsidRDefault="004F3F4F" w:rsidP="004F3F4F">
      <w:pPr>
        <w:ind w:left="720"/>
        <w:rPr>
          <w:ins w:id="666" w:author="Shubra Singh" w:date="2022-12-27T22:45:00Z"/>
          <w:sz w:val="18"/>
          <w:szCs w:val="18"/>
        </w:rPr>
      </w:pPr>
    </w:p>
    <w:p w14:paraId="1568EE1C" w14:textId="77777777" w:rsidR="004F3F4F" w:rsidRDefault="004F3F4F" w:rsidP="004F3F4F">
      <w:pPr>
        <w:ind w:left="720"/>
        <w:rPr>
          <w:ins w:id="667" w:author="Shubra Singh" w:date="2022-12-27T22:45:00Z"/>
          <w:sz w:val="18"/>
          <w:szCs w:val="18"/>
        </w:rPr>
      </w:pPr>
    </w:p>
    <w:p w14:paraId="758364DC" w14:textId="77777777" w:rsidR="004F3F4F" w:rsidRDefault="004F3F4F" w:rsidP="004F3F4F">
      <w:pPr>
        <w:ind w:left="720"/>
        <w:rPr>
          <w:ins w:id="668" w:author="Shubra Singh" w:date="2022-12-27T22:45:00Z"/>
          <w:sz w:val="18"/>
          <w:szCs w:val="18"/>
        </w:rPr>
      </w:pPr>
    </w:p>
    <w:p w14:paraId="4CC15112" w14:textId="77777777" w:rsidR="004F3F4F" w:rsidRDefault="004F3F4F" w:rsidP="004F3F4F">
      <w:pPr>
        <w:ind w:left="720"/>
        <w:rPr>
          <w:ins w:id="669" w:author="Shubra Singh" w:date="2022-12-27T22:45:00Z"/>
          <w:sz w:val="18"/>
          <w:szCs w:val="18"/>
        </w:rPr>
      </w:pPr>
    </w:p>
    <w:p w14:paraId="2F4FF0D6" w14:textId="77777777" w:rsidR="004F3F4F" w:rsidRDefault="004F3F4F" w:rsidP="004F3F4F">
      <w:pPr>
        <w:ind w:left="720"/>
        <w:rPr>
          <w:ins w:id="670" w:author="Shubra Singh" w:date="2022-12-27T22:45:00Z"/>
          <w:sz w:val="18"/>
          <w:szCs w:val="18"/>
        </w:rPr>
      </w:pPr>
    </w:p>
    <w:p w14:paraId="28D71EA8" w14:textId="77777777" w:rsidR="004F3F4F" w:rsidRDefault="004F3F4F" w:rsidP="004F3F4F">
      <w:pPr>
        <w:ind w:left="720"/>
        <w:rPr>
          <w:ins w:id="671" w:author="Shubra Singh" w:date="2022-12-27T22:45:00Z"/>
          <w:sz w:val="18"/>
          <w:szCs w:val="18"/>
        </w:rPr>
      </w:pPr>
    </w:p>
    <w:p w14:paraId="5FBFCF7F" w14:textId="77777777" w:rsidR="004F3F4F" w:rsidRDefault="004F3F4F" w:rsidP="004F3F4F">
      <w:pPr>
        <w:ind w:left="720"/>
        <w:rPr>
          <w:ins w:id="672" w:author="Shubra Singh" w:date="2022-12-27T22:45:00Z"/>
          <w:sz w:val="18"/>
          <w:szCs w:val="18"/>
        </w:rPr>
      </w:pPr>
    </w:p>
    <w:p w14:paraId="5C882B61" w14:textId="77777777" w:rsidR="004F3F4F" w:rsidRDefault="004F3F4F" w:rsidP="004F3F4F">
      <w:pPr>
        <w:ind w:left="720"/>
        <w:rPr>
          <w:ins w:id="673" w:author="Shubra Singh" w:date="2022-12-27T22:45:00Z"/>
          <w:sz w:val="18"/>
          <w:szCs w:val="18"/>
        </w:rPr>
      </w:pPr>
    </w:p>
    <w:p w14:paraId="6EF505D2" w14:textId="77777777" w:rsidR="004F3F4F" w:rsidRDefault="004F3F4F" w:rsidP="004F3F4F">
      <w:pPr>
        <w:ind w:left="720"/>
        <w:rPr>
          <w:ins w:id="674" w:author="Shubra Singh" w:date="2022-12-27T22:45:00Z"/>
          <w:sz w:val="18"/>
          <w:szCs w:val="18"/>
        </w:rPr>
      </w:pPr>
    </w:p>
    <w:p w14:paraId="48ED4479" w14:textId="77777777" w:rsidR="004F3F4F" w:rsidRDefault="004F3F4F" w:rsidP="004F3F4F">
      <w:pPr>
        <w:ind w:left="720"/>
        <w:rPr>
          <w:ins w:id="675" w:author="Shubra Singh" w:date="2022-12-27T22:45:00Z"/>
          <w:sz w:val="18"/>
          <w:szCs w:val="18"/>
        </w:rPr>
      </w:pPr>
    </w:p>
    <w:p w14:paraId="5168A11C" w14:textId="77777777" w:rsidR="004F3F4F" w:rsidRDefault="004F3F4F" w:rsidP="004F3F4F">
      <w:pPr>
        <w:ind w:left="720"/>
        <w:rPr>
          <w:ins w:id="676" w:author="Shubra Singh" w:date="2022-12-27T22:45:00Z"/>
          <w:sz w:val="18"/>
          <w:szCs w:val="18"/>
        </w:rPr>
      </w:pPr>
    </w:p>
    <w:p w14:paraId="35F99021" w14:textId="77777777" w:rsidR="004F3F4F" w:rsidRDefault="004F3F4F" w:rsidP="004F3F4F">
      <w:pPr>
        <w:ind w:left="720"/>
        <w:rPr>
          <w:ins w:id="677" w:author="Shubra Singh" w:date="2022-12-27T22:45:00Z"/>
          <w:sz w:val="18"/>
          <w:szCs w:val="18"/>
        </w:rPr>
      </w:pPr>
    </w:p>
    <w:p w14:paraId="421B1D7A" w14:textId="77777777" w:rsidR="004F3F4F" w:rsidRDefault="004F3F4F" w:rsidP="004F3F4F">
      <w:pPr>
        <w:ind w:left="720"/>
        <w:rPr>
          <w:ins w:id="678" w:author="Shubra Singh" w:date="2022-12-27T22:45:00Z"/>
          <w:sz w:val="18"/>
          <w:szCs w:val="18"/>
        </w:rPr>
      </w:pPr>
    </w:p>
    <w:p w14:paraId="2546A2D8" w14:textId="77777777" w:rsidR="004F3F4F" w:rsidRPr="00E508F3" w:rsidRDefault="004F3F4F" w:rsidP="004F3F4F">
      <w:pPr>
        <w:pStyle w:val="ListParagraph"/>
        <w:numPr>
          <w:ilvl w:val="0"/>
          <w:numId w:val="45"/>
        </w:numPr>
        <w:spacing w:after="160" w:line="256" w:lineRule="auto"/>
        <w:rPr>
          <w:ins w:id="679" w:author="Shubra Singh" w:date="2022-12-27T22:45:00Z"/>
        </w:rPr>
      </w:pPr>
      <w:ins w:id="680" w:author="Shubra Singh" w:date="2022-12-27T22:45:00Z">
        <w:r>
          <w:t>CONTROLLER -region2 CONFIG:</w:t>
        </w:r>
      </w:ins>
    </w:p>
    <w:p w14:paraId="21E203EC" w14:textId="5E9C48D8" w:rsidR="004F3F4F" w:rsidRDefault="006E548A" w:rsidP="004F3F4F">
      <w:pPr>
        <w:pStyle w:val="ListParagraph"/>
        <w:spacing w:line="256" w:lineRule="auto"/>
        <w:rPr>
          <w:ins w:id="681" w:author="Shubra Singh" w:date="2023-01-06T14:50:00Z"/>
        </w:rPr>
      </w:pPr>
      <w:ins w:id="682" w:author="Shubra Singh" w:date="2023-01-06T14:50:00Z">
        <w:r w:rsidRPr="006E548A">
          <w:rPr>
            <w:noProof/>
          </w:rPr>
          <w:drawing>
            <wp:inline distT="0" distB="0" distL="0" distR="0" wp14:anchorId="5F2D25B4" wp14:editId="7DED6B2F">
              <wp:extent cx="5731510" cy="3938905"/>
              <wp:effectExtent l="0" t="0" r="254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938905"/>
                      </a:xfrm>
                      <a:prstGeom prst="rect">
                        <a:avLst/>
                      </a:prstGeom>
                    </pic:spPr>
                  </pic:pic>
                </a:graphicData>
              </a:graphic>
            </wp:inline>
          </w:drawing>
        </w:r>
      </w:ins>
    </w:p>
    <w:p w14:paraId="2CA36EFF" w14:textId="362C82AD" w:rsidR="006E548A" w:rsidRDefault="006E548A" w:rsidP="004F3F4F">
      <w:pPr>
        <w:pStyle w:val="ListParagraph"/>
        <w:spacing w:line="256" w:lineRule="auto"/>
        <w:rPr>
          <w:ins w:id="683" w:author="Shubra Singh" w:date="2023-01-06T14:50:00Z"/>
        </w:rPr>
      </w:pPr>
    </w:p>
    <w:p w14:paraId="649E009C" w14:textId="276A4EE4" w:rsidR="006E548A" w:rsidRDefault="006E548A" w:rsidP="004F3F4F">
      <w:pPr>
        <w:pStyle w:val="ListParagraph"/>
        <w:spacing w:line="256" w:lineRule="auto"/>
        <w:rPr>
          <w:ins w:id="684" w:author="Shubra Singh" w:date="2023-01-06T14:50:00Z"/>
        </w:rPr>
      </w:pPr>
      <w:ins w:id="685" w:author="Shubra Singh" w:date="2023-01-06T14:50:00Z">
        <w:r w:rsidRPr="006E548A">
          <w:rPr>
            <w:noProof/>
          </w:rPr>
          <w:lastRenderedPageBreak/>
          <w:drawing>
            <wp:inline distT="0" distB="0" distL="0" distR="0" wp14:anchorId="18A7501A" wp14:editId="69BE3056">
              <wp:extent cx="5731510" cy="41382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138295"/>
                      </a:xfrm>
                      <a:prstGeom prst="rect">
                        <a:avLst/>
                      </a:prstGeom>
                    </pic:spPr>
                  </pic:pic>
                </a:graphicData>
              </a:graphic>
            </wp:inline>
          </w:drawing>
        </w:r>
      </w:ins>
    </w:p>
    <w:p w14:paraId="34615AF8" w14:textId="3FD35EE0" w:rsidR="006E548A" w:rsidRDefault="006E548A" w:rsidP="004F3F4F">
      <w:pPr>
        <w:pStyle w:val="ListParagraph"/>
        <w:spacing w:line="256" w:lineRule="auto"/>
        <w:rPr>
          <w:ins w:id="686" w:author="Shubra Singh" w:date="2023-01-06T14:50:00Z"/>
        </w:rPr>
      </w:pPr>
    </w:p>
    <w:p w14:paraId="2AEB8FA5" w14:textId="31D70B58" w:rsidR="006E548A" w:rsidRDefault="006E548A" w:rsidP="004F3F4F">
      <w:pPr>
        <w:pStyle w:val="ListParagraph"/>
        <w:spacing w:line="256" w:lineRule="auto"/>
        <w:rPr>
          <w:ins w:id="687" w:author="Shubra Singh" w:date="2022-12-27T22:45:00Z"/>
        </w:rPr>
      </w:pPr>
      <w:ins w:id="688" w:author="Shubra Singh" w:date="2023-01-06T14:51:00Z">
        <w:r w:rsidRPr="006E548A">
          <w:rPr>
            <w:noProof/>
          </w:rPr>
          <w:drawing>
            <wp:inline distT="0" distB="0" distL="0" distR="0" wp14:anchorId="21DB0C55" wp14:editId="0599531E">
              <wp:extent cx="5731510" cy="3604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04895"/>
                      </a:xfrm>
                      <a:prstGeom prst="rect">
                        <a:avLst/>
                      </a:prstGeom>
                    </pic:spPr>
                  </pic:pic>
                </a:graphicData>
              </a:graphic>
            </wp:inline>
          </w:drawing>
        </w:r>
      </w:ins>
    </w:p>
    <w:p w14:paraId="76BD4B33" w14:textId="33B22FD2" w:rsidR="004F3F4F" w:rsidRDefault="004F3F4F" w:rsidP="004F3F4F">
      <w:pPr>
        <w:pStyle w:val="ListParagraph"/>
        <w:spacing w:line="256" w:lineRule="auto"/>
        <w:rPr>
          <w:ins w:id="689" w:author="Shubra Singh" w:date="2022-12-27T22:45:00Z"/>
        </w:rPr>
      </w:pPr>
    </w:p>
    <w:p w14:paraId="56FAD4E5" w14:textId="1A330B66" w:rsidR="004F3F4F" w:rsidRPr="00D3264E" w:rsidRDefault="004F3F4F" w:rsidP="004F3F4F">
      <w:pPr>
        <w:pStyle w:val="ListParagraph"/>
        <w:spacing w:line="256" w:lineRule="auto"/>
        <w:rPr>
          <w:ins w:id="690" w:author="Shubra Singh" w:date="2022-12-27T22:45:00Z"/>
          <w:sz w:val="22"/>
        </w:rPr>
      </w:pPr>
    </w:p>
    <w:p w14:paraId="6FC62849" w14:textId="77777777" w:rsidR="004F3F4F" w:rsidRDefault="004F3F4F" w:rsidP="004F3F4F">
      <w:pPr>
        <w:pStyle w:val="ListParagraph"/>
        <w:rPr>
          <w:ins w:id="691" w:author="Shubra Singh" w:date="2022-12-27T22:45:00Z"/>
          <w:sz w:val="18"/>
          <w:szCs w:val="18"/>
        </w:rPr>
      </w:pPr>
    </w:p>
    <w:p w14:paraId="20046338" w14:textId="77777777" w:rsidR="004F3F4F" w:rsidRDefault="004F3F4F" w:rsidP="004F3F4F">
      <w:pPr>
        <w:pStyle w:val="ListParagraph"/>
        <w:rPr>
          <w:ins w:id="692" w:author="Shubra Singh" w:date="2022-12-27T22:45:00Z"/>
          <w:sz w:val="18"/>
          <w:szCs w:val="18"/>
        </w:rPr>
      </w:pPr>
    </w:p>
    <w:p w14:paraId="635F27FE" w14:textId="77777777" w:rsidR="004F3F4F" w:rsidRDefault="004F3F4F" w:rsidP="004F3F4F">
      <w:pPr>
        <w:pStyle w:val="ListParagraph"/>
        <w:rPr>
          <w:ins w:id="693" w:author="Shubra Singh" w:date="2022-12-27T22:45:00Z"/>
          <w:sz w:val="18"/>
          <w:szCs w:val="18"/>
        </w:rPr>
      </w:pPr>
    </w:p>
    <w:p w14:paraId="548E3482" w14:textId="77777777" w:rsidR="004F3F4F" w:rsidRDefault="004F3F4F" w:rsidP="004F3F4F">
      <w:pPr>
        <w:pStyle w:val="ListParagraph"/>
        <w:rPr>
          <w:ins w:id="694" w:author="Shubra Singh" w:date="2022-12-27T22:45:00Z"/>
          <w:sz w:val="18"/>
          <w:szCs w:val="18"/>
        </w:rPr>
      </w:pPr>
    </w:p>
    <w:p w14:paraId="6E813504" w14:textId="77777777" w:rsidR="004F3F4F" w:rsidRDefault="004F3F4F" w:rsidP="004F3F4F">
      <w:pPr>
        <w:pStyle w:val="ListParagraph"/>
        <w:rPr>
          <w:ins w:id="695" w:author="Shubra Singh" w:date="2022-12-27T22:45:00Z"/>
          <w:sz w:val="18"/>
          <w:szCs w:val="18"/>
        </w:rPr>
      </w:pPr>
    </w:p>
    <w:p w14:paraId="6DDBD9D4" w14:textId="77777777" w:rsidR="004F3F4F" w:rsidRDefault="004F3F4F" w:rsidP="004F3F4F">
      <w:pPr>
        <w:pStyle w:val="ListParagraph"/>
        <w:rPr>
          <w:ins w:id="696" w:author="Shubra Singh" w:date="2022-12-27T22:45:00Z"/>
          <w:sz w:val="18"/>
          <w:szCs w:val="18"/>
        </w:rPr>
      </w:pPr>
    </w:p>
    <w:p w14:paraId="26409221" w14:textId="77777777" w:rsidR="004F3F4F" w:rsidRDefault="004F3F4F" w:rsidP="004F3F4F">
      <w:pPr>
        <w:pStyle w:val="ListParagraph"/>
        <w:rPr>
          <w:ins w:id="697" w:author="Shubra Singh" w:date="2022-12-27T22:45:00Z"/>
          <w:sz w:val="18"/>
          <w:szCs w:val="18"/>
        </w:rPr>
      </w:pPr>
    </w:p>
    <w:p w14:paraId="1632B610" w14:textId="77777777" w:rsidR="004F3F4F" w:rsidRDefault="004F3F4F" w:rsidP="004F3F4F">
      <w:pPr>
        <w:pStyle w:val="ListParagraph"/>
        <w:rPr>
          <w:ins w:id="698" w:author="Shubra Singh" w:date="2022-12-27T22:45:00Z"/>
          <w:sz w:val="18"/>
          <w:szCs w:val="18"/>
        </w:rPr>
      </w:pPr>
    </w:p>
    <w:p w14:paraId="327F2E86" w14:textId="77777777" w:rsidR="004F3F4F" w:rsidRDefault="004F3F4F" w:rsidP="004F3F4F">
      <w:pPr>
        <w:pStyle w:val="ListParagraph"/>
        <w:rPr>
          <w:ins w:id="699" w:author="Shubra Singh" w:date="2022-12-27T22:45:00Z"/>
          <w:sz w:val="18"/>
          <w:szCs w:val="18"/>
        </w:rPr>
      </w:pPr>
    </w:p>
    <w:p w14:paraId="542892AF" w14:textId="77777777" w:rsidR="004F3F4F" w:rsidRDefault="004F3F4F" w:rsidP="004F3F4F">
      <w:pPr>
        <w:pStyle w:val="ListParagraph"/>
        <w:rPr>
          <w:ins w:id="700" w:author="Shubra Singh" w:date="2022-12-27T22:45:00Z"/>
          <w:sz w:val="18"/>
          <w:szCs w:val="18"/>
        </w:rPr>
      </w:pPr>
    </w:p>
    <w:p w14:paraId="339032C5" w14:textId="77777777" w:rsidR="004F3F4F" w:rsidRDefault="004F3F4F" w:rsidP="004F3F4F">
      <w:pPr>
        <w:pStyle w:val="ListParagraph"/>
        <w:rPr>
          <w:ins w:id="701" w:author="Shubra Singh" w:date="2022-12-27T22:45:00Z"/>
          <w:sz w:val="18"/>
          <w:szCs w:val="18"/>
        </w:rPr>
      </w:pPr>
    </w:p>
    <w:p w14:paraId="3DF87852" w14:textId="77777777" w:rsidR="004F3F4F" w:rsidRDefault="004F3F4F" w:rsidP="004F3F4F">
      <w:pPr>
        <w:pStyle w:val="ListParagraph"/>
        <w:rPr>
          <w:ins w:id="702" w:author="Shubra Singh" w:date="2022-12-27T22:45:00Z"/>
          <w:sz w:val="18"/>
          <w:szCs w:val="18"/>
        </w:rPr>
      </w:pPr>
    </w:p>
    <w:p w14:paraId="002CC9F2" w14:textId="77777777" w:rsidR="004F3F4F" w:rsidRDefault="004F3F4F" w:rsidP="004F3F4F">
      <w:pPr>
        <w:pStyle w:val="ListParagraph"/>
        <w:rPr>
          <w:ins w:id="703" w:author="Shubra Singh" w:date="2022-12-27T22:45:00Z"/>
          <w:sz w:val="18"/>
          <w:szCs w:val="18"/>
        </w:rPr>
      </w:pPr>
    </w:p>
    <w:p w14:paraId="514BE875" w14:textId="77777777" w:rsidR="004F3F4F" w:rsidRDefault="004F3F4F" w:rsidP="004F3F4F">
      <w:pPr>
        <w:pStyle w:val="ListParagraph"/>
        <w:rPr>
          <w:ins w:id="704" w:author="Shubra Singh" w:date="2022-12-27T22:45:00Z"/>
          <w:sz w:val="18"/>
          <w:szCs w:val="18"/>
        </w:rPr>
      </w:pPr>
    </w:p>
    <w:p w14:paraId="6821BC66" w14:textId="77777777" w:rsidR="004F3F4F" w:rsidRDefault="004F3F4F" w:rsidP="004F3F4F">
      <w:pPr>
        <w:pStyle w:val="ListParagraph"/>
        <w:rPr>
          <w:ins w:id="705" w:author="Shubra Singh" w:date="2022-12-27T22:45:00Z"/>
          <w:sz w:val="18"/>
          <w:szCs w:val="18"/>
        </w:rPr>
      </w:pPr>
    </w:p>
    <w:p w14:paraId="714592DB" w14:textId="77777777" w:rsidR="004F3F4F" w:rsidRDefault="004F3F4F" w:rsidP="004F3F4F">
      <w:pPr>
        <w:pStyle w:val="ListParagraph"/>
        <w:rPr>
          <w:ins w:id="706" w:author="Shubra Singh" w:date="2022-12-27T22:45:00Z"/>
          <w:sz w:val="18"/>
          <w:szCs w:val="18"/>
        </w:rPr>
      </w:pPr>
    </w:p>
    <w:p w14:paraId="151FDACA" w14:textId="77777777" w:rsidR="004F3F4F" w:rsidRDefault="004F3F4F" w:rsidP="004F3F4F">
      <w:pPr>
        <w:pStyle w:val="ListParagraph"/>
        <w:rPr>
          <w:ins w:id="707" w:author="Shubra Singh" w:date="2022-12-27T22:45:00Z"/>
          <w:sz w:val="18"/>
          <w:szCs w:val="18"/>
        </w:rPr>
      </w:pPr>
    </w:p>
    <w:p w14:paraId="02193B59" w14:textId="77777777" w:rsidR="004F3F4F" w:rsidRDefault="004F3F4F" w:rsidP="004F3F4F">
      <w:pPr>
        <w:pStyle w:val="ListParagraph"/>
        <w:rPr>
          <w:ins w:id="708" w:author="Shubra Singh" w:date="2022-12-27T22:45:00Z"/>
          <w:sz w:val="18"/>
          <w:szCs w:val="18"/>
        </w:rPr>
      </w:pPr>
    </w:p>
    <w:p w14:paraId="1D066F25" w14:textId="77777777" w:rsidR="004F3F4F" w:rsidRDefault="004F3F4F" w:rsidP="004F3F4F">
      <w:pPr>
        <w:pStyle w:val="ListParagraph"/>
        <w:rPr>
          <w:ins w:id="709" w:author="Shubra Singh" w:date="2022-12-27T22:45:00Z"/>
          <w:sz w:val="18"/>
          <w:szCs w:val="18"/>
        </w:rPr>
      </w:pPr>
    </w:p>
    <w:p w14:paraId="1AE29F8F" w14:textId="77777777" w:rsidR="004F3F4F" w:rsidRDefault="004F3F4F" w:rsidP="004F3F4F">
      <w:pPr>
        <w:pStyle w:val="ListParagraph"/>
        <w:rPr>
          <w:ins w:id="710" w:author="Shubra Singh" w:date="2022-12-27T22:45:00Z"/>
          <w:sz w:val="18"/>
          <w:szCs w:val="18"/>
        </w:rPr>
      </w:pPr>
    </w:p>
    <w:p w14:paraId="030FF583" w14:textId="77777777" w:rsidR="004F3F4F" w:rsidRDefault="004F3F4F" w:rsidP="004F3F4F">
      <w:pPr>
        <w:pStyle w:val="ListParagraph"/>
        <w:rPr>
          <w:ins w:id="711" w:author="Shubra Singh" w:date="2022-12-27T22:45:00Z"/>
          <w:sz w:val="18"/>
          <w:szCs w:val="18"/>
        </w:rPr>
      </w:pPr>
    </w:p>
    <w:p w14:paraId="164A5DC9" w14:textId="77777777" w:rsidR="004F3F4F" w:rsidRDefault="004F3F4F" w:rsidP="004F3F4F">
      <w:pPr>
        <w:pStyle w:val="ListParagraph"/>
        <w:rPr>
          <w:ins w:id="712" w:author="Shubra Singh" w:date="2022-12-27T22:45:00Z"/>
          <w:sz w:val="18"/>
          <w:szCs w:val="18"/>
        </w:rPr>
      </w:pPr>
    </w:p>
    <w:p w14:paraId="3DFCAE88" w14:textId="77777777" w:rsidR="004F3F4F" w:rsidRDefault="004F3F4F" w:rsidP="004F3F4F">
      <w:pPr>
        <w:pStyle w:val="ListParagraph"/>
        <w:rPr>
          <w:ins w:id="713" w:author="Shubra Singh" w:date="2022-12-27T22:45:00Z"/>
          <w:sz w:val="18"/>
          <w:szCs w:val="18"/>
        </w:rPr>
      </w:pPr>
    </w:p>
    <w:p w14:paraId="21C05EF7" w14:textId="77777777" w:rsidR="004F3F4F" w:rsidRDefault="004F3F4F" w:rsidP="004F3F4F">
      <w:pPr>
        <w:pStyle w:val="ListParagraph"/>
        <w:rPr>
          <w:ins w:id="714" w:author="Shubra Singh" w:date="2022-12-27T22:45:00Z"/>
          <w:sz w:val="18"/>
          <w:szCs w:val="18"/>
        </w:rPr>
      </w:pPr>
    </w:p>
    <w:p w14:paraId="6C07EF1D" w14:textId="77777777" w:rsidR="004F3F4F" w:rsidRDefault="004F3F4F" w:rsidP="004F3F4F">
      <w:pPr>
        <w:pStyle w:val="ListParagraph"/>
        <w:rPr>
          <w:ins w:id="715" w:author="Shubra Singh" w:date="2022-12-27T22:45:00Z"/>
          <w:sz w:val="18"/>
          <w:szCs w:val="18"/>
        </w:rPr>
      </w:pPr>
    </w:p>
    <w:p w14:paraId="076D0D05" w14:textId="77777777" w:rsidR="004F3F4F" w:rsidRDefault="004F3F4F" w:rsidP="004F3F4F">
      <w:pPr>
        <w:pStyle w:val="ListParagraph"/>
        <w:rPr>
          <w:ins w:id="716" w:author="Shubra Singh" w:date="2022-12-27T22:45:00Z"/>
          <w:sz w:val="18"/>
          <w:szCs w:val="18"/>
        </w:rPr>
      </w:pPr>
    </w:p>
    <w:p w14:paraId="7D99386D" w14:textId="77777777" w:rsidR="004F3F4F" w:rsidRDefault="004F3F4F" w:rsidP="004F3F4F">
      <w:pPr>
        <w:pStyle w:val="ListParagraph"/>
        <w:rPr>
          <w:ins w:id="717" w:author="Shubra Singh" w:date="2022-12-27T22:45:00Z"/>
          <w:sz w:val="18"/>
          <w:szCs w:val="18"/>
        </w:rPr>
      </w:pPr>
    </w:p>
    <w:p w14:paraId="7A16B5F7" w14:textId="77777777" w:rsidR="004F3F4F" w:rsidRDefault="004F3F4F" w:rsidP="004F3F4F">
      <w:pPr>
        <w:pStyle w:val="ListParagraph"/>
        <w:rPr>
          <w:ins w:id="718" w:author="Shubra Singh" w:date="2022-12-27T22:45:00Z"/>
          <w:sz w:val="18"/>
          <w:szCs w:val="18"/>
        </w:rPr>
      </w:pPr>
    </w:p>
    <w:p w14:paraId="544FB50C" w14:textId="77777777" w:rsidR="004F3F4F" w:rsidRDefault="004F3F4F" w:rsidP="004F3F4F">
      <w:pPr>
        <w:pStyle w:val="ListParagraph"/>
        <w:rPr>
          <w:ins w:id="719" w:author="Shubra Singh" w:date="2022-12-27T22:45:00Z"/>
          <w:sz w:val="18"/>
          <w:szCs w:val="18"/>
        </w:rPr>
      </w:pPr>
    </w:p>
    <w:p w14:paraId="10E171FE" w14:textId="77777777" w:rsidR="004F3F4F" w:rsidRDefault="004F3F4F" w:rsidP="004F3F4F">
      <w:pPr>
        <w:pStyle w:val="ListParagraph"/>
        <w:rPr>
          <w:ins w:id="720" w:author="Shubra Singh" w:date="2022-12-27T22:45:00Z"/>
          <w:sz w:val="18"/>
          <w:szCs w:val="18"/>
        </w:rPr>
      </w:pPr>
    </w:p>
    <w:p w14:paraId="33DECE94" w14:textId="77777777" w:rsidR="004F3F4F" w:rsidRPr="00E508F3" w:rsidRDefault="004F3F4F" w:rsidP="004F3F4F">
      <w:pPr>
        <w:pStyle w:val="ListParagraph"/>
        <w:numPr>
          <w:ilvl w:val="0"/>
          <w:numId w:val="45"/>
        </w:numPr>
        <w:spacing w:after="160" w:line="256" w:lineRule="auto"/>
        <w:rPr>
          <w:ins w:id="721" w:author="Shubra Singh" w:date="2022-12-27T22:45:00Z"/>
        </w:rPr>
      </w:pPr>
      <w:ins w:id="722" w:author="Shubra Singh" w:date="2022-12-27T22:45:00Z">
        <w:r>
          <w:t>SITE 1(region1) configuration:</w:t>
        </w:r>
      </w:ins>
    </w:p>
    <w:p w14:paraId="05A7CB2D" w14:textId="77777777" w:rsidR="004F3F4F" w:rsidRPr="00E508F3" w:rsidRDefault="004F3F4F" w:rsidP="004F3F4F">
      <w:pPr>
        <w:pStyle w:val="ListParagraph"/>
        <w:rPr>
          <w:ins w:id="723" w:author="Shubra Singh" w:date="2022-12-27T22:45:00Z"/>
        </w:rPr>
      </w:pPr>
    </w:p>
    <w:p w14:paraId="112A34CC" w14:textId="33F424F2" w:rsidR="004F3F4F" w:rsidRDefault="004C4665" w:rsidP="004F3F4F">
      <w:pPr>
        <w:pStyle w:val="ListParagraph"/>
        <w:spacing w:line="256" w:lineRule="auto"/>
        <w:rPr>
          <w:ins w:id="724" w:author="Shubra Singh" w:date="2022-12-27T22:45:00Z"/>
        </w:rPr>
      </w:pPr>
      <w:ins w:id="725" w:author="Shubra Singh" w:date="2023-01-06T14:41:00Z">
        <w:r w:rsidRPr="004C4665">
          <w:rPr>
            <w:noProof/>
          </w:rPr>
          <w:lastRenderedPageBreak/>
          <w:drawing>
            <wp:inline distT="0" distB="0" distL="0" distR="0" wp14:anchorId="383A28B0" wp14:editId="0075C89F">
              <wp:extent cx="5731510" cy="48037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803775"/>
                      </a:xfrm>
                      <a:prstGeom prst="rect">
                        <a:avLst/>
                      </a:prstGeom>
                    </pic:spPr>
                  </pic:pic>
                </a:graphicData>
              </a:graphic>
            </wp:inline>
          </w:drawing>
        </w:r>
      </w:ins>
    </w:p>
    <w:p w14:paraId="1B383979" w14:textId="77777777" w:rsidR="004F3F4F" w:rsidRDefault="004F3F4F" w:rsidP="004F3F4F">
      <w:pPr>
        <w:pStyle w:val="ListParagraph"/>
        <w:rPr>
          <w:ins w:id="726" w:author="Shubra Singh" w:date="2022-12-27T22:45:00Z"/>
          <w:sz w:val="18"/>
          <w:szCs w:val="18"/>
        </w:rPr>
      </w:pPr>
    </w:p>
    <w:p w14:paraId="4897A684" w14:textId="0DCD5D01" w:rsidR="004F3F4F" w:rsidRDefault="004F3F4F">
      <w:pPr>
        <w:pStyle w:val="ListParagraph"/>
        <w:numPr>
          <w:ilvl w:val="0"/>
          <w:numId w:val="45"/>
        </w:numPr>
        <w:spacing w:after="160" w:line="256" w:lineRule="auto"/>
        <w:rPr>
          <w:ins w:id="727" w:author="Shubra Singh" w:date="2022-12-27T22:45:00Z"/>
        </w:rPr>
        <w:pPrChange w:id="728" w:author="Shubra Singh" w:date="2023-01-06T14:41:00Z">
          <w:pPr>
            <w:pStyle w:val="ListParagraph"/>
            <w:spacing w:line="256" w:lineRule="auto"/>
          </w:pPr>
        </w:pPrChange>
      </w:pPr>
      <w:ins w:id="729" w:author="Shubra Singh" w:date="2022-12-27T22:45:00Z">
        <w:r>
          <w:t>SITE 2(region1) configuration:</w:t>
        </w:r>
      </w:ins>
    </w:p>
    <w:p w14:paraId="7CDBF662" w14:textId="68F0A09D" w:rsidR="004F3F4F" w:rsidRDefault="004C4665" w:rsidP="004F3F4F">
      <w:pPr>
        <w:pStyle w:val="ListParagraph"/>
        <w:spacing w:line="256" w:lineRule="auto"/>
        <w:rPr>
          <w:ins w:id="730" w:author="Shubra Singh" w:date="2022-12-27T22:45:00Z"/>
        </w:rPr>
      </w:pPr>
      <w:ins w:id="731" w:author="Shubra Singh" w:date="2023-01-06T14:43:00Z">
        <w:r w:rsidRPr="004C4665">
          <w:rPr>
            <w:noProof/>
          </w:rPr>
          <w:lastRenderedPageBreak/>
          <w:drawing>
            <wp:inline distT="0" distB="0" distL="0" distR="0" wp14:anchorId="724E9E78" wp14:editId="3CB85E38">
              <wp:extent cx="5731510" cy="44088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408805"/>
                      </a:xfrm>
                      <a:prstGeom prst="rect">
                        <a:avLst/>
                      </a:prstGeom>
                    </pic:spPr>
                  </pic:pic>
                </a:graphicData>
              </a:graphic>
            </wp:inline>
          </w:drawing>
        </w:r>
      </w:ins>
    </w:p>
    <w:p w14:paraId="1D88050A" w14:textId="77777777" w:rsidR="004F3F4F" w:rsidRDefault="004F3F4F" w:rsidP="004F3F4F">
      <w:pPr>
        <w:pStyle w:val="ListParagraph"/>
        <w:spacing w:line="256" w:lineRule="auto"/>
        <w:rPr>
          <w:ins w:id="732" w:author="Shubra Singh" w:date="2022-12-27T22:45:00Z"/>
        </w:rPr>
      </w:pPr>
    </w:p>
    <w:p w14:paraId="063618CB" w14:textId="77777777" w:rsidR="004F3F4F" w:rsidRPr="00E508F3" w:rsidRDefault="004F3F4F" w:rsidP="004F3F4F">
      <w:pPr>
        <w:pStyle w:val="ListParagraph"/>
        <w:spacing w:line="256" w:lineRule="auto"/>
        <w:rPr>
          <w:ins w:id="733" w:author="Shubra Singh" w:date="2022-12-27T22:45:00Z"/>
        </w:rPr>
      </w:pPr>
    </w:p>
    <w:p w14:paraId="6461D426" w14:textId="77777777" w:rsidR="004F3F4F" w:rsidRPr="00E508F3" w:rsidRDefault="004F3F4F" w:rsidP="004F3F4F">
      <w:pPr>
        <w:pStyle w:val="ListParagraph"/>
        <w:numPr>
          <w:ilvl w:val="0"/>
          <w:numId w:val="45"/>
        </w:numPr>
        <w:spacing w:after="160" w:line="256" w:lineRule="auto"/>
        <w:rPr>
          <w:ins w:id="734" w:author="Shubra Singh" w:date="2022-12-27T22:45:00Z"/>
        </w:rPr>
      </w:pPr>
      <w:ins w:id="735" w:author="Shubra Singh" w:date="2022-12-27T22:45:00Z">
        <w:r>
          <w:t>SITE 1(region2) configuration:</w:t>
        </w:r>
      </w:ins>
    </w:p>
    <w:p w14:paraId="18149CAF" w14:textId="1CEA11EB" w:rsidR="004F3F4F" w:rsidRPr="00E508F3" w:rsidRDefault="006E548A" w:rsidP="004F3F4F">
      <w:pPr>
        <w:pStyle w:val="ListParagraph"/>
        <w:spacing w:line="256" w:lineRule="auto"/>
        <w:rPr>
          <w:ins w:id="736" w:author="Shubra Singh" w:date="2022-12-27T22:45:00Z"/>
        </w:rPr>
      </w:pPr>
      <w:ins w:id="737" w:author="Shubra Singh" w:date="2023-01-06T14:53:00Z">
        <w:r w:rsidRPr="006E548A">
          <w:rPr>
            <w:noProof/>
          </w:rPr>
          <w:lastRenderedPageBreak/>
          <w:drawing>
            <wp:inline distT="0" distB="0" distL="0" distR="0" wp14:anchorId="5ABE2E79" wp14:editId="4D09CA72">
              <wp:extent cx="5112013" cy="497230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2013" cy="4972306"/>
                      </a:xfrm>
                      <a:prstGeom prst="rect">
                        <a:avLst/>
                      </a:prstGeom>
                    </pic:spPr>
                  </pic:pic>
                </a:graphicData>
              </a:graphic>
            </wp:inline>
          </w:drawing>
        </w:r>
      </w:ins>
    </w:p>
    <w:p w14:paraId="69CBA81C" w14:textId="77777777" w:rsidR="004F3F4F" w:rsidRPr="00E508F3" w:rsidRDefault="004F3F4F" w:rsidP="004F3F4F">
      <w:pPr>
        <w:pStyle w:val="ListParagraph"/>
        <w:numPr>
          <w:ilvl w:val="0"/>
          <w:numId w:val="45"/>
        </w:numPr>
        <w:spacing w:after="160" w:line="256" w:lineRule="auto"/>
        <w:rPr>
          <w:ins w:id="738" w:author="Shubra Singh" w:date="2022-12-27T22:45:00Z"/>
        </w:rPr>
      </w:pPr>
      <w:ins w:id="739" w:author="Shubra Singh" w:date="2022-12-27T22:45:00Z">
        <w:r>
          <w:t>SITE 2(region2) configuration:</w:t>
        </w:r>
      </w:ins>
    </w:p>
    <w:p w14:paraId="44FD1F66" w14:textId="18F94106" w:rsidR="004F3F4F" w:rsidRDefault="009D0E20" w:rsidP="004F3F4F">
      <w:pPr>
        <w:pStyle w:val="ListParagraph"/>
        <w:spacing w:line="256" w:lineRule="auto"/>
        <w:rPr>
          <w:ins w:id="740" w:author="Shubra Singh" w:date="2022-12-27T22:45:00Z"/>
        </w:rPr>
      </w:pPr>
      <w:ins w:id="741" w:author="Shubra Singh" w:date="2023-01-06T14:54:00Z">
        <w:r w:rsidRPr="009D0E20">
          <w:rPr>
            <w:noProof/>
          </w:rPr>
          <w:lastRenderedPageBreak/>
          <w:drawing>
            <wp:inline distT="0" distB="0" distL="0" distR="0" wp14:anchorId="2D405082" wp14:editId="175D5017">
              <wp:extent cx="4915153" cy="512471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5153" cy="5124713"/>
                      </a:xfrm>
                      <a:prstGeom prst="rect">
                        <a:avLst/>
                      </a:prstGeom>
                    </pic:spPr>
                  </pic:pic>
                </a:graphicData>
              </a:graphic>
            </wp:inline>
          </w:drawing>
        </w:r>
      </w:ins>
    </w:p>
    <w:p w14:paraId="5DBE78C5" w14:textId="3C2FE87D" w:rsidR="00F15D75" w:rsidRPr="00E508F3" w:rsidDel="00110E81" w:rsidRDefault="00F15D75" w:rsidP="00F15D75">
      <w:pPr>
        <w:pStyle w:val="ListParagraph"/>
        <w:numPr>
          <w:ilvl w:val="0"/>
          <w:numId w:val="45"/>
        </w:numPr>
        <w:spacing w:after="160" w:line="256" w:lineRule="auto"/>
        <w:rPr>
          <w:del w:id="742" w:author="Shubra Singh" w:date="2022-12-21T17:55:00Z"/>
          <w:sz w:val="22"/>
        </w:rPr>
      </w:pPr>
      <w:del w:id="743" w:author="Shubra Singh" w:date="2022-12-27T22:45:00Z">
        <w:r w:rsidDel="004F3F4F">
          <w:delText xml:space="preserve">CONTROLLER </w:delText>
        </w:r>
        <w:r w:rsidR="00E508F3" w:rsidDel="004F3F4F">
          <w:delText>–</w:delText>
        </w:r>
        <w:r w:rsidDel="004F3F4F">
          <w:delText xml:space="preserve"> </w:delText>
        </w:r>
        <w:r w:rsidR="00E508F3" w:rsidDel="004F3F4F">
          <w:delText>region1</w:delText>
        </w:r>
        <w:r w:rsidDel="004F3F4F">
          <w:delText xml:space="preserve"> CONFIG:</w:delText>
        </w:r>
      </w:del>
    </w:p>
    <w:p w14:paraId="4054468A" w14:textId="14F6D9A8" w:rsidR="00E508F3" w:rsidDel="004F3F4F" w:rsidRDefault="00E508F3">
      <w:pPr>
        <w:pStyle w:val="ListParagraph"/>
        <w:numPr>
          <w:ilvl w:val="0"/>
          <w:numId w:val="45"/>
        </w:numPr>
        <w:spacing w:after="160" w:line="256" w:lineRule="auto"/>
        <w:rPr>
          <w:del w:id="744" w:author="Shubra Singh" w:date="2022-12-27T22:45:00Z"/>
          <w:noProof/>
        </w:rPr>
        <w:pPrChange w:id="745" w:author="Shubra Singh" w:date="2022-12-21T17:55:00Z">
          <w:pPr>
            <w:ind w:left="720"/>
          </w:pPr>
        </w:pPrChange>
      </w:pPr>
    </w:p>
    <w:p w14:paraId="247071C7" w14:textId="55767BFD" w:rsidR="00F15D75" w:rsidDel="00E82AA8" w:rsidRDefault="00F419E0" w:rsidP="00E508F3">
      <w:pPr>
        <w:ind w:left="720"/>
        <w:rPr>
          <w:del w:id="746" w:author="Shubra Singh" w:date="2022-12-27T22:11:00Z"/>
          <w:sz w:val="18"/>
          <w:szCs w:val="18"/>
        </w:rPr>
      </w:pPr>
      <w:del w:id="747" w:author="Shubra Singh" w:date="2022-12-27T22:11:00Z">
        <w:r w:rsidRPr="00F419E0" w:rsidDel="00E82AA8">
          <w:rPr>
            <w:noProof/>
            <w:sz w:val="18"/>
            <w:szCs w:val="18"/>
          </w:rPr>
          <w:drawing>
            <wp:inline distT="0" distB="0" distL="0" distR="0" wp14:anchorId="29860A6E" wp14:editId="3D7F7599">
              <wp:extent cx="5731510" cy="44437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443730"/>
                      </a:xfrm>
                      <a:prstGeom prst="rect">
                        <a:avLst/>
                      </a:prstGeom>
                    </pic:spPr>
                  </pic:pic>
                </a:graphicData>
              </a:graphic>
            </wp:inline>
          </w:drawing>
        </w:r>
      </w:del>
    </w:p>
    <w:p w14:paraId="3F3072AD" w14:textId="16D75BA2" w:rsidR="00E508F3" w:rsidDel="00E82AA8" w:rsidRDefault="00E508F3" w:rsidP="00E508F3">
      <w:pPr>
        <w:ind w:left="720"/>
        <w:rPr>
          <w:del w:id="748" w:author="Shubra Singh" w:date="2022-12-27T22:11:00Z"/>
          <w:sz w:val="18"/>
          <w:szCs w:val="18"/>
        </w:rPr>
      </w:pPr>
    </w:p>
    <w:p w14:paraId="618B826D" w14:textId="336EC0F8" w:rsidR="00E508F3" w:rsidDel="00E82AA8" w:rsidRDefault="00F419E0">
      <w:pPr>
        <w:rPr>
          <w:del w:id="749" w:author="Shubra Singh" w:date="2022-12-27T22:11:00Z"/>
          <w:sz w:val="18"/>
          <w:szCs w:val="18"/>
        </w:rPr>
        <w:pPrChange w:id="750" w:author="Shubra Singh" w:date="2022-12-27T22:11:00Z">
          <w:pPr>
            <w:ind w:left="720"/>
          </w:pPr>
        </w:pPrChange>
      </w:pPr>
      <w:del w:id="751" w:author="Shubra Singh" w:date="2022-12-27T22:11:00Z">
        <w:r w:rsidRPr="00F419E0" w:rsidDel="00E82AA8">
          <w:rPr>
            <w:noProof/>
            <w:sz w:val="18"/>
            <w:szCs w:val="18"/>
          </w:rPr>
          <w:drawing>
            <wp:inline distT="0" distB="0" distL="0" distR="0" wp14:anchorId="46017418" wp14:editId="3A2DEE1B">
              <wp:extent cx="4083260" cy="4921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3260" cy="4921503"/>
                      </a:xfrm>
                      <a:prstGeom prst="rect">
                        <a:avLst/>
                      </a:prstGeom>
                    </pic:spPr>
                  </pic:pic>
                </a:graphicData>
              </a:graphic>
            </wp:inline>
          </w:drawing>
        </w:r>
      </w:del>
    </w:p>
    <w:p w14:paraId="6F5D5F76" w14:textId="3AEDCAFA" w:rsidR="00F419E0" w:rsidDel="00E82AA8" w:rsidRDefault="00F419E0">
      <w:pPr>
        <w:rPr>
          <w:del w:id="752" w:author="Shubra Singh" w:date="2022-12-27T22:11:00Z"/>
          <w:sz w:val="18"/>
          <w:szCs w:val="18"/>
        </w:rPr>
        <w:pPrChange w:id="753" w:author="Shubra Singh" w:date="2022-12-27T22:11:00Z">
          <w:pPr>
            <w:ind w:left="720"/>
          </w:pPr>
        </w:pPrChange>
      </w:pPr>
      <w:del w:id="754" w:author="Shubra Singh" w:date="2022-12-27T22:11:00Z">
        <w:r w:rsidRPr="00F419E0" w:rsidDel="00E82AA8">
          <w:rPr>
            <w:noProof/>
            <w:sz w:val="18"/>
            <w:szCs w:val="18"/>
          </w:rPr>
          <w:drawing>
            <wp:inline distT="0" distB="0" distL="0" distR="0" wp14:anchorId="0427E55B" wp14:editId="7C135F7A">
              <wp:extent cx="5410478" cy="481354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0478" cy="4813547"/>
                      </a:xfrm>
                      <a:prstGeom prst="rect">
                        <a:avLst/>
                      </a:prstGeom>
                    </pic:spPr>
                  </pic:pic>
                </a:graphicData>
              </a:graphic>
            </wp:inline>
          </w:drawing>
        </w:r>
      </w:del>
    </w:p>
    <w:p w14:paraId="10468F00" w14:textId="4D0C4DBA" w:rsidR="001449CB" w:rsidDel="004F3F4F" w:rsidRDefault="001449CB" w:rsidP="00E82AA8">
      <w:pPr>
        <w:ind w:left="720"/>
        <w:rPr>
          <w:del w:id="755" w:author="Shubra Singh" w:date="2022-12-27T22:45:00Z"/>
          <w:sz w:val="18"/>
          <w:szCs w:val="18"/>
        </w:rPr>
      </w:pPr>
    </w:p>
    <w:p w14:paraId="06B57B95" w14:textId="6C0EC24B" w:rsidR="001449CB" w:rsidDel="004F3F4F" w:rsidRDefault="001449CB" w:rsidP="00E508F3">
      <w:pPr>
        <w:ind w:left="720"/>
        <w:rPr>
          <w:del w:id="756" w:author="Shubra Singh" w:date="2022-12-27T22:45:00Z"/>
          <w:sz w:val="18"/>
          <w:szCs w:val="18"/>
        </w:rPr>
      </w:pPr>
    </w:p>
    <w:p w14:paraId="2DC9FA47" w14:textId="0D409C67" w:rsidR="001449CB" w:rsidDel="004F3F4F" w:rsidRDefault="001449CB" w:rsidP="00E508F3">
      <w:pPr>
        <w:ind w:left="720"/>
        <w:rPr>
          <w:del w:id="757" w:author="Shubra Singh" w:date="2022-12-27T22:45:00Z"/>
          <w:sz w:val="18"/>
          <w:szCs w:val="18"/>
        </w:rPr>
      </w:pPr>
    </w:p>
    <w:p w14:paraId="03A56B15" w14:textId="02BCD74A" w:rsidR="001449CB" w:rsidDel="004F3F4F" w:rsidRDefault="001449CB" w:rsidP="00E508F3">
      <w:pPr>
        <w:ind w:left="720"/>
        <w:rPr>
          <w:del w:id="758" w:author="Shubra Singh" w:date="2022-12-27T22:45:00Z"/>
          <w:sz w:val="18"/>
          <w:szCs w:val="18"/>
        </w:rPr>
      </w:pPr>
    </w:p>
    <w:p w14:paraId="2BA7E276" w14:textId="219BEA62" w:rsidR="001449CB" w:rsidDel="004F3F4F" w:rsidRDefault="001449CB" w:rsidP="00E508F3">
      <w:pPr>
        <w:ind w:left="720"/>
        <w:rPr>
          <w:del w:id="759" w:author="Shubra Singh" w:date="2022-12-27T22:45:00Z"/>
          <w:sz w:val="18"/>
          <w:szCs w:val="18"/>
        </w:rPr>
      </w:pPr>
    </w:p>
    <w:p w14:paraId="4F18A69D" w14:textId="757B636E" w:rsidR="001449CB" w:rsidDel="004F3F4F" w:rsidRDefault="001449CB" w:rsidP="00E508F3">
      <w:pPr>
        <w:ind w:left="720"/>
        <w:rPr>
          <w:del w:id="760" w:author="Shubra Singh" w:date="2022-12-27T22:45:00Z"/>
          <w:sz w:val="18"/>
          <w:szCs w:val="18"/>
        </w:rPr>
      </w:pPr>
    </w:p>
    <w:p w14:paraId="0631462B" w14:textId="19A25BCA" w:rsidR="001449CB" w:rsidDel="004F3F4F" w:rsidRDefault="001449CB" w:rsidP="00E508F3">
      <w:pPr>
        <w:ind w:left="720"/>
        <w:rPr>
          <w:del w:id="761" w:author="Shubra Singh" w:date="2022-12-27T22:45:00Z"/>
          <w:sz w:val="18"/>
          <w:szCs w:val="18"/>
        </w:rPr>
      </w:pPr>
    </w:p>
    <w:p w14:paraId="41A16394" w14:textId="04A80C5C" w:rsidR="001449CB" w:rsidDel="004F3F4F" w:rsidRDefault="001449CB" w:rsidP="00E508F3">
      <w:pPr>
        <w:ind w:left="720"/>
        <w:rPr>
          <w:del w:id="762" w:author="Shubra Singh" w:date="2022-12-27T22:45:00Z"/>
          <w:sz w:val="18"/>
          <w:szCs w:val="18"/>
        </w:rPr>
      </w:pPr>
    </w:p>
    <w:p w14:paraId="360882B9" w14:textId="3DEECCD6" w:rsidR="001449CB" w:rsidDel="004F3F4F" w:rsidRDefault="001449CB" w:rsidP="00E508F3">
      <w:pPr>
        <w:ind w:left="720"/>
        <w:rPr>
          <w:del w:id="763" w:author="Shubra Singh" w:date="2022-12-27T22:45:00Z"/>
          <w:sz w:val="18"/>
          <w:szCs w:val="18"/>
        </w:rPr>
      </w:pPr>
    </w:p>
    <w:p w14:paraId="2D52448E" w14:textId="0D34F60D" w:rsidR="001449CB" w:rsidDel="004F3F4F" w:rsidRDefault="001449CB" w:rsidP="00E508F3">
      <w:pPr>
        <w:ind w:left="720"/>
        <w:rPr>
          <w:del w:id="764" w:author="Shubra Singh" w:date="2022-12-27T22:45:00Z"/>
          <w:sz w:val="18"/>
          <w:szCs w:val="18"/>
        </w:rPr>
      </w:pPr>
    </w:p>
    <w:p w14:paraId="14151535" w14:textId="43D00F10" w:rsidR="001449CB" w:rsidDel="004F3F4F" w:rsidRDefault="001449CB" w:rsidP="00E508F3">
      <w:pPr>
        <w:ind w:left="720"/>
        <w:rPr>
          <w:del w:id="765" w:author="Shubra Singh" w:date="2022-12-27T22:45:00Z"/>
          <w:sz w:val="18"/>
          <w:szCs w:val="18"/>
        </w:rPr>
      </w:pPr>
    </w:p>
    <w:p w14:paraId="00823A75" w14:textId="1FDEB773" w:rsidR="001449CB" w:rsidDel="004F3F4F" w:rsidRDefault="001449CB" w:rsidP="00E508F3">
      <w:pPr>
        <w:ind w:left="720"/>
        <w:rPr>
          <w:del w:id="766" w:author="Shubra Singh" w:date="2022-12-27T22:45:00Z"/>
          <w:sz w:val="18"/>
          <w:szCs w:val="18"/>
        </w:rPr>
      </w:pPr>
    </w:p>
    <w:p w14:paraId="41ED7446" w14:textId="3E307A10" w:rsidR="001449CB" w:rsidDel="004F3F4F" w:rsidRDefault="001449CB" w:rsidP="00E508F3">
      <w:pPr>
        <w:ind w:left="720"/>
        <w:rPr>
          <w:del w:id="767" w:author="Shubra Singh" w:date="2022-12-27T22:45:00Z"/>
          <w:sz w:val="18"/>
          <w:szCs w:val="18"/>
        </w:rPr>
      </w:pPr>
    </w:p>
    <w:p w14:paraId="0544023A" w14:textId="64C795FF" w:rsidR="001449CB" w:rsidDel="004F3F4F" w:rsidRDefault="001449CB" w:rsidP="00E508F3">
      <w:pPr>
        <w:ind w:left="720"/>
        <w:rPr>
          <w:del w:id="768" w:author="Shubra Singh" w:date="2022-12-27T22:45:00Z"/>
          <w:sz w:val="18"/>
          <w:szCs w:val="18"/>
        </w:rPr>
      </w:pPr>
    </w:p>
    <w:p w14:paraId="3C04B947" w14:textId="57D23DD6" w:rsidR="001449CB" w:rsidRPr="00F15D75" w:rsidDel="004F3F4F" w:rsidRDefault="001449CB" w:rsidP="00E508F3">
      <w:pPr>
        <w:ind w:left="720"/>
        <w:rPr>
          <w:del w:id="769" w:author="Shubra Singh" w:date="2022-12-27T22:45:00Z"/>
          <w:sz w:val="18"/>
          <w:szCs w:val="18"/>
        </w:rPr>
      </w:pPr>
    </w:p>
    <w:p w14:paraId="08C9A8F4" w14:textId="06C19930" w:rsidR="00F15D75" w:rsidRPr="00E508F3" w:rsidDel="004F3F4F" w:rsidRDefault="00F15D75" w:rsidP="00F15D75">
      <w:pPr>
        <w:pStyle w:val="ListParagraph"/>
        <w:numPr>
          <w:ilvl w:val="0"/>
          <w:numId w:val="45"/>
        </w:numPr>
        <w:spacing w:after="160" w:line="256" w:lineRule="auto"/>
        <w:rPr>
          <w:del w:id="770" w:author="Shubra Singh" w:date="2022-12-27T22:45:00Z"/>
          <w:sz w:val="22"/>
        </w:rPr>
      </w:pPr>
      <w:del w:id="771" w:author="Shubra Singh" w:date="2022-12-27T22:45:00Z">
        <w:r w:rsidDel="004F3F4F">
          <w:delText>CONTROLLER -</w:delText>
        </w:r>
        <w:r w:rsidR="00E508F3" w:rsidDel="004F3F4F">
          <w:delText>region2</w:delText>
        </w:r>
        <w:r w:rsidDel="004F3F4F">
          <w:delText xml:space="preserve"> CONFIG:</w:delText>
        </w:r>
      </w:del>
    </w:p>
    <w:p w14:paraId="1734928B" w14:textId="4158C1E4" w:rsidR="00E508F3" w:rsidDel="004F3F4F" w:rsidRDefault="00F84664" w:rsidP="00E508F3">
      <w:pPr>
        <w:pStyle w:val="ListParagraph"/>
        <w:spacing w:after="160" w:line="256" w:lineRule="auto"/>
        <w:rPr>
          <w:del w:id="772" w:author="Shubra Singh" w:date="2022-12-27T22:45:00Z"/>
          <w:sz w:val="22"/>
        </w:rPr>
      </w:pPr>
      <w:del w:id="773" w:author="Shubra Singh" w:date="2022-12-27T22:45:00Z">
        <w:r w:rsidRPr="00F84664" w:rsidDel="004F3F4F">
          <w:rPr>
            <w:noProof/>
            <w:sz w:val="22"/>
          </w:rPr>
          <w:drawing>
            <wp:inline distT="0" distB="0" distL="0" distR="0" wp14:anchorId="5045A109" wp14:editId="1A3FB821">
              <wp:extent cx="5131064" cy="50929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1064" cy="5092962"/>
                      </a:xfrm>
                      <a:prstGeom prst="rect">
                        <a:avLst/>
                      </a:prstGeom>
                    </pic:spPr>
                  </pic:pic>
                </a:graphicData>
              </a:graphic>
            </wp:inline>
          </w:drawing>
        </w:r>
      </w:del>
    </w:p>
    <w:p w14:paraId="7F2CC128" w14:textId="05131156" w:rsidR="00F84664" w:rsidDel="004F3F4F" w:rsidRDefault="00F84664" w:rsidP="00E508F3">
      <w:pPr>
        <w:pStyle w:val="ListParagraph"/>
        <w:spacing w:after="160" w:line="256" w:lineRule="auto"/>
        <w:rPr>
          <w:del w:id="774" w:author="Shubra Singh" w:date="2022-12-27T22:45:00Z"/>
          <w:sz w:val="22"/>
        </w:rPr>
      </w:pPr>
    </w:p>
    <w:p w14:paraId="29A39545" w14:textId="04C4740F" w:rsidR="00F84664" w:rsidDel="004F3F4F" w:rsidRDefault="00F84664" w:rsidP="00E508F3">
      <w:pPr>
        <w:pStyle w:val="ListParagraph"/>
        <w:spacing w:after="160" w:line="256" w:lineRule="auto"/>
        <w:rPr>
          <w:del w:id="775" w:author="Shubra Singh" w:date="2022-12-27T22:45:00Z"/>
          <w:sz w:val="22"/>
        </w:rPr>
      </w:pPr>
      <w:del w:id="776" w:author="Shubra Singh" w:date="2022-12-27T22:45:00Z">
        <w:r w:rsidRPr="00F84664" w:rsidDel="004F3F4F">
          <w:rPr>
            <w:noProof/>
            <w:sz w:val="22"/>
          </w:rPr>
          <w:drawing>
            <wp:inline distT="0" distB="0" distL="0" distR="0" wp14:anchorId="1D526927" wp14:editId="7D98B270">
              <wp:extent cx="5473981" cy="50294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3981" cy="5029458"/>
                      </a:xfrm>
                      <a:prstGeom prst="rect">
                        <a:avLst/>
                      </a:prstGeom>
                    </pic:spPr>
                  </pic:pic>
                </a:graphicData>
              </a:graphic>
            </wp:inline>
          </w:drawing>
        </w:r>
      </w:del>
    </w:p>
    <w:p w14:paraId="55445B1A" w14:textId="7FA51499" w:rsidR="00F15D75" w:rsidDel="004F3F4F" w:rsidRDefault="00F15D75" w:rsidP="00F15D75">
      <w:pPr>
        <w:pStyle w:val="ListParagraph"/>
        <w:rPr>
          <w:del w:id="777" w:author="Shubra Singh" w:date="2022-12-27T22:45:00Z"/>
          <w:sz w:val="18"/>
          <w:szCs w:val="18"/>
        </w:rPr>
      </w:pPr>
    </w:p>
    <w:p w14:paraId="087174C6" w14:textId="2D1DB840" w:rsidR="00B20B2F" w:rsidDel="004F3F4F" w:rsidRDefault="00F84664" w:rsidP="00F15D75">
      <w:pPr>
        <w:pStyle w:val="ListParagraph"/>
        <w:rPr>
          <w:del w:id="778" w:author="Shubra Singh" w:date="2022-12-27T22:45:00Z"/>
          <w:sz w:val="18"/>
          <w:szCs w:val="18"/>
        </w:rPr>
      </w:pPr>
      <w:del w:id="779" w:author="Shubra Singh" w:date="2022-12-27T22:45:00Z">
        <w:r w:rsidRPr="00F84664" w:rsidDel="004F3F4F">
          <w:rPr>
            <w:noProof/>
            <w:sz w:val="18"/>
            <w:szCs w:val="18"/>
          </w:rPr>
          <w:drawing>
            <wp:inline distT="0" distB="0" distL="0" distR="0" wp14:anchorId="03093EFD" wp14:editId="004B1956">
              <wp:extent cx="5731510" cy="4277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277360"/>
                      </a:xfrm>
                      <a:prstGeom prst="rect">
                        <a:avLst/>
                      </a:prstGeom>
                    </pic:spPr>
                  </pic:pic>
                </a:graphicData>
              </a:graphic>
            </wp:inline>
          </w:drawing>
        </w:r>
      </w:del>
    </w:p>
    <w:p w14:paraId="37487F5E" w14:textId="68323B60" w:rsidR="00B20B2F" w:rsidDel="004F3F4F" w:rsidRDefault="00B20B2F" w:rsidP="00F15D75">
      <w:pPr>
        <w:pStyle w:val="ListParagraph"/>
        <w:rPr>
          <w:del w:id="780" w:author="Shubra Singh" w:date="2022-12-27T22:45:00Z"/>
          <w:sz w:val="18"/>
          <w:szCs w:val="18"/>
        </w:rPr>
      </w:pPr>
    </w:p>
    <w:p w14:paraId="5246F06A" w14:textId="6A1CC0B1" w:rsidR="001449CB" w:rsidDel="004F3F4F" w:rsidRDefault="001449CB" w:rsidP="00F15D75">
      <w:pPr>
        <w:pStyle w:val="ListParagraph"/>
        <w:rPr>
          <w:del w:id="781" w:author="Shubra Singh" w:date="2022-12-27T22:45:00Z"/>
          <w:sz w:val="18"/>
          <w:szCs w:val="18"/>
        </w:rPr>
      </w:pPr>
    </w:p>
    <w:p w14:paraId="40C52A78" w14:textId="6C1938F0" w:rsidR="001449CB" w:rsidDel="004F3F4F" w:rsidRDefault="001449CB" w:rsidP="00F15D75">
      <w:pPr>
        <w:pStyle w:val="ListParagraph"/>
        <w:rPr>
          <w:del w:id="782" w:author="Shubra Singh" w:date="2022-12-27T22:45:00Z"/>
          <w:sz w:val="18"/>
          <w:szCs w:val="18"/>
        </w:rPr>
      </w:pPr>
    </w:p>
    <w:p w14:paraId="4BCFB733" w14:textId="1EAA4BF2" w:rsidR="001449CB" w:rsidDel="004F3F4F" w:rsidRDefault="001449CB" w:rsidP="00F15D75">
      <w:pPr>
        <w:pStyle w:val="ListParagraph"/>
        <w:rPr>
          <w:del w:id="783" w:author="Shubra Singh" w:date="2022-12-27T22:45:00Z"/>
          <w:sz w:val="18"/>
          <w:szCs w:val="18"/>
        </w:rPr>
      </w:pPr>
    </w:p>
    <w:p w14:paraId="66BA0E13" w14:textId="06304707" w:rsidR="001449CB" w:rsidDel="004F3F4F" w:rsidRDefault="001449CB" w:rsidP="00F15D75">
      <w:pPr>
        <w:pStyle w:val="ListParagraph"/>
        <w:rPr>
          <w:del w:id="784" w:author="Shubra Singh" w:date="2022-12-27T22:45:00Z"/>
          <w:sz w:val="18"/>
          <w:szCs w:val="18"/>
        </w:rPr>
      </w:pPr>
    </w:p>
    <w:p w14:paraId="3EF8418D" w14:textId="05218F4B" w:rsidR="001449CB" w:rsidDel="004F3F4F" w:rsidRDefault="001449CB" w:rsidP="00F15D75">
      <w:pPr>
        <w:pStyle w:val="ListParagraph"/>
        <w:rPr>
          <w:del w:id="785" w:author="Shubra Singh" w:date="2022-12-27T22:45:00Z"/>
          <w:sz w:val="18"/>
          <w:szCs w:val="18"/>
        </w:rPr>
      </w:pPr>
    </w:p>
    <w:p w14:paraId="3A88A45D" w14:textId="7382E91D" w:rsidR="001449CB" w:rsidDel="004F3F4F" w:rsidRDefault="001449CB" w:rsidP="00F15D75">
      <w:pPr>
        <w:pStyle w:val="ListParagraph"/>
        <w:rPr>
          <w:del w:id="786" w:author="Shubra Singh" w:date="2022-12-27T22:45:00Z"/>
          <w:sz w:val="18"/>
          <w:szCs w:val="18"/>
        </w:rPr>
      </w:pPr>
    </w:p>
    <w:p w14:paraId="1EA2A55A" w14:textId="0035F892" w:rsidR="001449CB" w:rsidDel="004F3F4F" w:rsidRDefault="001449CB" w:rsidP="00F15D75">
      <w:pPr>
        <w:pStyle w:val="ListParagraph"/>
        <w:rPr>
          <w:del w:id="787" w:author="Shubra Singh" w:date="2022-12-27T22:45:00Z"/>
          <w:sz w:val="18"/>
          <w:szCs w:val="18"/>
        </w:rPr>
      </w:pPr>
    </w:p>
    <w:p w14:paraId="1779F5C6" w14:textId="318DB668" w:rsidR="001449CB" w:rsidDel="004F3F4F" w:rsidRDefault="001449CB" w:rsidP="00F15D75">
      <w:pPr>
        <w:pStyle w:val="ListParagraph"/>
        <w:rPr>
          <w:del w:id="788" w:author="Shubra Singh" w:date="2022-12-27T22:45:00Z"/>
          <w:sz w:val="18"/>
          <w:szCs w:val="18"/>
        </w:rPr>
      </w:pPr>
    </w:p>
    <w:p w14:paraId="0970AE1C" w14:textId="249B848F" w:rsidR="001449CB" w:rsidDel="004F3F4F" w:rsidRDefault="001449CB" w:rsidP="00F15D75">
      <w:pPr>
        <w:pStyle w:val="ListParagraph"/>
        <w:rPr>
          <w:del w:id="789" w:author="Shubra Singh" w:date="2022-12-27T22:45:00Z"/>
          <w:sz w:val="18"/>
          <w:szCs w:val="18"/>
        </w:rPr>
      </w:pPr>
    </w:p>
    <w:p w14:paraId="5DD3C55F" w14:textId="7D391C77" w:rsidR="001449CB" w:rsidDel="004F3F4F" w:rsidRDefault="001449CB" w:rsidP="00F15D75">
      <w:pPr>
        <w:pStyle w:val="ListParagraph"/>
        <w:rPr>
          <w:del w:id="790" w:author="Shubra Singh" w:date="2022-12-27T22:45:00Z"/>
          <w:sz w:val="18"/>
          <w:szCs w:val="18"/>
        </w:rPr>
      </w:pPr>
    </w:p>
    <w:p w14:paraId="7B9ACEF2" w14:textId="1305FC1E" w:rsidR="001449CB" w:rsidDel="004F3F4F" w:rsidRDefault="001449CB" w:rsidP="00F15D75">
      <w:pPr>
        <w:pStyle w:val="ListParagraph"/>
        <w:rPr>
          <w:del w:id="791" w:author="Shubra Singh" w:date="2022-12-27T22:45:00Z"/>
          <w:sz w:val="18"/>
          <w:szCs w:val="18"/>
        </w:rPr>
      </w:pPr>
    </w:p>
    <w:p w14:paraId="534692F0" w14:textId="67A5BA2D" w:rsidR="001449CB" w:rsidDel="004F3F4F" w:rsidRDefault="001449CB" w:rsidP="00F15D75">
      <w:pPr>
        <w:pStyle w:val="ListParagraph"/>
        <w:rPr>
          <w:del w:id="792" w:author="Shubra Singh" w:date="2022-12-27T22:45:00Z"/>
          <w:sz w:val="18"/>
          <w:szCs w:val="18"/>
        </w:rPr>
      </w:pPr>
    </w:p>
    <w:p w14:paraId="2912FE67" w14:textId="5BE441CA" w:rsidR="001449CB" w:rsidDel="004F3F4F" w:rsidRDefault="001449CB" w:rsidP="00F15D75">
      <w:pPr>
        <w:pStyle w:val="ListParagraph"/>
        <w:rPr>
          <w:del w:id="793" w:author="Shubra Singh" w:date="2022-12-27T22:45:00Z"/>
          <w:sz w:val="18"/>
          <w:szCs w:val="18"/>
        </w:rPr>
      </w:pPr>
    </w:p>
    <w:p w14:paraId="69786423" w14:textId="5EBCBC5F" w:rsidR="001449CB" w:rsidDel="004F3F4F" w:rsidRDefault="001449CB" w:rsidP="00F15D75">
      <w:pPr>
        <w:pStyle w:val="ListParagraph"/>
        <w:rPr>
          <w:del w:id="794" w:author="Shubra Singh" w:date="2022-12-27T22:45:00Z"/>
          <w:sz w:val="18"/>
          <w:szCs w:val="18"/>
        </w:rPr>
      </w:pPr>
    </w:p>
    <w:p w14:paraId="6FEF7A9D" w14:textId="09936820" w:rsidR="001449CB" w:rsidDel="004F3F4F" w:rsidRDefault="001449CB" w:rsidP="00F15D75">
      <w:pPr>
        <w:pStyle w:val="ListParagraph"/>
        <w:rPr>
          <w:del w:id="795" w:author="Shubra Singh" w:date="2022-12-27T22:45:00Z"/>
          <w:sz w:val="18"/>
          <w:szCs w:val="18"/>
        </w:rPr>
      </w:pPr>
    </w:p>
    <w:p w14:paraId="18AED439" w14:textId="770E3E68" w:rsidR="001449CB" w:rsidDel="004F3F4F" w:rsidRDefault="001449CB" w:rsidP="00F15D75">
      <w:pPr>
        <w:pStyle w:val="ListParagraph"/>
        <w:rPr>
          <w:del w:id="796" w:author="Shubra Singh" w:date="2022-12-27T22:45:00Z"/>
          <w:sz w:val="18"/>
          <w:szCs w:val="18"/>
        </w:rPr>
      </w:pPr>
    </w:p>
    <w:p w14:paraId="383AFD15" w14:textId="787D111E" w:rsidR="001449CB" w:rsidDel="004F3F4F" w:rsidRDefault="001449CB" w:rsidP="00F15D75">
      <w:pPr>
        <w:pStyle w:val="ListParagraph"/>
        <w:rPr>
          <w:del w:id="797" w:author="Shubra Singh" w:date="2022-12-27T22:45:00Z"/>
          <w:sz w:val="18"/>
          <w:szCs w:val="18"/>
        </w:rPr>
      </w:pPr>
    </w:p>
    <w:p w14:paraId="4754E495" w14:textId="7106971E" w:rsidR="001449CB" w:rsidDel="004F3F4F" w:rsidRDefault="001449CB" w:rsidP="00F15D75">
      <w:pPr>
        <w:pStyle w:val="ListParagraph"/>
        <w:rPr>
          <w:del w:id="798" w:author="Shubra Singh" w:date="2022-12-27T22:45:00Z"/>
          <w:sz w:val="18"/>
          <w:szCs w:val="18"/>
        </w:rPr>
      </w:pPr>
    </w:p>
    <w:p w14:paraId="7A62F019" w14:textId="24E05768" w:rsidR="001449CB" w:rsidDel="004F3F4F" w:rsidRDefault="001449CB" w:rsidP="00F15D75">
      <w:pPr>
        <w:pStyle w:val="ListParagraph"/>
        <w:rPr>
          <w:del w:id="799" w:author="Shubra Singh" w:date="2022-12-27T22:45:00Z"/>
          <w:sz w:val="18"/>
          <w:szCs w:val="18"/>
        </w:rPr>
      </w:pPr>
    </w:p>
    <w:p w14:paraId="1E320308" w14:textId="4D85EDD9" w:rsidR="001449CB" w:rsidDel="004F3F4F" w:rsidRDefault="001449CB" w:rsidP="00F15D75">
      <w:pPr>
        <w:pStyle w:val="ListParagraph"/>
        <w:rPr>
          <w:del w:id="800" w:author="Shubra Singh" w:date="2022-12-27T22:45:00Z"/>
          <w:sz w:val="18"/>
          <w:szCs w:val="18"/>
        </w:rPr>
      </w:pPr>
    </w:p>
    <w:p w14:paraId="608D6A54" w14:textId="26027919" w:rsidR="001449CB" w:rsidDel="004F3F4F" w:rsidRDefault="001449CB" w:rsidP="00F15D75">
      <w:pPr>
        <w:pStyle w:val="ListParagraph"/>
        <w:rPr>
          <w:del w:id="801" w:author="Shubra Singh" w:date="2022-12-27T22:45:00Z"/>
          <w:sz w:val="18"/>
          <w:szCs w:val="18"/>
        </w:rPr>
      </w:pPr>
    </w:p>
    <w:p w14:paraId="08E30079" w14:textId="47EC70B3" w:rsidR="001449CB" w:rsidDel="004F3F4F" w:rsidRDefault="001449CB" w:rsidP="00F15D75">
      <w:pPr>
        <w:pStyle w:val="ListParagraph"/>
        <w:rPr>
          <w:del w:id="802" w:author="Shubra Singh" w:date="2022-12-27T22:45:00Z"/>
          <w:sz w:val="18"/>
          <w:szCs w:val="18"/>
        </w:rPr>
      </w:pPr>
    </w:p>
    <w:p w14:paraId="194F5ED4" w14:textId="54AC5AD8" w:rsidR="001449CB" w:rsidDel="004F3F4F" w:rsidRDefault="001449CB" w:rsidP="00F15D75">
      <w:pPr>
        <w:pStyle w:val="ListParagraph"/>
        <w:rPr>
          <w:del w:id="803" w:author="Shubra Singh" w:date="2022-12-27T22:45:00Z"/>
          <w:sz w:val="18"/>
          <w:szCs w:val="18"/>
        </w:rPr>
      </w:pPr>
    </w:p>
    <w:p w14:paraId="2EAE4F5C" w14:textId="7325E5CF" w:rsidR="001449CB" w:rsidDel="004F3F4F" w:rsidRDefault="001449CB" w:rsidP="00F15D75">
      <w:pPr>
        <w:pStyle w:val="ListParagraph"/>
        <w:rPr>
          <w:del w:id="804" w:author="Shubra Singh" w:date="2022-12-27T22:45:00Z"/>
          <w:sz w:val="18"/>
          <w:szCs w:val="18"/>
        </w:rPr>
      </w:pPr>
    </w:p>
    <w:p w14:paraId="2DE633E1" w14:textId="0FEE3222" w:rsidR="001449CB" w:rsidDel="004F3F4F" w:rsidRDefault="001449CB" w:rsidP="00F15D75">
      <w:pPr>
        <w:pStyle w:val="ListParagraph"/>
        <w:rPr>
          <w:del w:id="805" w:author="Shubra Singh" w:date="2022-12-27T22:45:00Z"/>
          <w:sz w:val="18"/>
          <w:szCs w:val="18"/>
        </w:rPr>
      </w:pPr>
    </w:p>
    <w:p w14:paraId="6BF65A18" w14:textId="4006069D" w:rsidR="001449CB" w:rsidDel="004F3F4F" w:rsidRDefault="001449CB" w:rsidP="00F15D75">
      <w:pPr>
        <w:pStyle w:val="ListParagraph"/>
        <w:rPr>
          <w:del w:id="806" w:author="Shubra Singh" w:date="2022-12-27T22:45:00Z"/>
          <w:sz w:val="18"/>
          <w:szCs w:val="18"/>
        </w:rPr>
      </w:pPr>
    </w:p>
    <w:p w14:paraId="30641FF8" w14:textId="42387AB8" w:rsidR="001449CB" w:rsidDel="004F3F4F" w:rsidRDefault="001449CB" w:rsidP="00F15D75">
      <w:pPr>
        <w:pStyle w:val="ListParagraph"/>
        <w:rPr>
          <w:del w:id="807" w:author="Shubra Singh" w:date="2022-12-27T22:45:00Z"/>
          <w:sz w:val="18"/>
          <w:szCs w:val="18"/>
        </w:rPr>
      </w:pPr>
    </w:p>
    <w:p w14:paraId="3A67E177" w14:textId="46FAC550" w:rsidR="00F15D75" w:rsidRPr="00E508F3" w:rsidDel="004F3F4F" w:rsidRDefault="00F15D75" w:rsidP="00F15D75">
      <w:pPr>
        <w:pStyle w:val="ListParagraph"/>
        <w:numPr>
          <w:ilvl w:val="0"/>
          <w:numId w:val="45"/>
        </w:numPr>
        <w:spacing w:after="160" w:line="256" w:lineRule="auto"/>
        <w:rPr>
          <w:del w:id="808" w:author="Shubra Singh" w:date="2022-12-27T22:45:00Z"/>
          <w:sz w:val="22"/>
        </w:rPr>
      </w:pPr>
      <w:del w:id="809" w:author="Shubra Singh" w:date="2022-12-27T22:45:00Z">
        <w:r w:rsidDel="004F3F4F">
          <w:delText>SITE 1(</w:delText>
        </w:r>
        <w:r w:rsidR="00E508F3" w:rsidDel="004F3F4F">
          <w:delText>region1</w:delText>
        </w:r>
        <w:r w:rsidDel="004F3F4F">
          <w:delText>) configuration:</w:delText>
        </w:r>
      </w:del>
    </w:p>
    <w:p w14:paraId="427AC9D1" w14:textId="1D706C8D" w:rsidR="00E508F3" w:rsidRPr="00E508F3" w:rsidDel="004F3F4F" w:rsidRDefault="00E508F3" w:rsidP="00E508F3">
      <w:pPr>
        <w:pStyle w:val="ListParagraph"/>
        <w:rPr>
          <w:del w:id="810" w:author="Shubra Singh" w:date="2022-12-27T22:45:00Z"/>
          <w:sz w:val="22"/>
        </w:rPr>
      </w:pPr>
    </w:p>
    <w:p w14:paraId="42CCB64F" w14:textId="41947753" w:rsidR="00E508F3" w:rsidDel="004F3F4F" w:rsidRDefault="00F419E0" w:rsidP="00E508F3">
      <w:pPr>
        <w:pStyle w:val="ListParagraph"/>
        <w:spacing w:after="160" w:line="256" w:lineRule="auto"/>
        <w:rPr>
          <w:del w:id="811" w:author="Shubra Singh" w:date="2022-12-27T22:45:00Z"/>
          <w:sz w:val="22"/>
        </w:rPr>
      </w:pPr>
      <w:del w:id="812" w:author="Shubra Singh" w:date="2022-12-27T22:12:00Z">
        <w:r w:rsidRPr="00F419E0" w:rsidDel="00E82AA8">
          <w:rPr>
            <w:noProof/>
            <w:sz w:val="22"/>
          </w:rPr>
          <w:drawing>
            <wp:inline distT="0" distB="0" distL="0" distR="0" wp14:anchorId="1B3009A9" wp14:editId="64B88F71">
              <wp:extent cx="5731510" cy="47498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749800"/>
                      </a:xfrm>
                      <a:prstGeom prst="rect">
                        <a:avLst/>
                      </a:prstGeom>
                    </pic:spPr>
                  </pic:pic>
                </a:graphicData>
              </a:graphic>
            </wp:inline>
          </w:drawing>
        </w:r>
      </w:del>
    </w:p>
    <w:p w14:paraId="079C9605" w14:textId="77B288BC" w:rsidR="00F15D75" w:rsidDel="004F3F4F" w:rsidRDefault="00F15D75" w:rsidP="00F15D75">
      <w:pPr>
        <w:pStyle w:val="ListParagraph"/>
        <w:rPr>
          <w:del w:id="813" w:author="Shubra Singh" w:date="2022-12-27T22:45:00Z"/>
          <w:sz w:val="18"/>
          <w:szCs w:val="18"/>
        </w:rPr>
      </w:pPr>
    </w:p>
    <w:p w14:paraId="6EB56563" w14:textId="17348F7B" w:rsidR="001449CB" w:rsidDel="004F3F4F" w:rsidRDefault="001449CB" w:rsidP="00F15D75">
      <w:pPr>
        <w:pStyle w:val="ListParagraph"/>
        <w:rPr>
          <w:del w:id="814" w:author="Shubra Singh" w:date="2022-12-27T22:45:00Z"/>
          <w:sz w:val="18"/>
          <w:szCs w:val="18"/>
        </w:rPr>
      </w:pPr>
    </w:p>
    <w:p w14:paraId="48813356" w14:textId="56712CD6" w:rsidR="001449CB" w:rsidDel="004F3F4F" w:rsidRDefault="001449CB" w:rsidP="00F15D75">
      <w:pPr>
        <w:pStyle w:val="ListParagraph"/>
        <w:rPr>
          <w:del w:id="815" w:author="Shubra Singh" w:date="2022-12-27T22:45:00Z"/>
          <w:sz w:val="18"/>
          <w:szCs w:val="18"/>
        </w:rPr>
      </w:pPr>
    </w:p>
    <w:p w14:paraId="23953F89" w14:textId="4ED1EEB3" w:rsidR="001449CB" w:rsidDel="004F3F4F" w:rsidRDefault="001449CB" w:rsidP="00F15D75">
      <w:pPr>
        <w:pStyle w:val="ListParagraph"/>
        <w:rPr>
          <w:del w:id="816" w:author="Shubra Singh" w:date="2022-12-27T22:45:00Z"/>
          <w:sz w:val="18"/>
          <w:szCs w:val="18"/>
        </w:rPr>
      </w:pPr>
    </w:p>
    <w:p w14:paraId="06D57A77" w14:textId="66BF2483" w:rsidR="001449CB" w:rsidDel="004F3F4F" w:rsidRDefault="001449CB" w:rsidP="00F15D75">
      <w:pPr>
        <w:pStyle w:val="ListParagraph"/>
        <w:rPr>
          <w:del w:id="817" w:author="Shubra Singh" w:date="2022-12-27T22:45:00Z"/>
          <w:sz w:val="18"/>
          <w:szCs w:val="18"/>
        </w:rPr>
      </w:pPr>
    </w:p>
    <w:p w14:paraId="7DB930EE" w14:textId="4DE8AD79" w:rsidR="001449CB" w:rsidDel="004F3F4F" w:rsidRDefault="001449CB" w:rsidP="00F15D75">
      <w:pPr>
        <w:pStyle w:val="ListParagraph"/>
        <w:rPr>
          <w:del w:id="818" w:author="Shubra Singh" w:date="2022-12-27T22:45:00Z"/>
          <w:sz w:val="18"/>
          <w:szCs w:val="18"/>
        </w:rPr>
      </w:pPr>
    </w:p>
    <w:p w14:paraId="71C1B621" w14:textId="7253ECC5" w:rsidR="001449CB" w:rsidDel="004F3F4F" w:rsidRDefault="001449CB" w:rsidP="00F15D75">
      <w:pPr>
        <w:pStyle w:val="ListParagraph"/>
        <w:rPr>
          <w:del w:id="819" w:author="Shubra Singh" w:date="2022-12-27T22:45:00Z"/>
          <w:sz w:val="18"/>
          <w:szCs w:val="18"/>
        </w:rPr>
      </w:pPr>
    </w:p>
    <w:p w14:paraId="3623BA58" w14:textId="18AF3E66" w:rsidR="001449CB" w:rsidDel="004F3F4F" w:rsidRDefault="001449CB" w:rsidP="00F15D75">
      <w:pPr>
        <w:pStyle w:val="ListParagraph"/>
        <w:rPr>
          <w:del w:id="820" w:author="Shubra Singh" w:date="2022-12-27T22:45:00Z"/>
          <w:sz w:val="18"/>
          <w:szCs w:val="18"/>
        </w:rPr>
      </w:pPr>
    </w:p>
    <w:p w14:paraId="76A16509" w14:textId="15F99A36" w:rsidR="001449CB" w:rsidDel="004F3F4F" w:rsidRDefault="001449CB" w:rsidP="00F15D75">
      <w:pPr>
        <w:pStyle w:val="ListParagraph"/>
        <w:rPr>
          <w:del w:id="821" w:author="Shubra Singh" w:date="2022-12-27T22:45:00Z"/>
          <w:sz w:val="18"/>
          <w:szCs w:val="18"/>
        </w:rPr>
      </w:pPr>
    </w:p>
    <w:p w14:paraId="371F7DC7" w14:textId="239DC437" w:rsidR="001449CB" w:rsidDel="004F3F4F" w:rsidRDefault="001449CB" w:rsidP="00F15D75">
      <w:pPr>
        <w:pStyle w:val="ListParagraph"/>
        <w:rPr>
          <w:del w:id="822" w:author="Shubra Singh" w:date="2022-12-27T22:45:00Z"/>
          <w:sz w:val="18"/>
          <w:szCs w:val="18"/>
        </w:rPr>
      </w:pPr>
    </w:p>
    <w:p w14:paraId="17B53B31" w14:textId="767D271A" w:rsidR="001449CB" w:rsidDel="004F3F4F" w:rsidRDefault="001449CB" w:rsidP="00F15D75">
      <w:pPr>
        <w:pStyle w:val="ListParagraph"/>
        <w:rPr>
          <w:del w:id="823" w:author="Shubra Singh" w:date="2022-12-27T22:45:00Z"/>
          <w:sz w:val="18"/>
          <w:szCs w:val="18"/>
        </w:rPr>
      </w:pPr>
    </w:p>
    <w:p w14:paraId="5C400BEB" w14:textId="3A520855" w:rsidR="001449CB" w:rsidDel="004F3F4F" w:rsidRDefault="001449CB" w:rsidP="00F15D75">
      <w:pPr>
        <w:pStyle w:val="ListParagraph"/>
        <w:rPr>
          <w:del w:id="824" w:author="Shubra Singh" w:date="2022-12-27T22:45:00Z"/>
          <w:sz w:val="18"/>
          <w:szCs w:val="18"/>
        </w:rPr>
      </w:pPr>
    </w:p>
    <w:p w14:paraId="0A16D22E" w14:textId="78167054" w:rsidR="001449CB" w:rsidDel="004F3F4F" w:rsidRDefault="001449CB" w:rsidP="00F15D75">
      <w:pPr>
        <w:pStyle w:val="ListParagraph"/>
        <w:rPr>
          <w:del w:id="825" w:author="Shubra Singh" w:date="2022-12-27T22:45:00Z"/>
          <w:sz w:val="18"/>
          <w:szCs w:val="18"/>
        </w:rPr>
      </w:pPr>
    </w:p>
    <w:p w14:paraId="4D2CF7CE" w14:textId="0FE04359" w:rsidR="001449CB" w:rsidDel="004F3F4F" w:rsidRDefault="001449CB" w:rsidP="00F15D75">
      <w:pPr>
        <w:pStyle w:val="ListParagraph"/>
        <w:rPr>
          <w:del w:id="826" w:author="Shubra Singh" w:date="2022-12-27T22:45:00Z"/>
          <w:sz w:val="18"/>
          <w:szCs w:val="18"/>
        </w:rPr>
      </w:pPr>
    </w:p>
    <w:p w14:paraId="0E5CFEDB" w14:textId="2984787D" w:rsidR="001449CB" w:rsidDel="004F3F4F" w:rsidRDefault="001449CB" w:rsidP="00F15D75">
      <w:pPr>
        <w:pStyle w:val="ListParagraph"/>
        <w:rPr>
          <w:del w:id="827" w:author="Shubra Singh" w:date="2022-12-27T22:45:00Z"/>
          <w:sz w:val="18"/>
          <w:szCs w:val="18"/>
        </w:rPr>
      </w:pPr>
    </w:p>
    <w:p w14:paraId="2C1E529C" w14:textId="5A0F0E01" w:rsidR="001449CB" w:rsidDel="004F3F4F" w:rsidRDefault="001449CB" w:rsidP="00F15D75">
      <w:pPr>
        <w:pStyle w:val="ListParagraph"/>
        <w:rPr>
          <w:del w:id="828" w:author="Shubra Singh" w:date="2022-12-27T22:45:00Z"/>
          <w:sz w:val="18"/>
          <w:szCs w:val="18"/>
        </w:rPr>
      </w:pPr>
    </w:p>
    <w:p w14:paraId="078F3D32" w14:textId="0E9917DB" w:rsidR="001449CB" w:rsidDel="004F3F4F" w:rsidRDefault="001449CB" w:rsidP="00F15D75">
      <w:pPr>
        <w:pStyle w:val="ListParagraph"/>
        <w:rPr>
          <w:del w:id="829" w:author="Shubra Singh" w:date="2022-12-27T22:45:00Z"/>
          <w:sz w:val="18"/>
          <w:szCs w:val="18"/>
        </w:rPr>
      </w:pPr>
    </w:p>
    <w:p w14:paraId="2202059B" w14:textId="2234D7B8" w:rsidR="001449CB" w:rsidDel="004F3F4F" w:rsidRDefault="001449CB" w:rsidP="00F15D75">
      <w:pPr>
        <w:pStyle w:val="ListParagraph"/>
        <w:rPr>
          <w:del w:id="830" w:author="Shubra Singh" w:date="2022-12-27T22:45:00Z"/>
          <w:sz w:val="18"/>
          <w:szCs w:val="18"/>
        </w:rPr>
      </w:pPr>
    </w:p>
    <w:p w14:paraId="3DEB5A4C" w14:textId="6044794B" w:rsidR="001449CB" w:rsidDel="004F3F4F" w:rsidRDefault="001449CB" w:rsidP="00F15D75">
      <w:pPr>
        <w:pStyle w:val="ListParagraph"/>
        <w:rPr>
          <w:del w:id="831" w:author="Shubra Singh" w:date="2022-12-27T22:45:00Z"/>
          <w:sz w:val="18"/>
          <w:szCs w:val="18"/>
        </w:rPr>
      </w:pPr>
    </w:p>
    <w:p w14:paraId="10304C39" w14:textId="3DEE2F14" w:rsidR="001449CB" w:rsidDel="004F3F4F" w:rsidRDefault="001449CB" w:rsidP="00F15D75">
      <w:pPr>
        <w:pStyle w:val="ListParagraph"/>
        <w:rPr>
          <w:del w:id="832" w:author="Shubra Singh" w:date="2022-12-27T22:45:00Z"/>
          <w:sz w:val="18"/>
          <w:szCs w:val="18"/>
        </w:rPr>
      </w:pPr>
    </w:p>
    <w:p w14:paraId="52C4D6D7" w14:textId="7590DD44" w:rsidR="001449CB" w:rsidDel="004F3F4F" w:rsidRDefault="001449CB" w:rsidP="00F15D75">
      <w:pPr>
        <w:pStyle w:val="ListParagraph"/>
        <w:rPr>
          <w:del w:id="833" w:author="Shubra Singh" w:date="2022-12-27T22:45:00Z"/>
          <w:sz w:val="18"/>
          <w:szCs w:val="18"/>
        </w:rPr>
      </w:pPr>
    </w:p>
    <w:p w14:paraId="784FF87A" w14:textId="631D5AAE" w:rsidR="00F15D75" w:rsidRPr="00E508F3" w:rsidDel="004F3F4F" w:rsidRDefault="00F15D75" w:rsidP="00E508F3">
      <w:pPr>
        <w:pStyle w:val="ListParagraph"/>
        <w:numPr>
          <w:ilvl w:val="0"/>
          <w:numId w:val="45"/>
        </w:numPr>
        <w:spacing w:after="160" w:line="256" w:lineRule="auto"/>
        <w:rPr>
          <w:del w:id="834" w:author="Shubra Singh" w:date="2022-12-27T22:45:00Z"/>
          <w:sz w:val="22"/>
        </w:rPr>
      </w:pPr>
      <w:del w:id="835" w:author="Shubra Singh" w:date="2022-12-27T22:45:00Z">
        <w:r w:rsidDel="004F3F4F">
          <w:delText>SITE 2(</w:delText>
        </w:r>
        <w:r w:rsidR="00E508F3" w:rsidDel="004F3F4F">
          <w:delText>region1</w:delText>
        </w:r>
        <w:r w:rsidDel="004F3F4F">
          <w:delText>) configuration:</w:delText>
        </w:r>
      </w:del>
    </w:p>
    <w:p w14:paraId="10F95B1C" w14:textId="782C9E86" w:rsidR="00E508F3" w:rsidRPr="00E508F3" w:rsidDel="004F3F4F" w:rsidRDefault="00E508F3" w:rsidP="00E508F3">
      <w:pPr>
        <w:pStyle w:val="ListParagraph"/>
        <w:rPr>
          <w:del w:id="836" w:author="Shubra Singh" w:date="2022-12-27T22:45:00Z"/>
          <w:sz w:val="22"/>
        </w:rPr>
      </w:pPr>
    </w:p>
    <w:p w14:paraId="5B4569D1" w14:textId="5039B6CD" w:rsidR="00E508F3" w:rsidDel="004F3F4F" w:rsidRDefault="00F419E0" w:rsidP="00E508F3">
      <w:pPr>
        <w:pStyle w:val="ListParagraph"/>
        <w:spacing w:after="160" w:line="256" w:lineRule="auto"/>
        <w:rPr>
          <w:del w:id="837" w:author="Shubra Singh" w:date="2022-12-27T22:45:00Z"/>
          <w:sz w:val="22"/>
        </w:rPr>
      </w:pPr>
      <w:del w:id="838" w:author="Shubra Singh" w:date="2022-12-27T22:12:00Z">
        <w:r w:rsidRPr="00F419E0" w:rsidDel="00E82AA8">
          <w:rPr>
            <w:noProof/>
            <w:sz w:val="22"/>
          </w:rPr>
          <w:drawing>
            <wp:inline distT="0" distB="0" distL="0" distR="0" wp14:anchorId="3F65618A" wp14:editId="0729F5EA">
              <wp:extent cx="5731510" cy="45700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70095"/>
                      </a:xfrm>
                      <a:prstGeom prst="rect">
                        <a:avLst/>
                      </a:prstGeom>
                    </pic:spPr>
                  </pic:pic>
                </a:graphicData>
              </a:graphic>
            </wp:inline>
          </w:drawing>
        </w:r>
      </w:del>
    </w:p>
    <w:p w14:paraId="0FBE5CFC" w14:textId="5126C4EB" w:rsidR="001449CB" w:rsidDel="004F3F4F" w:rsidRDefault="001449CB" w:rsidP="00E508F3">
      <w:pPr>
        <w:pStyle w:val="ListParagraph"/>
        <w:spacing w:after="160" w:line="256" w:lineRule="auto"/>
        <w:rPr>
          <w:del w:id="839" w:author="Shubra Singh" w:date="2022-12-27T22:45:00Z"/>
          <w:sz w:val="22"/>
        </w:rPr>
      </w:pPr>
    </w:p>
    <w:p w14:paraId="035866E7" w14:textId="575D3B2B" w:rsidR="001449CB" w:rsidDel="004F3F4F" w:rsidRDefault="001449CB" w:rsidP="00E508F3">
      <w:pPr>
        <w:pStyle w:val="ListParagraph"/>
        <w:spacing w:after="160" w:line="256" w:lineRule="auto"/>
        <w:rPr>
          <w:del w:id="840" w:author="Shubra Singh" w:date="2022-12-27T22:45:00Z"/>
          <w:sz w:val="22"/>
        </w:rPr>
      </w:pPr>
    </w:p>
    <w:p w14:paraId="7DD37543" w14:textId="2EB3CB9F" w:rsidR="001449CB" w:rsidDel="004F3F4F" w:rsidRDefault="001449CB" w:rsidP="00E508F3">
      <w:pPr>
        <w:pStyle w:val="ListParagraph"/>
        <w:spacing w:after="160" w:line="256" w:lineRule="auto"/>
        <w:rPr>
          <w:del w:id="841" w:author="Shubra Singh" w:date="2022-12-27T22:45:00Z"/>
          <w:sz w:val="22"/>
        </w:rPr>
      </w:pPr>
    </w:p>
    <w:p w14:paraId="119DA2A9" w14:textId="429754EC" w:rsidR="001449CB" w:rsidDel="004F3F4F" w:rsidRDefault="001449CB" w:rsidP="00E508F3">
      <w:pPr>
        <w:pStyle w:val="ListParagraph"/>
        <w:spacing w:after="160" w:line="256" w:lineRule="auto"/>
        <w:rPr>
          <w:del w:id="842" w:author="Shubra Singh" w:date="2022-12-27T22:45:00Z"/>
          <w:sz w:val="22"/>
        </w:rPr>
      </w:pPr>
    </w:p>
    <w:p w14:paraId="30603B43" w14:textId="42A1CA7C" w:rsidR="001449CB" w:rsidDel="004F3F4F" w:rsidRDefault="001449CB" w:rsidP="00E508F3">
      <w:pPr>
        <w:pStyle w:val="ListParagraph"/>
        <w:spacing w:after="160" w:line="256" w:lineRule="auto"/>
        <w:rPr>
          <w:del w:id="843" w:author="Shubra Singh" w:date="2022-12-27T22:45:00Z"/>
          <w:sz w:val="22"/>
        </w:rPr>
      </w:pPr>
    </w:p>
    <w:p w14:paraId="633D4A2F" w14:textId="53E1CE56" w:rsidR="001449CB" w:rsidDel="004F3F4F" w:rsidRDefault="001449CB" w:rsidP="00E508F3">
      <w:pPr>
        <w:pStyle w:val="ListParagraph"/>
        <w:spacing w:after="160" w:line="256" w:lineRule="auto"/>
        <w:rPr>
          <w:del w:id="844" w:author="Shubra Singh" w:date="2022-12-27T22:45:00Z"/>
          <w:sz w:val="22"/>
        </w:rPr>
      </w:pPr>
    </w:p>
    <w:p w14:paraId="499AA74C" w14:textId="18B5AA89" w:rsidR="001449CB" w:rsidDel="004F3F4F" w:rsidRDefault="001449CB" w:rsidP="00E508F3">
      <w:pPr>
        <w:pStyle w:val="ListParagraph"/>
        <w:spacing w:after="160" w:line="256" w:lineRule="auto"/>
        <w:rPr>
          <w:del w:id="845" w:author="Shubra Singh" w:date="2022-12-27T22:45:00Z"/>
          <w:sz w:val="22"/>
        </w:rPr>
      </w:pPr>
    </w:p>
    <w:p w14:paraId="1A792F0F" w14:textId="0C5C15D3" w:rsidR="001449CB" w:rsidDel="004F3F4F" w:rsidRDefault="001449CB" w:rsidP="00E508F3">
      <w:pPr>
        <w:pStyle w:val="ListParagraph"/>
        <w:spacing w:after="160" w:line="256" w:lineRule="auto"/>
        <w:rPr>
          <w:del w:id="846" w:author="Shubra Singh" w:date="2022-12-27T22:45:00Z"/>
          <w:sz w:val="22"/>
        </w:rPr>
      </w:pPr>
    </w:p>
    <w:p w14:paraId="7ADE95B2" w14:textId="43BE0124" w:rsidR="001449CB" w:rsidDel="004F3F4F" w:rsidRDefault="001449CB" w:rsidP="00E508F3">
      <w:pPr>
        <w:pStyle w:val="ListParagraph"/>
        <w:spacing w:after="160" w:line="256" w:lineRule="auto"/>
        <w:rPr>
          <w:del w:id="847" w:author="Shubra Singh" w:date="2022-12-27T22:45:00Z"/>
          <w:sz w:val="22"/>
        </w:rPr>
      </w:pPr>
    </w:p>
    <w:p w14:paraId="52C9DC11" w14:textId="6B3E9279" w:rsidR="001449CB" w:rsidDel="004F3F4F" w:rsidRDefault="001449CB" w:rsidP="00E508F3">
      <w:pPr>
        <w:pStyle w:val="ListParagraph"/>
        <w:spacing w:after="160" w:line="256" w:lineRule="auto"/>
        <w:rPr>
          <w:del w:id="848" w:author="Shubra Singh" w:date="2022-12-27T22:45:00Z"/>
          <w:sz w:val="22"/>
        </w:rPr>
      </w:pPr>
    </w:p>
    <w:p w14:paraId="68B566F4" w14:textId="5A862856" w:rsidR="001449CB" w:rsidDel="004F3F4F" w:rsidRDefault="001449CB" w:rsidP="00E508F3">
      <w:pPr>
        <w:pStyle w:val="ListParagraph"/>
        <w:spacing w:after="160" w:line="256" w:lineRule="auto"/>
        <w:rPr>
          <w:del w:id="849" w:author="Shubra Singh" w:date="2022-12-27T22:45:00Z"/>
          <w:sz w:val="22"/>
        </w:rPr>
      </w:pPr>
    </w:p>
    <w:p w14:paraId="1235CE12" w14:textId="67C65929" w:rsidR="001449CB" w:rsidDel="004F3F4F" w:rsidRDefault="001449CB" w:rsidP="00E508F3">
      <w:pPr>
        <w:pStyle w:val="ListParagraph"/>
        <w:spacing w:after="160" w:line="256" w:lineRule="auto"/>
        <w:rPr>
          <w:del w:id="850" w:author="Shubra Singh" w:date="2022-12-27T22:45:00Z"/>
          <w:sz w:val="22"/>
        </w:rPr>
      </w:pPr>
    </w:p>
    <w:p w14:paraId="6F52204E" w14:textId="3F5765A4" w:rsidR="001449CB" w:rsidDel="004F3F4F" w:rsidRDefault="001449CB" w:rsidP="00E508F3">
      <w:pPr>
        <w:pStyle w:val="ListParagraph"/>
        <w:spacing w:after="160" w:line="256" w:lineRule="auto"/>
        <w:rPr>
          <w:del w:id="851" w:author="Shubra Singh" w:date="2022-12-27T22:45:00Z"/>
          <w:sz w:val="22"/>
        </w:rPr>
      </w:pPr>
    </w:p>
    <w:p w14:paraId="041E4970" w14:textId="16E32610" w:rsidR="001449CB" w:rsidDel="004F3F4F" w:rsidRDefault="001449CB" w:rsidP="00E508F3">
      <w:pPr>
        <w:pStyle w:val="ListParagraph"/>
        <w:spacing w:after="160" w:line="256" w:lineRule="auto"/>
        <w:rPr>
          <w:del w:id="852" w:author="Shubra Singh" w:date="2022-12-27T22:45:00Z"/>
          <w:sz w:val="22"/>
        </w:rPr>
      </w:pPr>
    </w:p>
    <w:p w14:paraId="6111BA21" w14:textId="2337F35B" w:rsidR="001449CB" w:rsidDel="004F3F4F" w:rsidRDefault="001449CB" w:rsidP="00E508F3">
      <w:pPr>
        <w:pStyle w:val="ListParagraph"/>
        <w:spacing w:after="160" w:line="256" w:lineRule="auto"/>
        <w:rPr>
          <w:del w:id="853" w:author="Shubra Singh" w:date="2022-12-27T22:45:00Z"/>
          <w:sz w:val="22"/>
        </w:rPr>
      </w:pPr>
    </w:p>
    <w:p w14:paraId="2C3E0EEF" w14:textId="347F9EBC" w:rsidR="001449CB" w:rsidDel="004F3F4F" w:rsidRDefault="001449CB" w:rsidP="00E508F3">
      <w:pPr>
        <w:pStyle w:val="ListParagraph"/>
        <w:spacing w:after="160" w:line="256" w:lineRule="auto"/>
        <w:rPr>
          <w:del w:id="854" w:author="Shubra Singh" w:date="2022-12-27T22:45:00Z"/>
          <w:sz w:val="22"/>
        </w:rPr>
      </w:pPr>
    </w:p>
    <w:p w14:paraId="3130DB92" w14:textId="1EF96060" w:rsidR="001449CB" w:rsidDel="004F3F4F" w:rsidRDefault="001449CB" w:rsidP="00E508F3">
      <w:pPr>
        <w:pStyle w:val="ListParagraph"/>
        <w:spacing w:after="160" w:line="256" w:lineRule="auto"/>
        <w:rPr>
          <w:del w:id="855" w:author="Shubra Singh" w:date="2022-12-27T22:45:00Z"/>
          <w:sz w:val="22"/>
        </w:rPr>
      </w:pPr>
    </w:p>
    <w:p w14:paraId="33E07502" w14:textId="5FF300B0" w:rsidR="001449CB" w:rsidDel="004F3F4F" w:rsidRDefault="001449CB" w:rsidP="00E508F3">
      <w:pPr>
        <w:pStyle w:val="ListParagraph"/>
        <w:spacing w:after="160" w:line="256" w:lineRule="auto"/>
        <w:rPr>
          <w:del w:id="856" w:author="Shubra Singh" w:date="2022-12-27T22:45:00Z"/>
          <w:sz w:val="22"/>
        </w:rPr>
      </w:pPr>
    </w:p>
    <w:p w14:paraId="1C197AA8" w14:textId="086E5A86" w:rsidR="001449CB" w:rsidDel="004F3F4F" w:rsidRDefault="001449CB" w:rsidP="00E508F3">
      <w:pPr>
        <w:pStyle w:val="ListParagraph"/>
        <w:spacing w:after="160" w:line="256" w:lineRule="auto"/>
        <w:rPr>
          <w:del w:id="857" w:author="Shubra Singh" w:date="2022-12-27T22:45:00Z"/>
          <w:sz w:val="22"/>
        </w:rPr>
      </w:pPr>
    </w:p>
    <w:p w14:paraId="7E044213" w14:textId="0C938074" w:rsidR="001449CB" w:rsidRPr="00E508F3" w:rsidDel="004F3F4F" w:rsidRDefault="001449CB" w:rsidP="00E508F3">
      <w:pPr>
        <w:pStyle w:val="ListParagraph"/>
        <w:spacing w:after="160" w:line="256" w:lineRule="auto"/>
        <w:rPr>
          <w:del w:id="858" w:author="Shubra Singh" w:date="2022-12-27T22:45:00Z"/>
          <w:sz w:val="22"/>
        </w:rPr>
      </w:pPr>
    </w:p>
    <w:p w14:paraId="2EFC5F66" w14:textId="731462FF" w:rsidR="00F15D75" w:rsidRPr="00E508F3" w:rsidDel="004F3F4F" w:rsidRDefault="00F15D75" w:rsidP="00F15D75">
      <w:pPr>
        <w:pStyle w:val="ListParagraph"/>
        <w:numPr>
          <w:ilvl w:val="0"/>
          <w:numId w:val="45"/>
        </w:numPr>
        <w:spacing w:after="160" w:line="256" w:lineRule="auto"/>
        <w:rPr>
          <w:del w:id="859" w:author="Shubra Singh" w:date="2022-12-27T22:45:00Z"/>
          <w:sz w:val="22"/>
        </w:rPr>
      </w:pPr>
      <w:del w:id="860" w:author="Shubra Singh" w:date="2022-12-27T22:45:00Z">
        <w:r w:rsidDel="004F3F4F">
          <w:delText xml:space="preserve">SITE </w:delText>
        </w:r>
        <w:r w:rsidR="00E508F3" w:rsidDel="004F3F4F">
          <w:delText>1</w:delText>
        </w:r>
        <w:r w:rsidDel="004F3F4F">
          <w:delText>(</w:delText>
        </w:r>
        <w:r w:rsidR="00E508F3" w:rsidDel="004F3F4F">
          <w:delText>region2</w:delText>
        </w:r>
        <w:r w:rsidDel="004F3F4F">
          <w:delText>) configuration:</w:delText>
        </w:r>
      </w:del>
    </w:p>
    <w:p w14:paraId="662325CA" w14:textId="1DB00409" w:rsidR="00E508F3" w:rsidDel="004F3F4F" w:rsidRDefault="00F84664" w:rsidP="00E508F3">
      <w:pPr>
        <w:pStyle w:val="ListParagraph"/>
        <w:spacing w:after="160" w:line="256" w:lineRule="auto"/>
        <w:rPr>
          <w:del w:id="861" w:author="Shubra Singh" w:date="2022-12-27T22:45:00Z"/>
          <w:sz w:val="22"/>
        </w:rPr>
      </w:pPr>
      <w:del w:id="862" w:author="Shubra Singh" w:date="2022-12-27T22:45:00Z">
        <w:r w:rsidRPr="00F84664" w:rsidDel="004F3F4F">
          <w:rPr>
            <w:noProof/>
            <w:sz w:val="22"/>
          </w:rPr>
          <w:drawing>
            <wp:inline distT="0" distB="0" distL="0" distR="0" wp14:anchorId="6AA56257" wp14:editId="6544C07C">
              <wp:extent cx="5731510" cy="50260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026025"/>
                      </a:xfrm>
                      <a:prstGeom prst="rect">
                        <a:avLst/>
                      </a:prstGeom>
                    </pic:spPr>
                  </pic:pic>
                </a:graphicData>
              </a:graphic>
            </wp:inline>
          </w:drawing>
        </w:r>
      </w:del>
    </w:p>
    <w:p w14:paraId="1C5738F0" w14:textId="049792BB" w:rsidR="001449CB" w:rsidDel="004F3F4F" w:rsidRDefault="001449CB" w:rsidP="00E508F3">
      <w:pPr>
        <w:pStyle w:val="ListParagraph"/>
        <w:spacing w:after="160" w:line="256" w:lineRule="auto"/>
        <w:rPr>
          <w:del w:id="863" w:author="Shubra Singh" w:date="2022-12-27T22:45:00Z"/>
          <w:sz w:val="22"/>
        </w:rPr>
      </w:pPr>
    </w:p>
    <w:p w14:paraId="23221714" w14:textId="45E4D205" w:rsidR="001449CB" w:rsidDel="004F3F4F" w:rsidRDefault="001449CB" w:rsidP="00E508F3">
      <w:pPr>
        <w:pStyle w:val="ListParagraph"/>
        <w:spacing w:after="160" w:line="256" w:lineRule="auto"/>
        <w:rPr>
          <w:del w:id="864" w:author="Shubra Singh" w:date="2022-12-27T22:45:00Z"/>
          <w:sz w:val="22"/>
        </w:rPr>
      </w:pPr>
    </w:p>
    <w:p w14:paraId="2E66DF6E" w14:textId="7659EB98" w:rsidR="001449CB" w:rsidDel="004F3F4F" w:rsidRDefault="001449CB" w:rsidP="00E508F3">
      <w:pPr>
        <w:pStyle w:val="ListParagraph"/>
        <w:spacing w:after="160" w:line="256" w:lineRule="auto"/>
        <w:rPr>
          <w:del w:id="865" w:author="Shubra Singh" w:date="2022-12-27T22:45:00Z"/>
          <w:sz w:val="22"/>
        </w:rPr>
      </w:pPr>
    </w:p>
    <w:p w14:paraId="0EA926E0" w14:textId="72B027FE" w:rsidR="001449CB" w:rsidDel="004F3F4F" w:rsidRDefault="001449CB" w:rsidP="00E508F3">
      <w:pPr>
        <w:pStyle w:val="ListParagraph"/>
        <w:spacing w:after="160" w:line="256" w:lineRule="auto"/>
        <w:rPr>
          <w:del w:id="866" w:author="Shubra Singh" w:date="2022-12-27T22:45:00Z"/>
          <w:sz w:val="22"/>
        </w:rPr>
      </w:pPr>
    </w:p>
    <w:p w14:paraId="19CB2605" w14:textId="6AFB2C30" w:rsidR="001449CB" w:rsidDel="004F3F4F" w:rsidRDefault="001449CB" w:rsidP="00E508F3">
      <w:pPr>
        <w:pStyle w:val="ListParagraph"/>
        <w:spacing w:after="160" w:line="256" w:lineRule="auto"/>
        <w:rPr>
          <w:del w:id="867" w:author="Shubra Singh" w:date="2022-12-27T22:45:00Z"/>
          <w:sz w:val="22"/>
        </w:rPr>
      </w:pPr>
    </w:p>
    <w:p w14:paraId="07A67D5D" w14:textId="40DB2373" w:rsidR="001449CB" w:rsidDel="004F3F4F" w:rsidRDefault="001449CB" w:rsidP="00E508F3">
      <w:pPr>
        <w:pStyle w:val="ListParagraph"/>
        <w:spacing w:after="160" w:line="256" w:lineRule="auto"/>
        <w:rPr>
          <w:del w:id="868" w:author="Shubra Singh" w:date="2022-12-27T22:45:00Z"/>
          <w:sz w:val="22"/>
        </w:rPr>
      </w:pPr>
    </w:p>
    <w:p w14:paraId="18C8E310" w14:textId="31EBCFEA" w:rsidR="001449CB" w:rsidDel="004F3F4F" w:rsidRDefault="001449CB" w:rsidP="00E508F3">
      <w:pPr>
        <w:pStyle w:val="ListParagraph"/>
        <w:spacing w:after="160" w:line="256" w:lineRule="auto"/>
        <w:rPr>
          <w:del w:id="869" w:author="Shubra Singh" w:date="2022-12-27T22:45:00Z"/>
          <w:sz w:val="22"/>
        </w:rPr>
      </w:pPr>
    </w:p>
    <w:p w14:paraId="52F991C2" w14:textId="3E941561" w:rsidR="001449CB" w:rsidDel="004F3F4F" w:rsidRDefault="001449CB" w:rsidP="00E508F3">
      <w:pPr>
        <w:pStyle w:val="ListParagraph"/>
        <w:spacing w:after="160" w:line="256" w:lineRule="auto"/>
        <w:rPr>
          <w:del w:id="870" w:author="Shubra Singh" w:date="2022-12-27T22:45:00Z"/>
          <w:sz w:val="22"/>
        </w:rPr>
      </w:pPr>
    </w:p>
    <w:p w14:paraId="4602999E" w14:textId="52050E1E" w:rsidR="001449CB" w:rsidDel="004F3F4F" w:rsidRDefault="001449CB" w:rsidP="00E508F3">
      <w:pPr>
        <w:pStyle w:val="ListParagraph"/>
        <w:spacing w:after="160" w:line="256" w:lineRule="auto"/>
        <w:rPr>
          <w:del w:id="871" w:author="Shubra Singh" w:date="2022-12-27T22:45:00Z"/>
          <w:sz w:val="22"/>
        </w:rPr>
      </w:pPr>
    </w:p>
    <w:p w14:paraId="6CB1E9D9" w14:textId="26FB739C" w:rsidR="001449CB" w:rsidDel="004F3F4F" w:rsidRDefault="001449CB" w:rsidP="00E508F3">
      <w:pPr>
        <w:pStyle w:val="ListParagraph"/>
        <w:spacing w:after="160" w:line="256" w:lineRule="auto"/>
        <w:rPr>
          <w:del w:id="872" w:author="Shubra Singh" w:date="2022-12-27T22:45:00Z"/>
          <w:sz w:val="22"/>
        </w:rPr>
      </w:pPr>
    </w:p>
    <w:p w14:paraId="4205044C" w14:textId="178EF1EE" w:rsidR="001449CB" w:rsidDel="004F3F4F" w:rsidRDefault="001449CB" w:rsidP="00E508F3">
      <w:pPr>
        <w:pStyle w:val="ListParagraph"/>
        <w:spacing w:after="160" w:line="256" w:lineRule="auto"/>
        <w:rPr>
          <w:del w:id="873" w:author="Shubra Singh" w:date="2022-12-27T22:45:00Z"/>
          <w:sz w:val="22"/>
        </w:rPr>
      </w:pPr>
    </w:p>
    <w:p w14:paraId="0F07298F" w14:textId="61E3EB29" w:rsidR="001449CB" w:rsidDel="004F3F4F" w:rsidRDefault="001449CB" w:rsidP="00E508F3">
      <w:pPr>
        <w:pStyle w:val="ListParagraph"/>
        <w:spacing w:after="160" w:line="256" w:lineRule="auto"/>
        <w:rPr>
          <w:del w:id="874" w:author="Shubra Singh" w:date="2022-12-27T22:45:00Z"/>
          <w:sz w:val="22"/>
        </w:rPr>
      </w:pPr>
    </w:p>
    <w:p w14:paraId="3489B28E" w14:textId="7FC16A78" w:rsidR="001449CB" w:rsidDel="004F3F4F" w:rsidRDefault="001449CB" w:rsidP="00E508F3">
      <w:pPr>
        <w:pStyle w:val="ListParagraph"/>
        <w:spacing w:after="160" w:line="256" w:lineRule="auto"/>
        <w:rPr>
          <w:del w:id="875" w:author="Shubra Singh" w:date="2022-12-27T22:45:00Z"/>
          <w:sz w:val="22"/>
        </w:rPr>
      </w:pPr>
    </w:p>
    <w:p w14:paraId="3C6617FD" w14:textId="3A1E70FC" w:rsidR="001449CB" w:rsidDel="004F3F4F" w:rsidRDefault="001449CB" w:rsidP="00E508F3">
      <w:pPr>
        <w:pStyle w:val="ListParagraph"/>
        <w:spacing w:after="160" w:line="256" w:lineRule="auto"/>
        <w:rPr>
          <w:del w:id="876" w:author="Shubra Singh" w:date="2022-12-27T22:45:00Z"/>
          <w:sz w:val="22"/>
        </w:rPr>
      </w:pPr>
    </w:p>
    <w:p w14:paraId="77FD70F2" w14:textId="3CE142E5" w:rsidR="001449CB" w:rsidDel="004F3F4F" w:rsidRDefault="001449CB" w:rsidP="00E508F3">
      <w:pPr>
        <w:pStyle w:val="ListParagraph"/>
        <w:spacing w:after="160" w:line="256" w:lineRule="auto"/>
        <w:rPr>
          <w:del w:id="877" w:author="Shubra Singh" w:date="2022-12-27T22:45:00Z"/>
          <w:sz w:val="22"/>
        </w:rPr>
      </w:pPr>
    </w:p>
    <w:p w14:paraId="2EEF86E2" w14:textId="28D032BE" w:rsidR="001449CB" w:rsidDel="004F3F4F" w:rsidRDefault="001449CB" w:rsidP="00E508F3">
      <w:pPr>
        <w:pStyle w:val="ListParagraph"/>
        <w:spacing w:after="160" w:line="256" w:lineRule="auto"/>
        <w:rPr>
          <w:del w:id="878" w:author="Shubra Singh" w:date="2022-12-27T22:45:00Z"/>
          <w:sz w:val="22"/>
        </w:rPr>
      </w:pPr>
    </w:p>
    <w:p w14:paraId="137FC9AB" w14:textId="56377DE9" w:rsidR="001449CB" w:rsidDel="004F3F4F" w:rsidRDefault="001449CB" w:rsidP="00E508F3">
      <w:pPr>
        <w:pStyle w:val="ListParagraph"/>
        <w:spacing w:after="160" w:line="256" w:lineRule="auto"/>
        <w:rPr>
          <w:del w:id="879" w:author="Shubra Singh" w:date="2022-12-27T22:45:00Z"/>
          <w:sz w:val="22"/>
        </w:rPr>
      </w:pPr>
    </w:p>
    <w:p w14:paraId="4521A281" w14:textId="29E63A26" w:rsidR="001449CB" w:rsidDel="004F3F4F" w:rsidRDefault="001449CB" w:rsidP="00E508F3">
      <w:pPr>
        <w:pStyle w:val="ListParagraph"/>
        <w:spacing w:after="160" w:line="256" w:lineRule="auto"/>
        <w:rPr>
          <w:del w:id="880" w:author="Shubra Singh" w:date="2022-12-27T22:45:00Z"/>
          <w:sz w:val="22"/>
        </w:rPr>
      </w:pPr>
    </w:p>
    <w:p w14:paraId="389A3CF3" w14:textId="005189DE" w:rsidR="001449CB" w:rsidDel="004F3F4F" w:rsidRDefault="001449CB" w:rsidP="00E508F3">
      <w:pPr>
        <w:pStyle w:val="ListParagraph"/>
        <w:spacing w:after="160" w:line="256" w:lineRule="auto"/>
        <w:rPr>
          <w:del w:id="881" w:author="Shubra Singh" w:date="2022-12-27T22:45:00Z"/>
          <w:sz w:val="22"/>
        </w:rPr>
      </w:pPr>
    </w:p>
    <w:p w14:paraId="5D4399CA" w14:textId="5322B6C1" w:rsidR="001449CB" w:rsidRPr="00E508F3" w:rsidDel="004F3F4F" w:rsidRDefault="001449CB" w:rsidP="00E508F3">
      <w:pPr>
        <w:pStyle w:val="ListParagraph"/>
        <w:spacing w:after="160" w:line="256" w:lineRule="auto"/>
        <w:rPr>
          <w:del w:id="882" w:author="Shubra Singh" w:date="2022-12-27T22:45:00Z"/>
          <w:sz w:val="22"/>
        </w:rPr>
      </w:pPr>
    </w:p>
    <w:p w14:paraId="337BB7EF" w14:textId="5F3A90AD" w:rsidR="00E508F3" w:rsidRPr="00E508F3" w:rsidDel="004F3F4F" w:rsidRDefault="00E508F3" w:rsidP="00F15D75">
      <w:pPr>
        <w:pStyle w:val="ListParagraph"/>
        <w:numPr>
          <w:ilvl w:val="0"/>
          <w:numId w:val="45"/>
        </w:numPr>
        <w:spacing w:after="160" w:line="256" w:lineRule="auto"/>
        <w:rPr>
          <w:del w:id="883" w:author="Shubra Singh" w:date="2022-12-27T22:45:00Z"/>
          <w:sz w:val="22"/>
        </w:rPr>
      </w:pPr>
      <w:del w:id="884" w:author="Shubra Singh" w:date="2022-12-27T22:45:00Z">
        <w:r w:rsidDel="004F3F4F">
          <w:delText>SITE 2(region2) configuration:</w:delText>
        </w:r>
      </w:del>
    </w:p>
    <w:p w14:paraId="590F44A0" w14:textId="5F4E8663" w:rsidR="00F15D75" w:rsidRPr="00F84664" w:rsidDel="004F3F4F" w:rsidRDefault="00F84664" w:rsidP="00F84664">
      <w:pPr>
        <w:pStyle w:val="ListParagraph"/>
        <w:spacing w:after="160" w:line="256" w:lineRule="auto"/>
        <w:rPr>
          <w:del w:id="885" w:author="Shubra Singh" w:date="2022-12-27T22:45:00Z"/>
          <w:sz w:val="22"/>
        </w:rPr>
      </w:pPr>
      <w:del w:id="886" w:author="Shubra Singh" w:date="2022-12-27T22:45:00Z">
        <w:r w:rsidRPr="00F84664" w:rsidDel="004F3F4F">
          <w:rPr>
            <w:noProof/>
            <w:sz w:val="22"/>
          </w:rPr>
          <w:drawing>
            <wp:inline distT="0" distB="0" distL="0" distR="0" wp14:anchorId="51B0693B" wp14:editId="17CFF866">
              <wp:extent cx="5731510" cy="41509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50995"/>
                      </a:xfrm>
                      <a:prstGeom prst="rect">
                        <a:avLst/>
                      </a:prstGeom>
                    </pic:spPr>
                  </pic:pic>
                </a:graphicData>
              </a:graphic>
            </wp:inline>
          </w:drawing>
        </w:r>
      </w:del>
    </w:p>
    <w:p w14:paraId="4464116E" w14:textId="77777777" w:rsidR="00F15D75" w:rsidRDefault="00F15D75" w:rsidP="00F15D75">
      <w:pPr>
        <w:pStyle w:val="Heading3"/>
        <w:rPr>
          <w:sz w:val="28"/>
          <w:szCs w:val="28"/>
        </w:rPr>
      </w:pPr>
      <w:bookmarkStart w:id="887" w:name="_Toc112852333"/>
      <w:bookmarkStart w:id="888" w:name="_Toc122537660"/>
      <w:r w:rsidRPr="00A72859">
        <w:rPr>
          <w:sz w:val="28"/>
          <w:szCs w:val="28"/>
        </w:rPr>
        <w:t>Verify</w:t>
      </w:r>
      <w:bookmarkEnd w:id="887"/>
      <w:bookmarkEnd w:id="888"/>
    </w:p>
    <w:p w14:paraId="095C7103" w14:textId="281C60B5" w:rsidR="00661DA8" w:rsidRPr="007B0623" w:rsidRDefault="00F15D75" w:rsidP="0043350B">
      <w:bookmarkStart w:id="889" w:name="_Create_Variables"/>
      <w:bookmarkStart w:id="890" w:name="_Add_Webhook_On"/>
      <w:bookmarkEnd w:id="889"/>
      <w:bookmarkEnd w:id="890"/>
      <w:r>
        <w:rPr>
          <w:rFonts w:hint="eastAsia"/>
        </w:rPr>
        <w:t>C</w:t>
      </w:r>
      <w:r>
        <w:t>heck the GSLB controller and site devices configuration on both regions, make sure they are added correctly.</w:t>
      </w:r>
    </w:p>
    <w:p w14:paraId="49EA5275" w14:textId="77777777" w:rsidR="001B0877" w:rsidRDefault="001B0877" w:rsidP="00A54649">
      <w:pPr>
        <w:pStyle w:val="Heading1"/>
        <w:rPr>
          <w:ins w:id="891" w:author="Shubra Singh" w:date="2022-12-27T22:50:00Z"/>
        </w:rPr>
      </w:pPr>
      <w:bookmarkStart w:id="892" w:name="_Toc122537661"/>
    </w:p>
    <w:p w14:paraId="25E6D164" w14:textId="77777777" w:rsidR="001B0877" w:rsidRDefault="001B0877" w:rsidP="00A54649">
      <w:pPr>
        <w:pStyle w:val="Heading1"/>
        <w:rPr>
          <w:ins w:id="893" w:author="Shubra Singh" w:date="2022-12-27T22:50:00Z"/>
        </w:rPr>
      </w:pPr>
    </w:p>
    <w:p w14:paraId="1D00C562" w14:textId="77777777" w:rsidR="001B0877" w:rsidRDefault="001B0877" w:rsidP="00A54649">
      <w:pPr>
        <w:pStyle w:val="Heading1"/>
        <w:rPr>
          <w:ins w:id="894" w:author="Shubra Singh" w:date="2022-12-27T22:50:00Z"/>
        </w:rPr>
      </w:pPr>
    </w:p>
    <w:p w14:paraId="44C90ECB" w14:textId="77777777" w:rsidR="001B0877" w:rsidRDefault="001B0877" w:rsidP="00A54649">
      <w:pPr>
        <w:pStyle w:val="Heading1"/>
        <w:rPr>
          <w:ins w:id="895" w:author="Shubra Singh" w:date="2022-12-27T22:50:00Z"/>
        </w:rPr>
      </w:pPr>
    </w:p>
    <w:p w14:paraId="05E61E38" w14:textId="77777777" w:rsidR="001B0877" w:rsidRDefault="001B0877" w:rsidP="00A54649">
      <w:pPr>
        <w:pStyle w:val="Heading1"/>
        <w:rPr>
          <w:ins w:id="896" w:author="Shubra Singh" w:date="2022-12-27T22:50:00Z"/>
        </w:rPr>
      </w:pPr>
    </w:p>
    <w:p w14:paraId="6BB9EEEB" w14:textId="667D3505" w:rsidR="001B0877" w:rsidRDefault="001B0877" w:rsidP="00A54649">
      <w:pPr>
        <w:pStyle w:val="Heading1"/>
        <w:rPr>
          <w:ins w:id="897" w:author="Shubra Singh" w:date="2022-12-27T22:50:00Z"/>
        </w:rPr>
      </w:pPr>
    </w:p>
    <w:p w14:paraId="6C67F075" w14:textId="77777777" w:rsidR="001B0877" w:rsidRPr="001B0877" w:rsidRDefault="001B0877">
      <w:pPr>
        <w:rPr>
          <w:ins w:id="898" w:author="Shubra Singh" w:date="2022-12-27T22:50:00Z"/>
        </w:rPr>
        <w:pPrChange w:id="899" w:author="Shubra Singh" w:date="2022-12-27T22:50:00Z">
          <w:pPr>
            <w:pStyle w:val="Heading1"/>
          </w:pPr>
        </w:pPrChange>
      </w:pPr>
    </w:p>
    <w:p w14:paraId="29028AFB" w14:textId="2B7612BF" w:rsidR="001709C0" w:rsidRDefault="00A54649" w:rsidP="00A54649">
      <w:pPr>
        <w:pStyle w:val="Heading1"/>
      </w:pPr>
      <w:r>
        <w:lastRenderedPageBreak/>
        <w:t>Chapter</w:t>
      </w:r>
      <w:r w:rsidR="00472B8A">
        <w:t xml:space="preserve"> </w:t>
      </w:r>
      <w:r w:rsidR="00F84664">
        <w:t>3</w:t>
      </w:r>
      <w:r w:rsidR="00B33BFC">
        <w:t xml:space="preserve"> </w:t>
      </w:r>
      <w:r w:rsidR="00B70EF6">
        <w:t>–</w:t>
      </w:r>
      <w:r w:rsidR="009A1394">
        <w:t xml:space="preserve"> </w:t>
      </w:r>
      <w:r w:rsidR="00B70EF6">
        <w:t>Let us Verify</w:t>
      </w:r>
      <w:bookmarkEnd w:id="892"/>
    </w:p>
    <w:p w14:paraId="2DBD2BEE" w14:textId="77777777" w:rsidR="00A05EC5" w:rsidRDefault="00A05EC5" w:rsidP="00A05EC5">
      <w:pPr>
        <w:pStyle w:val="Heading3"/>
        <w:rPr>
          <w:sz w:val="28"/>
          <w:szCs w:val="28"/>
        </w:rPr>
      </w:pPr>
      <w:bookmarkStart w:id="900" w:name="_Toc114147627"/>
      <w:bookmarkStart w:id="901" w:name="_Toc122537662"/>
      <w:bookmarkStart w:id="902" w:name="_Toc112852335"/>
      <w:r>
        <w:rPr>
          <w:sz w:val="28"/>
          <w:szCs w:val="28"/>
        </w:rPr>
        <w:t xml:space="preserve">Login to </w:t>
      </w:r>
      <w:proofErr w:type="spellStart"/>
      <w:r>
        <w:rPr>
          <w:sz w:val="28"/>
          <w:szCs w:val="28"/>
        </w:rPr>
        <w:t>vThunder</w:t>
      </w:r>
      <w:bookmarkEnd w:id="900"/>
      <w:bookmarkEnd w:id="901"/>
      <w:proofErr w:type="spellEnd"/>
    </w:p>
    <w:p w14:paraId="4D4B1630" w14:textId="77777777" w:rsidR="00A05EC5" w:rsidRDefault="00A05EC5" w:rsidP="00A05EC5">
      <w:pPr>
        <w:pStyle w:val="BodyText"/>
        <w:rPr>
          <w:rFonts w:cstheme="minorHAnsi"/>
        </w:rPr>
      </w:pPr>
      <w:proofErr w:type="spellStart"/>
      <w:r>
        <w:rPr>
          <w:rFonts w:cstheme="minorHAnsi"/>
        </w:rPr>
        <w:t>vThunder</w:t>
      </w:r>
      <w:proofErr w:type="spellEnd"/>
      <w:r>
        <w:rPr>
          <w:rFonts w:cstheme="minorHAnsi"/>
        </w:rPr>
        <w:t xml:space="preserve"> can be access by </w:t>
      </w:r>
      <w:proofErr w:type="spellStart"/>
      <w:r>
        <w:rPr>
          <w:rFonts w:cstheme="minorHAnsi"/>
        </w:rPr>
        <w:t>ssh</w:t>
      </w:r>
      <w:proofErr w:type="spellEnd"/>
      <w:r>
        <w:rPr>
          <w:rFonts w:cstheme="minorHAnsi"/>
        </w:rPr>
        <w:t xml:space="preserve"> to instance or GUI.</w:t>
      </w:r>
    </w:p>
    <w:p w14:paraId="549F0947" w14:textId="77777777" w:rsidR="00A05EC5" w:rsidRDefault="00A05EC5" w:rsidP="00A05EC5">
      <w:pPr>
        <w:pStyle w:val="BodyText"/>
        <w:rPr>
          <w:rFonts w:cstheme="minorHAnsi"/>
        </w:rPr>
      </w:pPr>
      <w:r>
        <w:rPr>
          <w:rFonts w:cstheme="minorHAnsi"/>
        </w:rPr>
        <w:t xml:space="preserve">SSH to </w:t>
      </w:r>
      <w:proofErr w:type="spellStart"/>
      <w:r>
        <w:rPr>
          <w:rFonts w:cstheme="minorHAnsi"/>
        </w:rPr>
        <w:t>vThunder</w:t>
      </w:r>
      <w:proofErr w:type="spellEnd"/>
      <w:r>
        <w:rPr>
          <w:rFonts w:cstheme="minorHAnsi"/>
        </w:rPr>
        <w:t xml:space="preserve"> Instance: </w:t>
      </w:r>
    </w:p>
    <w:p w14:paraId="7433BA76" w14:textId="0F82F477" w:rsidR="00A05EC5" w:rsidRDefault="00A05EC5" w:rsidP="00A05EC5">
      <w:pPr>
        <w:pStyle w:val="BodyText"/>
        <w:rPr>
          <w:rFonts w:cstheme="minorHAnsi"/>
        </w:rPr>
      </w:pPr>
      <w:r>
        <w:rPr>
          <w:rFonts w:cstheme="minorHAnsi"/>
        </w:rPr>
        <w:t xml:space="preserve">Open putty and connect with </w:t>
      </w:r>
      <w:proofErr w:type="spellStart"/>
      <w:r>
        <w:rPr>
          <w:rFonts w:cstheme="minorHAnsi"/>
        </w:rPr>
        <w:t>ssh</w:t>
      </w:r>
      <w:proofErr w:type="spellEnd"/>
      <w:r>
        <w:rPr>
          <w:rFonts w:cstheme="minorHAnsi"/>
        </w:rPr>
        <w:t xml:space="preserve"> key.</w:t>
      </w:r>
    </w:p>
    <w:p w14:paraId="7F85409E" w14:textId="74EF9F0D" w:rsidR="00A05EC5" w:rsidRDefault="00A05EC5" w:rsidP="00A05EC5">
      <w:pPr>
        <w:pStyle w:val="BodyText"/>
        <w:rPr>
          <w:rFonts w:cstheme="minorHAnsi"/>
        </w:rPr>
      </w:pPr>
      <w:r>
        <w:rPr>
          <w:rFonts w:cstheme="minorHAnsi"/>
        </w:rPr>
        <w:t>IP: Get 3vthunders login</w:t>
      </w:r>
    </w:p>
    <w:p w14:paraId="360CE210" w14:textId="77777777" w:rsidR="00A05EC5" w:rsidRDefault="00A05EC5" w:rsidP="00A05EC5">
      <w:pPr>
        <w:pStyle w:val="BodyText"/>
        <w:rPr>
          <w:rFonts w:cstheme="minorHAnsi"/>
        </w:rPr>
      </w:pPr>
      <w:r>
        <w:rPr>
          <w:rFonts w:cstheme="minorHAnsi"/>
        </w:rPr>
        <w:t>User Id [Default]: admin</w:t>
      </w:r>
    </w:p>
    <w:p w14:paraId="6312CA9C" w14:textId="77777777" w:rsidR="001A0C32" w:rsidRDefault="001A0C32" w:rsidP="001A0C32">
      <w:pPr>
        <w:pStyle w:val="Heading3"/>
      </w:pPr>
      <w:bookmarkStart w:id="903" w:name="_Toc118460461"/>
      <w:bookmarkStart w:id="904" w:name="_Toc122537663"/>
      <w:bookmarkEnd w:id="902"/>
      <w:r>
        <w:t>GSLB Group</w:t>
      </w:r>
      <w:bookmarkEnd w:id="903"/>
      <w:bookmarkEnd w:id="904"/>
    </w:p>
    <w:p w14:paraId="62F3A50D" w14:textId="6F78E860" w:rsidR="001A0C32" w:rsidRPr="004631D7" w:rsidRDefault="001A0C32" w:rsidP="001A0C32">
      <w:pPr>
        <w:pStyle w:val="ListParagraph"/>
        <w:numPr>
          <w:ilvl w:val="0"/>
          <w:numId w:val="39"/>
        </w:numPr>
        <w:rPr>
          <w:noProof/>
        </w:rPr>
      </w:pPr>
      <w:r w:rsidRPr="004631D7">
        <w:rPr>
          <w:noProof/>
        </w:rPr>
        <w:t>Execute following command on each vThunder-Controller</w:t>
      </w:r>
      <w:r w:rsidR="000F1839">
        <w:rPr>
          <w:noProof/>
        </w:rPr>
        <w:t xml:space="preserve"> </w:t>
      </w:r>
    </w:p>
    <w:p w14:paraId="380FD085" w14:textId="77777777" w:rsidR="001A0C32" w:rsidRPr="00A53997" w:rsidRDefault="001A0C32" w:rsidP="001A0C32">
      <w:pPr>
        <w:pStyle w:val="ListParagraph"/>
        <w:rPr>
          <w:i/>
          <w:iCs/>
          <w:noProof/>
          <w:color w:val="4472C4" w:themeColor="accent1"/>
        </w:rPr>
      </w:pPr>
      <w:r w:rsidRPr="004631D7">
        <w:rPr>
          <w:i/>
          <w:iCs/>
          <w:noProof/>
          <w:color w:val="4472C4" w:themeColor="accent1"/>
        </w:rPr>
        <w:t>show gslb group</w:t>
      </w:r>
    </w:p>
    <w:p w14:paraId="51BF4E44" w14:textId="504205EC" w:rsidR="001A0C32" w:rsidRPr="001449CB" w:rsidRDefault="001449CB" w:rsidP="001A0C32">
      <w:pPr>
        <w:pStyle w:val="ListParagraph"/>
        <w:numPr>
          <w:ilvl w:val="0"/>
          <w:numId w:val="40"/>
        </w:numPr>
        <w:rPr>
          <w:noProof/>
        </w:rPr>
      </w:pPr>
      <w:r w:rsidRPr="001449CB">
        <w:rPr>
          <w:noProof/>
        </w:rPr>
        <w:t>{stack name}</w:t>
      </w:r>
      <w:r w:rsidR="00EF7237" w:rsidRPr="001449CB">
        <w:rPr>
          <w:noProof/>
        </w:rPr>
        <w:t xml:space="preserve"> </w:t>
      </w:r>
      <w:r w:rsidR="001A0C32" w:rsidRPr="001449CB">
        <w:rPr>
          <w:noProof/>
        </w:rPr>
        <w:t>-controller-region1</w:t>
      </w:r>
    </w:p>
    <w:p w14:paraId="5AA679FD" w14:textId="6B197D31" w:rsidR="001449CB" w:rsidRDefault="004C4665">
      <w:pPr>
        <w:rPr>
          <w:noProof/>
        </w:rPr>
        <w:pPrChange w:id="905" w:author="Shubra Singh" w:date="2023-01-06T14:55:00Z">
          <w:pPr>
            <w:pStyle w:val="ListParagraph"/>
            <w:numPr>
              <w:numId w:val="40"/>
            </w:numPr>
            <w:ind w:left="1080" w:hanging="360"/>
          </w:pPr>
        </w:pPrChange>
      </w:pPr>
      <w:bookmarkStart w:id="906" w:name="_Hlk123073661"/>
      <w:ins w:id="907" w:author="Shubra Singh" w:date="2023-01-06T14:37:00Z">
        <w:r w:rsidRPr="004C4665">
          <w:rPr>
            <w:noProof/>
          </w:rPr>
          <w:drawing>
            <wp:inline distT="0" distB="0" distL="0" distR="0" wp14:anchorId="4BE4B491" wp14:editId="2A4E011B">
              <wp:extent cx="5731510" cy="185991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859915"/>
                      </a:xfrm>
                      <a:prstGeom prst="rect">
                        <a:avLst/>
                      </a:prstGeom>
                    </pic:spPr>
                  </pic:pic>
                </a:graphicData>
              </a:graphic>
            </wp:inline>
          </w:drawing>
        </w:r>
      </w:ins>
      <w:del w:id="908" w:author="Shubra Singh" w:date="2022-12-27T21:29:00Z">
        <w:r w:rsidR="001A0C32" w:rsidRPr="00BC2BBD" w:rsidDel="00CD20EF">
          <w:rPr>
            <w:noProof/>
          </w:rPr>
          <w:drawing>
            <wp:inline distT="0" distB="0" distL="0" distR="0" wp14:anchorId="2922368F" wp14:editId="26D9F255">
              <wp:extent cx="5731510" cy="2224405"/>
              <wp:effectExtent l="0" t="0" r="254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24405"/>
                      </a:xfrm>
                      <a:prstGeom prst="rect">
                        <a:avLst/>
                      </a:prstGeom>
                    </pic:spPr>
                  </pic:pic>
                </a:graphicData>
              </a:graphic>
            </wp:inline>
          </w:drawing>
        </w:r>
      </w:del>
    </w:p>
    <w:p w14:paraId="7AAFB2B6" w14:textId="57B703A7" w:rsidR="001A0C32" w:rsidRDefault="001449CB" w:rsidP="001A0C32">
      <w:pPr>
        <w:pStyle w:val="ListParagraph"/>
        <w:numPr>
          <w:ilvl w:val="0"/>
          <w:numId w:val="40"/>
        </w:numPr>
        <w:rPr>
          <w:noProof/>
        </w:rPr>
      </w:pPr>
      <w:r w:rsidRPr="001449CB">
        <w:rPr>
          <w:noProof/>
        </w:rPr>
        <w:t>{stack name}</w:t>
      </w:r>
      <w:r w:rsidR="00EF7237">
        <w:rPr>
          <w:noProof/>
        </w:rPr>
        <w:t xml:space="preserve"> </w:t>
      </w:r>
      <w:r w:rsidR="001A0C32">
        <w:rPr>
          <w:noProof/>
        </w:rPr>
        <w:t>-controller-region2</w:t>
      </w:r>
    </w:p>
    <w:p w14:paraId="4167D99E" w14:textId="12FC5879" w:rsidR="001A0C32" w:rsidRPr="00A53997" w:rsidRDefault="001A0C32" w:rsidP="001A0C32">
      <w:pPr>
        <w:ind w:firstLine="720"/>
        <w:rPr>
          <w:color w:val="2F5496" w:themeColor="accent1" w:themeShade="BF"/>
        </w:rPr>
      </w:pPr>
      <w:del w:id="909" w:author="Shubra Singh" w:date="2022-12-27T21:58:00Z">
        <w:r w:rsidRPr="00C16718" w:rsidDel="0028791E">
          <w:rPr>
            <w:noProof/>
            <w:color w:val="2F5496" w:themeColor="accent1" w:themeShade="BF"/>
          </w:rPr>
          <w:drawing>
            <wp:inline distT="0" distB="0" distL="0" distR="0" wp14:anchorId="6225E79C" wp14:editId="3831F4F1">
              <wp:extent cx="5731510" cy="1920875"/>
              <wp:effectExtent l="0" t="0" r="254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20875"/>
                      </a:xfrm>
                      <a:prstGeom prst="rect">
                        <a:avLst/>
                      </a:prstGeom>
                    </pic:spPr>
                  </pic:pic>
                </a:graphicData>
              </a:graphic>
            </wp:inline>
          </w:drawing>
        </w:r>
      </w:del>
      <w:ins w:id="910" w:author="Shubra Singh" w:date="2023-01-06T14:55:00Z">
        <w:r w:rsidR="009D0E20" w:rsidRPr="009D0E20">
          <w:rPr>
            <w:noProof/>
          </w:rPr>
          <w:t xml:space="preserve"> </w:t>
        </w:r>
        <w:r w:rsidR="009D0E20" w:rsidRPr="009D0E20">
          <w:rPr>
            <w:noProof/>
            <w:color w:val="2F5496" w:themeColor="accent1" w:themeShade="BF"/>
          </w:rPr>
          <w:drawing>
            <wp:inline distT="0" distB="0" distL="0" distR="0" wp14:anchorId="5E18BAC0" wp14:editId="761F9D8F">
              <wp:extent cx="5731510" cy="2032635"/>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32635"/>
                      </a:xfrm>
                      <a:prstGeom prst="rect">
                        <a:avLst/>
                      </a:prstGeom>
                    </pic:spPr>
                  </pic:pic>
                </a:graphicData>
              </a:graphic>
            </wp:inline>
          </w:drawing>
        </w:r>
      </w:ins>
    </w:p>
    <w:p w14:paraId="481452A5" w14:textId="7B48D536" w:rsidR="001A0C32" w:rsidRDefault="001A0C32" w:rsidP="00806C37">
      <w:pPr>
        <w:rPr>
          <w:noProof/>
        </w:rPr>
      </w:pPr>
    </w:p>
    <w:p w14:paraId="342860C5" w14:textId="204DEA66" w:rsidR="00806C37" w:rsidDel="001B0877" w:rsidRDefault="00806C37" w:rsidP="00806C37">
      <w:pPr>
        <w:rPr>
          <w:del w:id="911" w:author="Shubra Singh" w:date="2022-12-27T22:51:00Z"/>
          <w:noProof/>
        </w:rPr>
      </w:pPr>
    </w:p>
    <w:p w14:paraId="68260319" w14:textId="010C90A1" w:rsidR="00806C37" w:rsidDel="001B0877" w:rsidRDefault="00806C37" w:rsidP="00806C37">
      <w:pPr>
        <w:rPr>
          <w:del w:id="912" w:author="Shubra Singh" w:date="2022-12-27T22:51:00Z"/>
          <w:noProof/>
        </w:rPr>
      </w:pPr>
    </w:p>
    <w:p w14:paraId="5A152550" w14:textId="125A574A" w:rsidR="00806C37" w:rsidDel="001B0877" w:rsidRDefault="00806C37" w:rsidP="00806C37">
      <w:pPr>
        <w:rPr>
          <w:del w:id="913" w:author="Shubra Singh" w:date="2022-12-27T22:51:00Z"/>
          <w:noProof/>
        </w:rPr>
      </w:pPr>
    </w:p>
    <w:p w14:paraId="2ED37A44" w14:textId="5A7D7EF8" w:rsidR="00806C37" w:rsidDel="001B0877" w:rsidRDefault="00806C37" w:rsidP="00806C37">
      <w:pPr>
        <w:rPr>
          <w:del w:id="914" w:author="Shubra Singh" w:date="2022-12-27T22:51:00Z"/>
          <w:noProof/>
        </w:rPr>
      </w:pPr>
    </w:p>
    <w:p w14:paraId="1B7CE1C3" w14:textId="1A2885C0" w:rsidR="00806C37" w:rsidDel="001B0877" w:rsidRDefault="00806C37" w:rsidP="00806C37">
      <w:pPr>
        <w:rPr>
          <w:del w:id="915" w:author="Shubra Singh" w:date="2022-12-27T22:51:00Z"/>
          <w:noProof/>
        </w:rPr>
      </w:pPr>
    </w:p>
    <w:p w14:paraId="1F9FDB29" w14:textId="19764C90" w:rsidR="00806C37" w:rsidDel="001B0877" w:rsidRDefault="00806C37" w:rsidP="00806C37">
      <w:pPr>
        <w:rPr>
          <w:del w:id="916" w:author="Shubra Singh" w:date="2022-12-27T22:51:00Z"/>
          <w:noProof/>
        </w:rPr>
      </w:pPr>
    </w:p>
    <w:p w14:paraId="6A63DF71" w14:textId="6DEA7D63" w:rsidR="00806C37" w:rsidDel="001B0877" w:rsidRDefault="00806C37" w:rsidP="00806C37">
      <w:pPr>
        <w:rPr>
          <w:del w:id="917" w:author="Shubra Singh" w:date="2022-12-27T22:51:00Z"/>
          <w:noProof/>
        </w:rPr>
      </w:pPr>
    </w:p>
    <w:p w14:paraId="57D93FB1" w14:textId="4ED914A4" w:rsidR="00806C37" w:rsidDel="001B0877" w:rsidRDefault="00806C37" w:rsidP="00806C37">
      <w:pPr>
        <w:rPr>
          <w:del w:id="918" w:author="Shubra Singh" w:date="2022-12-27T22:51:00Z"/>
          <w:noProof/>
        </w:rPr>
      </w:pPr>
    </w:p>
    <w:p w14:paraId="78F9B1CA" w14:textId="155ABB94" w:rsidR="00806C37" w:rsidDel="001B0877" w:rsidRDefault="00806C37" w:rsidP="00806C37">
      <w:pPr>
        <w:rPr>
          <w:del w:id="919" w:author="Shubra Singh" w:date="2022-12-27T22:51:00Z"/>
          <w:noProof/>
        </w:rPr>
      </w:pPr>
    </w:p>
    <w:p w14:paraId="54DAD2CA" w14:textId="6C6063B4" w:rsidR="00806C37" w:rsidDel="001B0877" w:rsidRDefault="00806C37" w:rsidP="00806C37">
      <w:pPr>
        <w:rPr>
          <w:del w:id="920" w:author="Shubra Singh" w:date="2022-12-27T22:51:00Z"/>
          <w:noProof/>
        </w:rPr>
      </w:pPr>
    </w:p>
    <w:p w14:paraId="48DDDDDC" w14:textId="77777777" w:rsidR="00806C37" w:rsidRDefault="00806C37" w:rsidP="00806C37">
      <w:pPr>
        <w:rPr>
          <w:noProof/>
        </w:rPr>
      </w:pPr>
    </w:p>
    <w:p w14:paraId="4EB37263" w14:textId="77777777" w:rsidR="001A0C32" w:rsidRDefault="001A0C32" w:rsidP="001A0C32">
      <w:pPr>
        <w:pStyle w:val="Heading3"/>
      </w:pPr>
      <w:bookmarkStart w:id="921" w:name="_Toc118460462"/>
      <w:bookmarkStart w:id="922" w:name="_Toc122537664"/>
      <w:r>
        <w:t>GSLB Protocol</w:t>
      </w:r>
      <w:bookmarkEnd w:id="921"/>
      <w:bookmarkEnd w:id="922"/>
    </w:p>
    <w:p w14:paraId="55380FC3" w14:textId="77777777" w:rsidR="001A0C32" w:rsidRDefault="001A0C32" w:rsidP="001A0C32">
      <w:pPr>
        <w:pStyle w:val="ListParagraph"/>
        <w:numPr>
          <w:ilvl w:val="0"/>
          <w:numId w:val="43"/>
        </w:numPr>
        <w:rPr>
          <w:noProof/>
        </w:rPr>
      </w:pPr>
      <w:r>
        <w:rPr>
          <w:noProof/>
        </w:rPr>
        <w:t>Execute following command on each vThunder-Controller</w:t>
      </w:r>
    </w:p>
    <w:p w14:paraId="62C196D6" w14:textId="77777777" w:rsidR="001A0C32" w:rsidRPr="004A6456" w:rsidRDefault="001A0C32" w:rsidP="001A0C32">
      <w:pPr>
        <w:pStyle w:val="ListParagraph"/>
        <w:rPr>
          <w:i/>
          <w:iCs/>
          <w:noProof/>
        </w:rPr>
      </w:pPr>
      <w:r>
        <w:rPr>
          <w:i/>
          <w:iCs/>
          <w:noProof/>
          <w:color w:val="4472C4" w:themeColor="accent1"/>
        </w:rPr>
        <w:lastRenderedPageBreak/>
        <w:t>s</w:t>
      </w:r>
      <w:r w:rsidRPr="00F15D75">
        <w:rPr>
          <w:i/>
          <w:iCs/>
          <w:noProof/>
          <w:color w:val="4472C4" w:themeColor="accent1"/>
        </w:rPr>
        <w:t>how gslb protocol</w:t>
      </w:r>
    </w:p>
    <w:p w14:paraId="188231B0" w14:textId="175347DE" w:rsidR="001449CB" w:rsidRDefault="001449CB" w:rsidP="00806C37">
      <w:pPr>
        <w:pStyle w:val="ListParagraph"/>
        <w:numPr>
          <w:ilvl w:val="0"/>
          <w:numId w:val="44"/>
        </w:numPr>
        <w:rPr>
          <w:noProof/>
        </w:rPr>
      </w:pPr>
      <w:r w:rsidRPr="009319F9">
        <w:rPr>
          <w:noProof/>
        </w:rPr>
        <w:t>vth-controller-region1</w:t>
      </w:r>
    </w:p>
    <w:p w14:paraId="55B8F757" w14:textId="49D7C03F" w:rsidR="001449CB" w:rsidDel="004C4665" w:rsidRDefault="004C4665">
      <w:pPr>
        <w:rPr>
          <w:del w:id="923" w:author="Shubra Singh" w:date="2023-01-06T14:34:00Z"/>
          <w:noProof/>
        </w:rPr>
        <w:pPrChange w:id="924" w:author="Shubra Singh" w:date="2023-01-06T14:56:00Z">
          <w:pPr>
            <w:pStyle w:val="ListParagraph"/>
            <w:ind w:left="1080"/>
          </w:pPr>
        </w:pPrChange>
      </w:pPr>
      <w:ins w:id="925" w:author="Shubra Singh" w:date="2023-01-06T14:34:00Z">
        <w:r w:rsidRPr="004C4665">
          <w:rPr>
            <w:noProof/>
          </w:rPr>
          <w:drawing>
            <wp:inline distT="0" distB="0" distL="0" distR="0" wp14:anchorId="14DA73C6" wp14:editId="4067BDE5">
              <wp:extent cx="5731510" cy="33762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76295"/>
                      </a:xfrm>
                      <a:prstGeom prst="rect">
                        <a:avLst/>
                      </a:prstGeom>
                    </pic:spPr>
                  </pic:pic>
                </a:graphicData>
              </a:graphic>
            </wp:inline>
          </w:drawing>
        </w:r>
      </w:ins>
      <w:del w:id="926" w:author="Shubra Singh" w:date="2022-12-27T21:31:00Z">
        <w:r w:rsidR="001449CB" w:rsidRPr="007902C8" w:rsidDel="00CD20EF">
          <w:rPr>
            <w:noProof/>
          </w:rPr>
          <w:drawing>
            <wp:inline distT="0" distB="0" distL="0" distR="0" wp14:anchorId="02CE674C" wp14:editId="643E9A0D">
              <wp:extent cx="5731510" cy="3778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778250"/>
                      </a:xfrm>
                      <a:prstGeom prst="rect">
                        <a:avLst/>
                      </a:prstGeom>
                    </pic:spPr>
                  </pic:pic>
                </a:graphicData>
              </a:graphic>
            </wp:inline>
          </w:drawing>
        </w:r>
      </w:del>
    </w:p>
    <w:p w14:paraId="74F700FB" w14:textId="77777777" w:rsidR="004C4665" w:rsidRDefault="004C4665">
      <w:pPr>
        <w:rPr>
          <w:ins w:id="927" w:author="Shubra Singh" w:date="2023-01-06T14:35:00Z"/>
          <w:noProof/>
        </w:rPr>
        <w:pPrChange w:id="928" w:author="Shubra Singh" w:date="2023-01-06T14:56:00Z">
          <w:pPr>
            <w:pStyle w:val="ListParagraph"/>
            <w:ind w:left="1080"/>
          </w:pPr>
        </w:pPrChange>
      </w:pPr>
    </w:p>
    <w:p w14:paraId="76C1C46C" w14:textId="51B01228" w:rsidR="004C4665" w:rsidRDefault="004C4665" w:rsidP="004C4665">
      <w:pPr>
        <w:pStyle w:val="ListParagraph"/>
        <w:ind w:left="1080"/>
        <w:rPr>
          <w:ins w:id="929" w:author="Shubra Singh" w:date="2023-01-06T14:37:00Z"/>
          <w:noProof/>
        </w:rPr>
      </w:pPr>
    </w:p>
    <w:p w14:paraId="6AB55AF3" w14:textId="28F463BE" w:rsidR="004C4665" w:rsidRDefault="004C4665">
      <w:pPr>
        <w:rPr>
          <w:ins w:id="930" w:author="Shubra Singh" w:date="2023-01-06T14:34:00Z"/>
          <w:noProof/>
        </w:rPr>
        <w:pPrChange w:id="931" w:author="Shubra Singh" w:date="2023-01-06T14:56:00Z">
          <w:pPr>
            <w:pStyle w:val="ListParagraph"/>
            <w:numPr>
              <w:numId w:val="44"/>
            </w:numPr>
            <w:ind w:left="1080" w:hanging="360"/>
          </w:pPr>
        </w:pPrChange>
      </w:pPr>
      <w:ins w:id="932" w:author="Shubra Singh" w:date="2023-01-06T14:37:00Z">
        <w:r w:rsidRPr="004C4665">
          <w:rPr>
            <w:noProof/>
          </w:rPr>
          <w:drawing>
            <wp:inline distT="0" distB="0" distL="0" distR="0" wp14:anchorId="42A334A8" wp14:editId="48AD71B3">
              <wp:extent cx="5731510" cy="35877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87750"/>
                      </a:xfrm>
                      <a:prstGeom prst="rect">
                        <a:avLst/>
                      </a:prstGeom>
                    </pic:spPr>
                  </pic:pic>
                </a:graphicData>
              </a:graphic>
            </wp:inline>
          </w:drawing>
        </w:r>
      </w:ins>
    </w:p>
    <w:p w14:paraId="33F5AC9B" w14:textId="5466198B" w:rsidR="001449CB" w:rsidDel="004C4665" w:rsidRDefault="001449CB">
      <w:pPr>
        <w:rPr>
          <w:del w:id="933" w:author="Shubra Singh" w:date="2023-01-06T14:34:00Z"/>
          <w:noProof/>
        </w:rPr>
        <w:pPrChange w:id="934" w:author="Shubra Singh" w:date="2023-01-06T14:34:00Z">
          <w:pPr>
            <w:pStyle w:val="ListParagraph"/>
            <w:ind w:left="1080"/>
          </w:pPr>
        </w:pPrChange>
      </w:pPr>
    </w:p>
    <w:p w14:paraId="72EB94A4" w14:textId="6BEECE0C" w:rsidR="001449CB" w:rsidDel="004C4665" w:rsidRDefault="001449CB">
      <w:pPr>
        <w:rPr>
          <w:del w:id="935" w:author="Shubra Singh" w:date="2023-01-06T14:34:00Z"/>
          <w:noProof/>
        </w:rPr>
        <w:pPrChange w:id="936" w:author="Shubra Singh" w:date="2023-01-06T14:34:00Z">
          <w:pPr>
            <w:pStyle w:val="ListParagraph"/>
            <w:ind w:left="1080"/>
          </w:pPr>
        </w:pPrChange>
      </w:pPr>
      <w:del w:id="937" w:author="Shubra Singh" w:date="2022-12-27T21:31:00Z">
        <w:r w:rsidRPr="007902C8" w:rsidDel="00CD20EF">
          <w:rPr>
            <w:noProof/>
          </w:rPr>
          <w:drawing>
            <wp:inline distT="0" distB="0" distL="0" distR="0" wp14:anchorId="7576D61D" wp14:editId="76094081">
              <wp:extent cx="5731510" cy="35179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17900"/>
                      </a:xfrm>
                      <a:prstGeom prst="rect">
                        <a:avLst/>
                      </a:prstGeom>
                    </pic:spPr>
                  </pic:pic>
                </a:graphicData>
              </a:graphic>
            </wp:inline>
          </w:drawing>
        </w:r>
      </w:del>
    </w:p>
    <w:p w14:paraId="52B24BB7" w14:textId="77777777" w:rsidR="001449CB" w:rsidRDefault="001449CB" w:rsidP="004C4665">
      <w:pPr>
        <w:pStyle w:val="ListParagraph"/>
        <w:ind w:left="1080"/>
        <w:rPr>
          <w:noProof/>
        </w:rPr>
      </w:pPr>
    </w:p>
    <w:p w14:paraId="1D0F9A4D" w14:textId="6F2D76B7" w:rsidR="001449CB" w:rsidRDefault="001449CB" w:rsidP="001449CB">
      <w:pPr>
        <w:pStyle w:val="ListParagraph"/>
        <w:numPr>
          <w:ilvl w:val="0"/>
          <w:numId w:val="44"/>
        </w:numPr>
        <w:rPr>
          <w:noProof/>
        </w:rPr>
      </w:pPr>
      <w:r w:rsidRPr="009319F9">
        <w:rPr>
          <w:noProof/>
        </w:rPr>
        <w:t>vth-controller-region2</w:t>
      </w:r>
    </w:p>
    <w:p w14:paraId="7A9F483F" w14:textId="1F54B5AD" w:rsidR="001449CB" w:rsidDel="009D0E20" w:rsidRDefault="009D0E20">
      <w:pPr>
        <w:rPr>
          <w:del w:id="938" w:author="Shubra Singh" w:date="2023-01-06T14:56:00Z"/>
          <w:noProof/>
        </w:rPr>
        <w:pPrChange w:id="939" w:author="Shubra Singh" w:date="2023-01-06T14:56:00Z">
          <w:pPr>
            <w:pStyle w:val="ListParagraph"/>
            <w:ind w:left="1080"/>
          </w:pPr>
        </w:pPrChange>
      </w:pPr>
      <w:ins w:id="940" w:author="Shubra Singh" w:date="2023-01-06T14:56:00Z">
        <w:r w:rsidRPr="009D0E20">
          <w:rPr>
            <w:noProof/>
          </w:rPr>
          <w:lastRenderedPageBreak/>
          <w:drawing>
            <wp:inline distT="0" distB="0" distL="0" distR="0" wp14:anchorId="4A61F02E" wp14:editId="1B8BF347">
              <wp:extent cx="5731510" cy="332168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21685"/>
                      </a:xfrm>
                      <a:prstGeom prst="rect">
                        <a:avLst/>
                      </a:prstGeom>
                    </pic:spPr>
                  </pic:pic>
                </a:graphicData>
              </a:graphic>
            </wp:inline>
          </w:drawing>
        </w:r>
      </w:ins>
      <w:del w:id="941" w:author="Shubra Singh" w:date="2022-12-27T22:00:00Z">
        <w:r w:rsidR="001449CB" w:rsidRPr="00744CDE" w:rsidDel="0028791E">
          <w:rPr>
            <w:noProof/>
          </w:rPr>
          <w:drawing>
            <wp:inline distT="0" distB="0" distL="0" distR="0" wp14:anchorId="1FCA30C3" wp14:editId="29DCB202">
              <wp:extent cx="5731510" cy="3505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505200"/>
                      </a:xfrm>
                      <a:prstGeom prst="rect">
                        <a:avLst/>
                      </a:prstGeom>
                    </pic:spPr>
                  </pic:pic>
                </a:graphicData>
              </a:graphic>
            </wp:inline>
          </w:drawing>
        </w:r>
      </w:del>
    </w:p>
    <w:p w14:paraId="0FCA7E19" w14:textId="77777777" w:rsidR="009D0E20" w:rsidRDefault="009D0E20">
      <w:pPr>
        <w:rPr>
          <w:ins w:id="942" w:author="Shubra Singh" w:date="2023-01-06T14:56:00Z"/>
          <w:noProof/>
        </w:rPr>
        <w:pPrChange w:id="943" w:author="Shubra Singh" w:date="2023-01-06T14:56:00Z">
          <w:pPr>
            <w:pStyle w:val="ListParagraph"/>
            <w:numPr>
              <w:numId w:val="44"/>
            </w:numPr>
            <w:ind w:left="1080" w:hanging="360"/>
          </w:pPr>
        </w:pPrChange>
      </w:pPr>
    </w:p>
    <w:p w14:paraId="4BA395A4" w14:textId="0979966D" w:rsidR="001449CB" w:rsidDel="009D0E20" w:rsidRDefault="009D0E20">
      <w:pPr>
        <w:rPr>
          <w:del w:id="944" w:author="Shubra Singh" w:date="2023-01-06T14:56:00Z"/>
          <w:noProof/>
        </w:rPr>
        <w:pPrChange w:id="945" w:author="Shubra Singh" w:date="2023-01-06T14:56:00Z">
          <w:pPr>
            <w:pStyle w:val="ListParagraph"/>
            <w:ind w:left="1080"/>
          </w:pPr>
        </w:pPrChange>
      </w:pPr>
      <w:ins w:id="946" w:author="Shubra Singh" w:date="2023-01-06T14:56:00Z">
        <w:r>
          <w:rPr>
            <w:noProof/>
          </w:rPr>
          <w:t xml:space="preserve">  </w:t>
        </w:r>
        <w:r w:rsidRPr="009D0E20">
          <w:rPr>
            <w:noProof/>
          </w:rPr>
          <w:drawing>
            <wp:inline distT="0" distB="0" distL="0" distR="0" wp14:anchorId="188C7F82" wp14:editId="4BD241F1">
              <wp:extent cx="5731510" cy="3256915"/>
              <wp:effectExtent l="0" t="0" r="254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56915"/>
                      </a:xfrm>
                      <a:prstGeom prst="rect">
                        <a:avLst/>
                      </a:prstGeom>
                    </pic:spPr>
                  </pic:pic>
                </a:graphicData>
              </a:graphic>
            </wp:inline>
          </w:drawing>
        </w:r>
      </w:ins>
    </w:p>
    <w:p w14:paraId="628D24AB" w14:textId="0411E818" w:rsidR="001A0C32" w:rsidDel="009D0E20" w:rsidRDefault="001449CB">
      <w:pPr>
        <w:rPr>
          <w:del w:id="947" w:author="Shubra Singh" w:date="2023-01-06T14:56:00Z"/>
          <w:noProof/>
        </w:rPr>
        <w:pPrChange w:id="948" w:author="Shubra Singh" w:date="2023-01-06T14:56:00Z">
          <w:pPr>
            <w:pStyle w:val="ListParagraph"/>
            <w:ind w:left="1080"/>
          </w:pPr>
        </w:pPrChange>
      </w:pPr>
      <w:del w:id="949" w:author="Shubra Singh" w:date="2022-12-27T22:00:00Z">
        <w:r w:rsidRPr="00744CDE" w:rsidDel="0028791E">
          <w:rPr>
            <w:noProof/>
          </w:rPr>
          <w:drawing>
            <wp:inline distT="0" distB="0" distL="0" distR="0" wp14:anchorId="40BBBC5F" wp14:editId="24ACC067">
              <wp:extent cx="5731510" cy="35210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21075"/>
                      </a:xfrm>
                      <a:prstGeom prst="rect">
                        <a:avLst/>
                      </a:prstGeom>
                    </pic:spPr>
                  </pic:pic>
                </a:graphicData>
              </a:graphic>
            </wp:inline>
          </w:drawing>
        </w:r>
      </w:del>
    </w:p>
    <w:p w14:paraId="59289EA6" w14:textId="77777777" w:rsidR="001B0877" w:rsidRDefault="001B0877">
      <w:pPr>
        <w:rPr>
          <w:ins w:id="950" w:author="Shubra Singh" w:date="2022-12-27T22:51:00Z"/>
        </w:rPr>
        <w:pPrChange w:id="951" w:author="Shubra Singh" w:date="2023-01-06T14:56:00Z">
          <w:pPr>
            <w:pStyle w:val="Heading3"/>
          </w:pPr>
        </w:pPrChange>
      </w:pPr>
      <w:bookmarkStart w:id="952" w:name="_Toc112852337"/>
      <w:bookmarkStart w:id="953" w:name="_Toc122537665"/>
    </w:p>
    <w:p w14:paraId="44C4F69A" w14:textId="193048CD" w:rsidR="001B0877" w:rsidRDefault="001B0877" w:rsidP="00B20B2F">
      <w:pPr>
        <w:pStyle w:val="Heading3"/>
        <w:rPr>
          <w:ins w:id="954" w:author="Shubra Singh" w:date="2022-12-27T22:51:00Z"/>
        </w:rPr>
      </w:pPr>
    </w:p>
    <w:p w14:paraId="6C65AC39" w14:textId="77777777" w:rsidR="001B0877" w:rsidRPr="004650FD" w:rsidRDefault="001B0877">
      <w:pPr>
        <w:rPr>
          <w:ins w:id="955" w:author="Shubra Singh" w:date="2022-12-27T22:51:00Z"/>
        </w:rPr>
        <w:pPrChange w:id="956" w:author="Shubra Singh" w:date="2022-12-27T22:51:00Z">
          <w:pPr>
            <w:pStyle w:val="Heading3"/>
          </w:pPr>
        </w:pPrChange>
      </w:pPr>
    </w:p>
    <w:p w14:paraId="14081485" w14:textId="39391F15" w:rsidR="00B20B2F" w:rsidRDefault="00B20B2F" w:rsidP="00B20B2F">
      <w:pPr>
        <w:pStyle w:val="Heading3"/>
      </w:pPr>
      <w:r>
        <w:t>DNS lookup</w:t>
      </w:r>
      <w:bookmarkEnd w:id="952"/>
      <w:bookmarkEnd w:id="953"/>
    </w:p>
    <w:p w14:paraId="1507F41B" w14:textId="03075D2B" w:rsidR="00B20B2F" w:rsidRDefault="00B20B2F" w:rsidP="00B20B2F">
      <w:pPr>
        <w:rPr>
          <w:szCs w:val="28"/>
        </w:rPr>
      </w:pPr>
      <w:r>
        <w:rPr>
          <w:rFonts w:hint="eastAsia"/>
          <w:szCs w:val="28"/>
        </w:rPr>
        <w:t>U</w:t>
      </w:r>
      <w:r>
        <w:rPr>
          <w:szCs w:val="28"/>
        </w:rPr>
        <w:t>se region1 controller’s public IP of client side data interface as DNS server IP to do DNS lookup.</w:t>
      </w:r>
    </w:p>
    <w:p w14:paraId="6F8EF54F" w14:textId="721AE0FC" w:rsidR="00B20B2F" w:rsidRPr="00C621B6" w:rsidRDefault="00B20B2F" w:rsidP="00B20B2F">
      <w:pPr>
        <w:rPr>
          <w:b/>
          <w:bCs/>
          <w:i/>
          <w:iCs/>
          <w:color w:val="4472C4" w:themeColor="accent1"/>
          <w:sz w:val="21"/>
          <w:szCs w:val="21"/>
        </w:rPr>
      </w:pPr>
      <w:r w:rsidRPr="00C621B6">
        <w:rPr>
          <w:b/>
          <w:bCs/>
          <w:i/>
          <w:iCs/>
          <w:color w:val="4472C4" w:themeColor="accent1"/>
          <w:sz w:val="21"/>
          <w:szCs w:val="21"/>
        </w:rPr>
        <w:t>$ dig @</w:t>
      </w:r>
      <w:r w:rsidR="00C621B6">
        <w:rPr>
          <w:b/>
          <w:bCs/>
          <w:i/>
          <w:iCs/>
          <w:color w:val="4472C4" w:themeColor="accent1"/>
          <w:sz w:val="21"/>
          <w:szCs w:val="21"/>
        </w:rPr>
        <w:t>data-public-IP</w:t>
      </w:r>
      <w:r w:rsidRPr="00C621B6">
        <w:rPr>
          <w:b/>
          <w:bCs/>
          <w:i/>
          <w:iCs/>
          <w:color w:val="4472C4" w:themeColor="accent1"/>
          <w:sz w:val="21"/>
          <w:szCs w:val="21"/>
        </w:rPr>
        <w:t xml:space="preserve">  www.gslb.a10.com</w:t>
      </w:r>
    </w:p>
    <w:p w14:paraId="38D21C28" w14:textId="77777777" w:rsidR="00B20B2F" w:rsidRDefault="00B20B2F" w:rsidP="00B20B2F">
      <w:pPr>
        <w:rPr>
          <w:szCs w:val="28"/>
        </w:rPr>
      </w:pPr>
    </w:p>
    <w:p w14:paraId="6D2C75B7" w14:textId="43266F0F" w:rsidR="00B20B2F" w:rsidRDefault="00C621B6" w:rsidP="00B20B2F">
      <w:pPr>
        <w:rPr>
          <w:szCs w:val="28"/>
        </w:rPr>
      </w:pPr>
      <w:r>
        <w:rPr>
          <w:szCs w:val="28"/>
        </w:rPr>
        <w:t xml:space="preserve">Path: </w:t>
      </w:r>
      <w:r w:rsidRPr="00564A43">
        <w:rPr>
          <w:color w:val="4472C4" w:themeColor="accent1"/>
          <w:szCs w:val="28"/>
        </w:rPr>
        <w:t xml:space="preserve">Instances&gt;&gt; </w:t>
      </w:r>
      <w:r w:rsidRPr="004A6456">
        <w:rPr>
          <w:color w:val="4472C4" w:themeColor="accent1"/>
          <w:szCs w:val="28"/>
        </w:rPr>
        <w:t>vth-controller-region1&gt;&gt;</w:t>
      </w:r>
      <w:r w:rsidR="00564A43" w:rsidRPr="004A6456">
        <w:rPr>
          <w:color w:val="4472C4" w:themeColor="accent1"/>
          <w:szCs w:val="28"/>
        </w:rPr>
        <w:t xml:space="preserve"> Networking</w:t>
      </w:r>
      <w:r w:rsidR="00564A43" w:rsidRPr="00564A43">
        <w:rPr>
          <w:color w:val="4472C4" w:themeColor="accent1"/>
          <w:szCs w:val="28"/>
        </w:rPr>
        <w:t xml:space="preserve"> </w:t>
      </w:r>
    </w:p>
    <w:p w14:paraId="5DACD960" w14:textId="7B550237" w:rsidR="00B20B2F" w:rsidRPr="00363B79" w:rsidRDefault="00564A43" w:rsidP="00B20B2F">
      <w:pPr>
        <w:rPr>
          <w:szCs w:val="28"/>
        </w:rPr>
      </w:pPr>
      <w:del w:id="957" w:author="Shubra Singh" w:date="2023-01-06T15:16:00Z">
        <w:r w:rsidDel="00093F80">
          <w:rPr>
            <w:noProof/>
          </w:rPr>
          <w:drawing>
            <wp:inline distT="0" distB="0" distL="0" distR="0" wp14:anchorId="0606C7A9" wp14:editId="6B2F04A9">
              <wp:extent cx="5731510" cy="913765"/>
              <wp:effectExtent l="0" t="0" r="2540" b="635"/>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84"/>
                      <a:stretch>
                        <a:fillRect/>
                      </a:stretch>
                    </pic:blipFill>
                    <pic:spPr>
                      <a:xfrm>
                        <a:off x="0" y="0"/>
                        <a:ext cx="5731510" cy="913765"/>
                      </a:xfrm>
                      <a:prstGeom prst="rect">
                        <a:avLst/>
                      </a:prstGeom>
                    </pic:spPr>
                  </pic:pic>
                </a:graphicData>
              </a:graphic>
            </wp:inline>
          </w:drawing>
        </w:r>
      </w:del>
      <w:ins w:id="958" w:author="Shubra Singh" w:date="2023-01-06T15:16:00Z">
        <w:r w:rsidR="00093F80" w:rsidRPr="00093F80">
          <w:rPr>
            <w:noProof/>
          </w:rPr>
          <w:t xml:space="preserve"> </w:t>
        </w:r>
        <w:r w:rsidR="00093F80" w:rsidRPr="00093F80">
          <w:rPr>
            <w:noProof/>
            <w:szCs w:val="28"/>
          </w:rPr>
          <w:drawing>
            <wp:inline distT="0" distB="0" distL="0" distR="0" wp14:anchorId="687E8635" wp14:editId="43C28091">
              <wp:extent cx="5731510" cy="9963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996315"/>
                      </a:xfrm>
                      <a:prstGeom prst="rect">
                        <a:avLst/>
                      </a:prstGeom>
                    </pic:spPr>
                  </pic:pic>
                </a:graphicData>
              </a:graphic>
            </wp:inline>
          </w:drawing>
        </w:r>
      </w:ins>
    </w:p>
    <w:p w14:paraId="7CCAF7A1" w14:textId="2C31BE67" w:rsidR="001449CB" w:rsidRDefault="001449CB" w:rsidP="001449CB">
      <w:pPr>
        <w:ind w:left="720"/>
        <w:rPr>
          <w:sz w:val="18"/>
          <w:szCs w:val="18"/>
        </w:rPr>
      </w:pPr>
      <w:del w:id="959" w:author="Shubra Singh" w:date="2022-12-27T22:39:00Z">
        <w:r w:rsidRPr="007902C8" w:rsidDel="0031177D">
          <w:rPr>
            <w:noProof/>
            <w:sz w:val="18"/>
            <w:szCs w:val="18"/>
          </w:rPr>
          <w:drawing>
            <wp:inline distT="0" distB="0" distL="0" distR="0" wp14:anchorId="398730A8" wp14:editId="63AA386C">
              <wp:extent cx="5321573" cy="39689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1573" cy="3968954"/>
                      </a:xfrm>
                      <a:prstGeom prst="rect">
                        <a:avLst/>
                      </a:prstGeom>
                    </pic:spPr>
                  </pic:pic>
                </a:graphicData>
              </a:graphic>
            </wp:inline>
          </w:drawing>
        </w:r>
      </w:del>
      <w:ins w:id="960" w:author="Shubra Singh" w:date="2022-12-27T22:39:00Z">
        <w:r w:rsidR="0031177D" w:rsidRPr="0031177D">
          <w:rPr>
            <w:noProof/>
          </w:rPr>
          <w:t xml:space="preserve"> </w:t>
        </w:r>
      </w:ins>
      <w:ins w:id="961" w:author="Shubra Singh" w:date="2023-01-06T15:15:00Z">
        <w:r w:rsidR="00093F80" w:rsidRPr="00093F80">
          <w:rPr>
            <w:noProof/>
          </w:rPr>
          <w:drawing>
            <wp:inline distT="0" distB="0" distL="0" distR="0" wp14:anchorId="0B6232CA" wp14:editId="514319CB">
              <wp:extent cx="4940554" cy="254013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0554" cy="2540131"/>
                      </a:xfrm>
                      <a:prstGeom prst="rect">
                        <a:avLst/>
                      </a:prstGeom>
                    </pic:spPr>
                  </pic:pic>
                </a:graphicData>
              </a:graphic>
            </wp:inline>
          </w:drawing>
        </w:r>
      </w:ins>
    </w:p>
    <w:p w14:paraId="17D5BE92" w14:textId="56803741" w:rsidR="001449CB" w:rsidRDefault="001449CB" w:rsidP="00806C37">
      <w:pPr>
        <w:ind w:left="720"/>
        <w:rPr>
          <w:sz w:val="18"/>
          <w:szCs w:val="18"/>
        </w:rPr>
      </w:pPr>
      <w:del w:id="962" w:author="Shubra Singh" w:date="2022-12-27T22:39:00Z">
        <w:r w:rsidRPr="007902C8" w:rsidDel="0031177D">
          <w:rPr>
            <w:noProof/>
            <w:sz w:val="18"/>
            <w:szCs w:val="18"/>
          </w:rPr>
          <w:drawing>
            <wp:inline distT="0" distB="0" distL="0" distR="0" wp14:anchorId="67E70A21" wp14:editId="4F00E2BE">
              <wp:extent cx="5479728" cy="2904978"/>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9456" cy="2910135"/>
                      </a:xfrm>
                      <a:prstGeom prst="rect">
                        <a:avLst/>
                      </a:prstGeom>
                    </pic:spPr>
                  </pic:pic>
                </a:graphicData>
              </a:graphic>
            </wp:inline>
          </w:drawing>
        </w:r>
      </w:del>
      <w:ins w:id="963" w:author="Shubra Singh" w:date="2022-12-27T22:40:00Z">
        <w:r w:rsidR="004F3F4F" w:rsidRPr="004F3F4F">
          <w:rPr>
            <w:noProof/>
          </w:rPr>
          <w:t xml:space="preserve"> </w:t>
        </w:r>
      </w:ins>
      <w:ins w:id="964" w:author="Shubra Singh" w:date="2023-01-06T15:16:00Z">
        <w:r w:rsidR="00093F80" w:rsidRPr="00093F80">
          <w:rPr>
            <w:noProof/>
          </w:rPr>
          <w:drawing>
            <wp:inline distT="0" distB="0" distL="0" distR="0" wp14:anchorId="0FD4AD5B" wp14:editId="6D0B2F62">
              <wp:extent cx="5086611" cy="24829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6611" cy="2482978"/>
                      </a:xfrm>
                      <a:prstGeom prst="rect">
                        <a:avLst/>
                      </a:prstGeom>
                    </pic:spPr>
                  </pic:pic>
                </a:graphicData>
              </a:graphic>
            </wp:inline>
          </w:drawing>
        </w:r>
      </w:ins>
    </w:p>
    <w:p w14:paraId="7DFC9ABC" w14:textId="73D28054" w:rsidR="001449CB" w:rsidRDefault="001449CB" w:rsidP="001449CB">
      <w:pPr>
        <w:ind w:left="720"/>
        <w:rPr>
          <w:szCs w:val="28"/>
        </w:rPr>
      </w:pPr>
      <w:r>
        <w:rPr>
          <w:szCs w:val="28"/>
        </w:rPr>
        <w:t>stopping the site instances</w:t>
      </w:r>
      <w:r w:rsidR="00806C37">
        <w:rPr>
          <w:szCs w:val="28"/>
        </w:rPr>
        <w:t xml:space="preserve"> of region1</w:t>
      </w:r>
      <w:r>
        <w:rPr>
          <w:szCs w:val="28"/>
        </w:rPr>
        <w:t xml:space="preserve"> and then running the dig </w:t>
      </w:r>
      <w:r w:rsidR="00806C37">
        <w:rPr>
          <w:szCs w:val="28"/>
        </w:rPr>
        <w:t xml:space="preserve">command </w:t>
      </w:r>
      <w:r>
        <w:rPr>
          <w:szCs w:val="28"/>
        </w:rPr>
        <w:t>again</w:t>
      </w:r>
      <w:r w:rsidR="00806C37">
        <w:rPr>
          <w:szCs w:val="28"/>
        </w:rPr>
        <w:t>.</w:t>
      </w:r>
    </w:p>
    <w:p w14:paraId="5EC92B3C" w14:textId="444B006F" w:rsidR="001449CB" w:rsidRDefault="001449CB" w:rsidP="001449CB">
      <w:pPr>
        <w:ind w:left="720"/>
        <w:rPr>
          <w:szCs w:val="28"/>
        </w:rPr>
      </w:pPr>
      <w:del w:id="965" w:author="Shubra Singh" w:date="2022-12-27T22:42:00Z">
        <w:r w:rsidRPr="00331400" w:rsidDel="004F3F4F">
          <w:rPr>
            <w:noProof/>
            <w:szCs w:val="28"/>
          </w:rPr>
          <w:lastRenderedPageBreak/>
          <w:drawing>
            <wp:inline distT="0" distB="0" distL="0" distR="0" wp14:anchorId="32ECDFE9" wp14:editId="69F8C58B">
              <wp:extent cx="5731510" cy="10339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4321" cy="1039894"/>
                      </a:xfrm>
                      <a:prstGeom prst="rect">
                        <a:avLst/>
                      </a:prstGeom>
                    </pic:spPr>
                  </pic:pic>
                </a:graphicData>
              </a:graphic>
            </wp:inline>
          </w:drawing>
        </w:r>
      </w:del>
      <w:ins w:id="966" w:author="Shubra Singh" w:date="2022-12-27T22:42:00Z">
        <w:r w:rsidR="004F3F4F" w:rsidRPr="004F3F4F">
          <w:rPr>
            <w:noProof/>
          </w:rPr>
          <w:t xml:space="preserve"> </w:t>
        </w:r>
      </w:ins>
      <w:ins w:id="967" w:author="Shubra Singh" w:date="2023-01-06T15:34:00Z">
        <w:r w:rsidR="00524482" w:rsidRPr="00524482">
          <w:rPr>
            <w:noProof/>
          </w:rPr>
          <w:drawing>
            <wp:inline distT="0" distB="0" distL="0" distR="0" wp14:anchorId="0C5C8229" wp14:editId="0A4DE083">
              <wp:extent cx="5731510" cy="13646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64615"/>
                      </a:xfrm>
                      <a:prstGeom prst="rect">
                        <a:avLst/>
                      </a:prstGeom>
                    </pic:spPr>
                  </pic:pic>
                </a:graphicData>
              </a:graphic>
            </wp:inline>
          </w:drawing>
        </w:r>
      </w:ins>
    </w:p>
    <w:bookmarkEnd w:id="906"/>
    <w:p w14:paraId="3E8C6757" w14:textId="566D1B20" w:rsidR="007B0623" w:rsidRDefault="00524482" w:rsidP="00806C37">
      <w:pPr>
        <w:ind w:left="720"/>
        <w:rPr>
          <w:ins w:id="968" w:author="Shubra Singh" w:date="2023-01-06T15:31:00Z"/>
          <w:color w:val="2F5496" w:themeColor="accent1" w:themeShade="BF"/>
        </w:rPr>
      </w:pPr>
      <w:ins w:id="969" w:author="Shubra Singh" w:date="2023-01-06T15:33:00Z">
        <w:r w:rsidRPr="00524482">
          <w:rPr>
            <w:noProof/>
            <w:color w:val="2F5496" w:themeColor="accent1" w:themeShade="BF"/>
          </w:rPr>
          <w:drawing>
            <wp:inline distT="0" distB="0" distL="0" distR="0" wp14:anchorId="5D4B7BBD" wp14:editId="33D6E71D">
              <wp:extent cx="5581937" cy="274969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1937" cy="2749691"/>
                      </a:xfrm>
                      <a:prstGeom prst="rect">
                        <a:avLst/>
                      </a:prstGeom>
                    </pic:spPr>
                  </pic:pic>
                </a:graphicData>
              </a:graphic>
            </wp:inline>
          </w:drawing>
        </w:r>
        <w:r w:rsidRPr="00524482" w:rsidDel="004F3F4F">
          <w:rPr>
            <w:color w:val="2F5496" w:themeColor="accent1" w:themeShade="BF"/>
          </w:rPr>
          <w:t xml:space="preserve"> </w:t>
        </w:r>
      </w:ins>
      <w:del w:id="970" w:author="Shubra Singh" w:date="2022-12-27T22:43:00Z">
        <w:r w:rsidR="001449CB" w:rsidRPr="0028179D" w:rsidDel="004F3F4F">
          <w:rPr>
            <w:noProof/>
            <w:szCs w:val="28"/>
          </w:rPr>
          <w:drawing>
            <wp:inline distT="0" distB="0" distL="0" distR="0" wp14:anchorId="4F83397A" wp14:editId="1C0E8FBD">
              <wp:extent cx="4629388" cy="38355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9388" cy="3835597"/>
                      </a:xfrm>
                      <a:prstGeom prst="rect">
                        <a:avLst/>
                      </a:prstGeom>
                    </pic:spPr>
                  </pic:pic>
                </a:graphicData>
              </a:graphic>
            </wp:inline>
          </w:drawing>
        </w:r>
      </w:del>
    </w:p>
    <w:p w14:paraId="7AADB438" w14:textId="5784C333" w:rsidR="00524482" w:rsidRDefault="00524482" w:rsidP="00806C37">
      <w:pPr>
        <w:ind w:left="720"/>
        <w:rPr>
          <w:ins w:id="971" w:author="Shubra Singh" w:date="2023-01-06T15:31:00Z"/>
          <w:color w:val="2F5496" w:themeColor="accent1" w:themeShade="BF"/>
        </w:rPr>
      </w:pPr>
    </w:p>
    <w:p w14:paraId="1B41543F" w14:textId="1DE57CE6" w:rsidR="00524482" w:rsidRDefault="004435AB">
      <w:pPr>
        <w:pStyle w:val="Heading3"/>
        <w:rPr>
          <w:ins w:id="972" w:author="Shubra Singh" w:date="2023-01-06T15:31:00Z"/>
        </w:rPr>
        <w:pPrChange w:id="973" w:author="Shubra Singh" w:date="2023-01-06T15:49:00Z">
          <w:pPr>
            <w:ind w:left="720"/>
          </w:pPr>
        </w:pPrChange>
      </w:pPr>
      <w:ins w:id="974" w:author="Shubra Singh" w:date="2023-01-06T15:48:00Z">
        <w:r>
          <w:t>WGET</w:t>
        </w:r>
      </w:ins>
    </w:p>
    <w:p w14:paraId="0FD67F48" w14:textId="555734B8" w:rsidR="004435AB" w:rsidRPr="004435AB" w:rsidRDefault="004435AB" w:rsidP="004435AB">
      <w:pPr>
        <w:pStyle w:val="ListParagraph"/>
        <w:numPr>
          <w:ilvl w:val="0"/>
          <w:numId w:val="50"/>
        </w:numPr>
        <w:rPr>
          <w:ins w:id="975" w:author="Shubra Singh" w:date="2023-01-06T15:49:00Z"/>
          <w:color w:val="000000" w:themeColor="text1"/>
          <w:rPrChange w:id="976" w:author="Shubra Singh" w:date="2023-01-06T15:50:00Z">
            <w:rPr>
              <w:ins w:id="977" w:author="Shubra Singh" w:date="2023-01-06T15:49:00Z"/>
              <w:color w:val="2F5496" w:themeColor="accent1" w:themeShade="BF"/>
            </w:rPr>
          </w:rPrChange>
        </w:rPr>
      </w:pPr>
      <w:ins w:id="978" w:author="Shubra Singh" w:date="2023-01-06T15:49:00Z">
        <w:r w:rsidRPr="004435AB">
          <w:rPr>
            <w:color w:val="000000" w:themeColor="text1"/>
            <w:rPrChange w:id="979" w:author="Shubra Singh" w:date="2023-01-06T15:50:00Z">
              <w:rPr>
                <w:color w:val="2F5496" w:themeColor="accent1" w:themeShade="BF"/>
              </w:rPr>
            </w:rPrChange>
          </w:rPr>
          <w:t xml:space="preserve">Install </w:t>
        </w:r>
        <w:proofErr w:type="spellStart"/>
        <w:r w:rsidRPr="004435AB">
          <w:rPr>
            <w:color w:val="000000" w:themeColor="text1"/>
            <w:rPrChange w:id="980" w:author="Shubra Singh" w:date="2023-01-06T15:50:00Z">
              <w:rPr>
                <w:color w:val="2F5496" w:themeColor="accent1" w:themeShade="BF"/>
              </w:rPr>
            </w:rPrChange>
          </w:rPr>
          <w:t>apache</w:t>
        </w:r>
        <w:proofErr w:type="spellEnd"/>
        <w:r w:rsidRPr="004435AB">
          <w:rPr>
            <w:color w:val="000000" w:themeColor="text1"/>
            <w:rPrChange w:id="981" w:author="Shubra Singh" w:date="2023-01-06T15:50:00Z">
              <w:rPr>
                <w:color w:val="2F5496" w:themeColor="accent1" w:themeShade="BF"/>
              </w:rPr>
            </w:rPrChange>
          </w:rPr>
          <w:t xml:space="preserve"> on any of the 4 servers</w:t>
        </w:r>
      </w:ins>
      <w:ins w:id="982" w:author="Shubra Singh" w:date="2023-01-09T12:20:00Z">
        <w:r w:rsidR="00ED37AB">
          <w:rPr>
            <w:color w:val="000000" w:themeColor="text1"/>
          </w:rPr>
          <w:t xml:space="preserve"> using following command.</w:t>
        </w:r>
      </w:ins>
    </w:p>
    <w:p w14:paraId="39456FA4" w14:textId="2BF00AD0" w:rsidR="00F13E6E" w:rsidRDefault="004435AB" w:rsidP="00F13E6E">
      <w:pPr>
        <w:pStyle w:val="ListParagraph"/>
        <w:ind w:left="1080"/>
        <w:rPr>
          <w:ins w:id="983" w:author="Shubra Singh" w:date="2023-01-06T15:50:00Z"/>
          <w:b/>
          <w:bCs/>
          <w:i/>
          <w:iCs/>
          <w:color w:val="4472C4" w:themeColor="accent1"/>
          <w:sz w:val="21"/>
          <w:szCs w:val="21"/>
        </w:rPr>
      </w:pPr>
      <w:ins w:id="984" w:author="Shubra Singh" w:date="2023-01-06T15:50:00Z">
        <w:r w:rsidRPr="004435AB">
          <w:rPr>
            <w:b/>
            <w:bCs/>
            <w:i/>
            <w:iCs/>
            <w:color w:val="4472C4" w:themeColor="accent1"/>
            <w:sz w:val="21"/>
            <w:szCs w:val="21"/>
          </w:rPr>
          <w:t xml:space="preserve">$ </w:t>
        </w:r>
        <w:proofErr w:type="spellStart"/>
        <w:r>
          <w:rPr>
            <w:b/>
            <w:bCs/>
            <w:i/>
            <w:iCs/>
            <w:color w:val="4472C4" w:themeColor="accent1"/>
            <w:sz w:val="21"/>
            <w:szCs w:val="21"/>
          </w:rPr>
          <w:t>sudo</w:t>
        </w:r>
        <w:proofErr w:type="spellEnd"/>
        <w:r>
          <w:rPr>
            <w:b/>
            <w:bCs/>
            <w:i/>
            <w:iCs/>
            <w:color w:val="4472C4" w:themeColor="accent1"/>
            <w:sz w:val="21"/>
            <w:szCs w:val="21"/>
          </w:rPr>
          <w:t xml:space="preserve"> apt install apache2</w:t>
        </w:r>
      </w:ins>
    </w:p>
    <w:p w14:paraId="4B6A0A87" w14:textId="2703A495" w:rsidR="00F13E6E" w:rsidRDefault="00F13E6E" w:rsidP="00F13E6E">
      <w:pPr>
        <w:pStyle w:val="ListParagraph"/>
        <w:numPr>
          <w:ilvl w:val="0"/>
          <w:numId w:val="50"/>
        </w:numPr>
        <w:rPr>
          <w:ins w:id="985" w:author="Shubra Singh" w:date="2023-01-06T15:52:00Z"/>
          <w:szCs w:val="28"/>
        </w:rPr>
      </w:pPr>
      <w:ins w:id="986" w:author="Shubra Singh" w:date="2023-01-06T15:51:00Z">
        <w:r w:rsidRPr="00F13E6E">
          <w:rPr>
            <w:b/>
            <w:bCs/>
            <w:i/>
            <w:iCs/>
            <w:color w:val="4472C4" w:themeColor="accent1"/>
            <w:sz w:val="21"/>
            <w:szCs w:val="21"/>
          </w:rPr>
          <w:t xml:space="preserve"> </w:t>
        </w:r>
        <w:r w:rsidRPr="00F13E6E">
          <w:rPr>
            <w:rFonts w:hint="eastAsia"/>
            <w:szCs w:val="28"/>
          </w:rPr>
          <w:t>U</w:t>
        </w:r>
        <w:r w:rsidRPr="00F13E6E">
          <w:rPr>
            <w:szCs w:val="28"/>
          </w:rPr>
          <w:t xml:space="preserve">se </w:t>
        </w:r>
        <w:r>
          <w:rPr>
            <w:szCs w:val="28"/>
          </w:rPr>
          <w:t>any</w:t>
        </w:r>
        <w:r w:rsidRPr="00F13E6E">
          <w:rPr>
            <w:szCs w:val="28"/>
          </w:rPr>
          <w:t xml:space="preserve"> </w:t>
        </w:r>
        <w:r>
          <w:rPr>
            <w:szCs w:val="28"/>
          </w:rPr>
          <w:t xml:space="preserve">region’s </w:t>
        </w:r>
      </w:ins>
      <w:ins w:id="987" w:author="Shubra Singh" w:date="2023-01-06T15:52:00Z">
        <w:r>
          <w:rPr>
            <w:szCs w:val="28"/>
          </w:rPr>
          <w:t>site</w:t>
        </w:r>
      </w:ins>
      <w:ins w:id="988" w:author="Shubra Singh" w:date="2023-01-06T15:51:00Z">
        <w:r w:rsidRPr="00F13E6E">
          <w:rPr>
            <w:szCs w:val="28"/>
          </w:rPr>
          <w:t xml:space="preserve"> public IP of client side data interface</w:t>
        </w:r>
      </w:ins>
      <w:ins w:id="989" w:author="Shubra Singh" w:date="2023-01-06T15:52:00Z">
        <w:r>
          <w:rPr>
            <w:szCs w:val="28"/>
          </w:rPr>
          <w:t>.</w:t>
        </w:r>
      </w:ins>
    </w:p>
    <w:p w14:paraId="51CDA7BE" w14:textId="4DA1727A" w:rsidR="00F13E6E" w:rsidRDefault="00F13E6E" w:rsidP="00F13E6E">
      <w:pPr>
        <w:pStyle w:val="ListParagraph"/>
        <w:ind w:left="1080"/>
        <w:rPr>
          <w:ins w:id="990" w:author="Shubra Singh" w:date="2023-01-06T15:54:00Z"/>
          <w:szCs w:val="28"/>
        </w:rPr>
      </w:pPr>
      <w:ins w:id="991" w:author="Shubra Singh" w:date="2023-01-06T15:52:00Z">
        <w:r>
          <w:rPr>
            <w:szCs w:val="28"/>
          </w:rPr>
          <w:t xml:space="preserve">Note: use the </w:t>
        </w:r>
        <w:proofErr w:type="spellStart"/>
        <w:r>
          <w:rPr>
            <w:szCs w:val="28"/>
          </w:rPr>
          <w:t>ip</w:t>
        </w:r>
        <w:proofErr w:type="spellEnd"/>
        <w:r>
          <w:rPr>
            <w:szCs w:val="28"/>
          </w:rPr>
          <w:t xml:space="preserve"> of the corresponding site device on which the </w:t>
        </w:r>
      </w:ins>
      <w:proofErr w:type="spellStart"/>
      <w:ins w:id="992" w:author="Shubra Singh" w:date="2023-01-06T15:53:00Z">
        <w:r>
          <w:rPr>
            <w:szCs w:val="28"/>
          </w:rPr>
          <w:t>apache</w:t>
        </w:r>
        <w:proofErr w:type="spellEnd"/>
        <w:r>
          <w:rPr>
            <w:szCs w:val="28"/>
          </w:rPr>
          <w:t xml:space="preserve"> was installed for </w:t>
        </w:r>
        <w:proofErr w:type="spellStart"/>
        <w:r>
          <w:rPr>
            <w:szCs w:val="28"/>
          </w:rPr>
          <w:t>e.g</w:t>
        </w:r>
        <w:proofErr w:type="spellEnd"/>
        <w:r>
          <w:rPr>
            <w:szCs w:val="28"/>
          </w:rPr>
          <w:t xml:space="preserve"> use region 1 site 1 </w:t>
        </w:r>
        <w:proofErr w:type="spellStart"/>
        <w:r>
          <w:rPr>
            <w:szCs w:val="28"/>
          </w:rPr>
          <w:t>ip</w:t>
        </w:r>
        <w:proofErr w:type="spellEnd"/>
        <w:r>
          <w:rPr>
            <w:szCs w:val="28"/>
          </w:rPr>
          <w:t xml:space="preserve"> if the </w:t>
        </w:r>
        <w:proofErr w:type="spellStart"/>
        <w:r>
          <w:rPr>
            <w:szCs w:val="28"/>
          </w:rPr>
          <w:t>apache</w:t>
        </w:r>
        <w:proofErr w:type="spellEnd"/>
        <w:r>
          <w:rPr>
            <w:szCs w:val="28"/>
          </w:rPr>
          <w:t xml:space="preserve"> </w:t>
        </w:r>
      </w:ins>
      <w:ins w:id="993" w:author="Shubra Singh" w:date="2023-01-09T12:21:00Z">
        <w:r w:rsidR="00ED37AB">
          <w:rPr>
            <w:szCs w:val="28"/>
          </w:rPr>
          <w:t xml:space="preserve">is </w:t>
        </w:r>
      </w:ins>
      <w:ins w:id="994" w:author="Shubra Singh" w:date="2023-01-06T15:53:00Z">
        <w:r>
          <w:rPr>
            <w:szCs w:val="28"/>
          </w:rPr>
          <w:t>installed on server1.</w:t>
        </w:r>
      </w:ins>
    </w:p>
    <w:p w14:paraId="1DF032DA" w14:textId="76BA13B1" w:rsidR="00F13E6E" w:rsidRDefault="00F13E6E" w:rsidP="00F13E6E">
      <w:pPr>
        <w:rPr>
          <w:ins w:id="995" w:author="Shubra Singh" w:date="2023-01-06T15:54:00Z"/>
          <w:szCs w:val="28"/>
        </w:rPr>
      </w:pPr>
      <w:ins w:id="996" w:author="Shubra Singh" w:date="2023-01-06T15:54:00Z">
        <w:r>
          <w:rPr>
            <w:szCs w:val="28"/>
          </w:rPr>
          <w:t xml:space="preserve">           Path: </w:t>
        </w:r>
        <w:r w:rsidRPr="00564A43">
          <w:rPr>
            <w:color w:val="4472C4" w:themeColor="accent1"/>
            <w:szCs w:val="28"/>
          </w:rPr>
          <w:t xml:space="preserve">Instances&gt;&gt; </w:t>
        </w:r>
        <w:r w:rsidRPr="004A6456">
          <w:rPr>
            <w:color w:val="4472C4" w:themeColor="accent1"/>
            <w:szCs w:val="28"/>
          </w:rPr>
          <w:t>vth-</w:t>
        </w:r>
        <w:r>
          <w:rPr>
            <w:color w:val="4472C4" w:themeColor="accent1"/>
            <w:szCs w:val="28"/>
          </w:rPr>
          <w:t>site1</w:t>
        </w:r>
        <w:r w:rsidRPr="004A6456">
          <w:rPr>
            <w:color w:val="4472C4" w:themeColor="accent1"/>
            <w:szCs w:val="28"/>
          </w:rPr>
          <w:t>-region1&gt;&gt; Networking</w:t>
        </w:r>
        <w:r w:rsidRPr="00564A43">
          <w:rPr>
            <w:color w:val="4472C4" w:themeColor="accent1"/>
            <w:szCs w:val="28"/>
          </w:rPr>
          <w:t xml:space="preserve"> </w:t>
        </w:r>
      </w:ins>
    </w:p>
    <w:p w14:paraId="1D413426" w14:textId="3E5C9AD6" w:rsidR="00524482" w:rsidRPr="001A2A7A" w:rsidRDefault="001A2A7A">
      <w:pPr>
        <w:rPr>
          <w:ins w:id="997" w:author="Shubra Singh" w:date="2023-01-06T15:31:00Z"/>
          <w:color w:val="2F5496" w:themeColor="accent1" w:themeShade="BF"/>
          <w:rPrChange w:id="998" w:author="Shubra Singh" w:date="2023-01-06T16:56:00Z">
            <w:rPr>
              <w:ins w:id="999" w:author="Shubra Singh" w:date="2023-01-06T15:31:00Z"/>
            </w:rPr>
          </w:rPrChange>
        </w:rPr>
        <w:pPrChange w:id="1000" w:author="Shubra Singh" w:date="2023-01-06T16:56:00Z">
          <w:pPr>
            <w:ind w:left="720"/>
          </w:pPr>
        </w:pPrChange>
      </w:pPr>
      <w:ins w:id="1001" w:author="Shubra Singh" w:date="2023-01-06T16:57:00Z">
        <w:r>
          <w:rPr>
            <w:b/>
            <w:bCs/>
            <w:i/>
            <w:iCs/>
            <w:color w:val="4472C4" w:themeColor="accent1"/>
            <w:sz w:val="21"/>
            <w:szCs w:val="21"/>
          </w:rPr>
          <w:t xml:space="preserve">           </w:t>
        </w:r>
        <w:r w:rsidRPr="00C621B6">
          <w:rPr>
            <w:b/>
            <w:bCs/>
            <w:i/>
            <w:iCs/>
            <w:color w:val="4472C4" w:themeColor="accent1"/>
            <w:sz w:val="21"/>
            <w:szCs w:val="21"/>
          </w:rPr>
          <w:t xml:space="preserve">$ </w:t>
        </w:r>
        <w:proofErr w:type="spellStart"/>
        <w:r>
          <w:rPr>
            <w:b/>
            <w:bCs/>
            <w:i/>
            <w:iCs/>
            <w:color w:val="4472C4" w:themeColor="accent1"/>
            <w:sz w:val="21"/>
            <w:szCs w:val="21"/>
          </w:rPr>
          <w:t>wget</w:t>
        </w:r>
        <w:proofErr w:type="spellEnd"/>
        <w:r w:rsidRPr="00C621B6">
          <w:rPr>
            <w:b/>
            <w:bCs/>
            <w:i/>
            <w:iCs/>
            <w:color w:val="4472C4" w:themeColor="accent1"/>
            <w:sz w:val="21"/>
            <w:szCs w:val="21"/>
          </w:rPr>
          <w:t xml:space="preserve"> @</w:t>
        </w:r>
        <w:r>
          <w:rPr>
            <w:b/>
            <w:bCs/>
            <w:i/>
            <w:iCs/>
            <w:color w:val="4472C4" w:themeColor="accent1"/>
            <w:sz w:val="21"/>
            <w:szCs w:val="21"/>
          </w:rPr>
          <w:t>data-public-IP</w:t>
        </w:r>
        <w:r w:rsidRPr="00C621B6">
          <w:rPr>
            <w:b/>
            <w:bCs/>
            <w:i/>
            <w:iCs/>
            <w:color w:val="4472C4" w:themeColor="accent1"/>
            <w:sz w:val="21"/>
            <w:szCs w:val="21"/>
          </w:rPr>
          <w:t xml:space="preserve">  </w:t>
        </w:r>
      </w:ins>
    </w:p>
    <w:p w14:paraId="7515DC87" w14:textId="67B8AC7F" w:rsidR="00524482" w:rsidRDefault="00524482" w:rsidP="00806C37">
      <w:pPr>
        <w:ind w:left="720"/>
        <w:rPr>
          <w:color w:val="2F5496" w:themeColor="accent1" w:themeShade="BF"/>
        </w:rPr>
      </w:pPr>
      <w:ins w:id="1002" w:author="Shubra Singh" w:date="2023-01-06T15:31:00Z">
        <w:r w:rsidRPr="00524482">
          <w:rPr>
            <w:noProof/>
            <w:color w:val="2F5496" w:themeColor="accent1" w:themeShade="BF"/>
          </w:rPr>
          <w:drawing>
            <wp:inline distT="0" distB="0" distL="0" distR="0" wp14:anchorId="32BE6E63" wp14:editId="7D66DB9B">
              <wp:extent cx="5731510" cy="8051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05180"/>
                      </a:xfrm>
                      <a:prstGeom prst="rect">
                        <a:avLst/>
                      </a:prstGeom>
                    </pic:spPr>
                  </pic:pic>
                </a:graphicData>
              </a:graphic>
            </wp:inline>
          </w:drawing>
        </w:r>
      </w:ins>
    </w:p>
    <w:sectPr w:rsidR="00524482" w:rsidSect="00BE587F">
      <w:headerReference w:type="default" r:id="rId95"/>
      <w:footerReference w:type="default" r:id="rId96"/>
      <w:footerReference w:type="first" r:id="rId9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E0D0E" w14:textId="77777777" w:rsidR="006360C8" w:rsidRDefault="006360C8" w:rsidP="004C09E2">
      <w:pPr>
        <w:spacing w:after="0" w:line="240" w:lineRule="auto"/>
      </w:pPr>
      <w:r>
        <w:separator/>
      </w:r>
    </w:p>
  </w:endnote>
  <w:endnote w:type="continuationSeparator" w:id="0">
    <w:p w14:paraId="24D97D1B" w14:textId="77777777" w:rsidR="006360C8" w:rsidRDefault="006360C8"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yriad Pro Light">
    <w:altName w:val="Segoe UI Light"/>
    <w:charset w:val="00"/>
    <w:family w:val="swiss"/>
    <w:pitch w:val="variable"/>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var(--bs-font-monospace)">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11EC941D" w:rsidR="00A248F5" w:rsidRPr="00E565AF" w:rsidRDefault="00FB37A3"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Pr>
            <w:i/>
            <w:iCs/>
            <w:sz w:val="24"/>
            <w:szCs w:val="24"/>
          </w:rPr>
          <w:t>An AWS CFT template for GSLB, Three Virtual Machines, Server L</w:t>
        </w:r>
        <w:r w:rsidR="008D237A">
          <w:rPr>
            <w:i/>
            <w:iCs/>
            <w:sz w:val="24"/>
            <w:szCs w:val="24"/>
          </w:rPr>
          <w:t>o</w:t>
        </w:r>
        <w:r>
          <w:rPr>
            <w:i/>
            <w:iCs/>
            <w:sz w:val="24"/>
            <w:szCs w:val="24"/>
          </w:rPr>
          <w:t>ad Balancer, CA SSL Certificates.</w:t>
        </w:r>
        <w:r>
          <w:rPr>
            <w:i/>
            <w:iCs/>
            <w:sz w:val="24"/>
            <w:szCs w:val="24"/>
          </w:rPr>
          <w:br/>
        </w:r>
        <w:r>
          <w:rPr>
            <w:i/>
            <w:iCs/>
            <w:sz w:val="24"/>
            <w:szCs w:val="24"/>
          </w:rPr>
          <w:br/>
          <w:t>© 2022 A10 Networks, Inc.</w:t>
        </w:r>
        <w:r>
          <w:rPr>
            <w:i/>
            <w:iCs/>
            <w:sz w:val="24"/>
            <w:szCs w:val="24"/>
          </w:rPr>
          <w:br/>
          <w:t>CONFIDENTIAL AND PROPRIETARY- ALL RIGHTS RESERVED.</w:t>
        </w:r>
        <w:r>
          <w:rPr>
            <w:i/>
            <w:iCs/>
            <w:sz w:val="24"/>
            <w:szCs w:val="24"/>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39CC7" w14:textId="77777777" w:rsidR="006360C8" w:rsidRDefault="006360C8" w:rsidP="004C09E2">
      <w:pPr>
        <w:spacing w:after="0" w:line="240" w:lineRule="auto"/>
      </w:pPr>
      <w:r>
        <w:separator/>
      </w:r>
    </w:p>
  </w:footnote>
  <w:footnote w:type="continuationSeparator" w:id="0">
    <w:p w14:paraId="7D14C3D9" w14:textId="77777777" w:rsidR="006360C8" w:rsidRDefault="006360C8"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40EC"/>
    <w:multiLevelType w:val="hybridMultilevel"/>
    <w:tmpl w:val="BCF23BA0"/>
    <w:lvl w:ilvl="0" w:tplc="63DEA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5613DE"/>
    <w:multiLevelType w:val="hybridMultilevel"/>
    <w:tmpl w:val="BFDE248A"/>
    <w:lvl w:ilvl="0" w:tplc="40090001">
      <w:start w:val="1"/>
      <w:numFmt w:val="bullet"/>
      <w:lvlText w:val=""/>
      <w:lvlJc w:val="left"/>
      <w:pPr>
        <w:ind w:left="6727" w:hanging="360"/>
      </w:pPr>
      <w:rPr>
        <w:rFonts w:ascii="Symbol" w:hAnsi="Symbol" w:hint="default"/>
      </w:rPr>
    </w:lvl>
    <w:lvl w:ilvl="1" w:tplc="40090003" w:tentative="1">
      <w:start w:val="1"/>
      <w:numFmt w:val="bullet"/>
      <w:lvlText w:val="o"/>
      <w:lvlJc w:val="left"/>
      <w:pPr>
        <w:ind w:left="7447" w:hanging="360"/>
      </w:pPr>
      <w:rPr>
        <w:rFonts w:ascii="Courier New" w:hAnsi="Courier New" w:cs="Courier New" w:hint="default"/>
      </w:rPr>
    </w:lvl>
    <w:lvl w:ilvl="2" w:tplc="40090005" w:tentative="1">
      <w:start w:val="1"/>
      <w:numFmt w:val="bullet"/>
      <w:lvlText w:val=""/>
      <w:lvlJc w:val="left"/>
      <w:pPr>
        <w:ind w:left="8167" w:hanging="360"/>
      </w:pPr>
      <w:rPr>
        <w:rFonts w:ascii="Wingdings" w:hAnsi="Wingdings" w:hint="default"/>
      </w:rPr>
    </w:lvl>
    <w:lvl w:ilvl="3" w:tplc="40090001" w:tentative="1">
      <w:start w:val="1"/>
      <w:numFmt w:val="bullet"/>
      <w:lvlText w:val=""/>
      <w:lvlJc w:val="left"/>
      <w:pPr>
        <w:ind w:left="8887" w:hanging="360"/>
      </w:pPr>
      <w:rPr>
        <w:rFonts w:ascii="Symbol" w:hAnsi="Symbol" w:hint="default"/>
      </w:rPr>
    </w:lvl>
    <w:lvl w:ilvl="4" w:tplc="40090003" w:tentative="1">
      <w:start w:val="1"/>
      <w:numFmt w:val="bullet"/>
      <w:lvlText w:val="o"/>
      <w:lvlJc w:val="left"/>
      <w:pPr>
        <w:ind w:left="9607" w:hanging="360"/>
      </w:pPr>
      <w:rPr>
        <w:rFonts w:ascii="Courier New" w:hAnsi="Courier New" w:cs="Courier New" w:hint="default"/>
      </w:rPr>
    </w:lvl>
    <w:lvl w:ilvl="5" w:tplc="40090005" w:tentative="1">
      <w:start w:val="1"/>
      <w:numFmt w:val="bullet"/>
      <w:lvlText w:val=""/>
      <w:lvlJc w:val="left"/>
      <w:pPr>
        <w:ind w:left="10327" w:hanging="360"/>
      </w:pPr>
      <w:rPr>
        <w:rFonts w:ascii="Wingdings" w:hAnsi="Wingdings" w:hint="default"/>
      </w:rPr>
    </w:lvl>
    <w:lvl w:ilvl="6" w:tplc="40090001" w:tentative="1">
      <w:start w:val="1"/>
      <w:numFmt w:val="bullet"/>
      <w:lvlText w:val=""/>
      <w:lvlJc w:val="left"/>
      <w:pPr>
        <w:ind w:left="11047" w:hanging="360"/>
      </w:pPr>
      <w:rPr>
        <w:rFonts w:ascii="Symbol" w:hAnsi="Symbol" w:hint="default"/>
      </w:rPr>
    </w:lvl>
    <w:lvl w:ilvl="7" w:tplc="40090003" w:tentative="1">
      <w:start w:val="1"/>
      <w:numFmt w:val="bullet"/>
      <w:lvlText w:val="o"/>
      <w:lvlJc w:val="left"/>
      <w:pPr>
        <w:ind w:left="11767" w:hanging="360"/>
      </w:pPr>
      <w:rPr>
        <w:rFonts w:ascii="Courier New" w:hAnsi="Courier New" w:cs="Courier New" w:hint="default"/>
      </w:rPr>
    </w:lvl>
    <w:lvl w:ilvl="8" w:tplc="40090005" w:tentative="1">
      <w:start w:val="1"/>
      <w:numFmt w:val="bullet"/>
      <w:lvlText w:val=""/>
      <w:lvlJc w:val="left"/>
      <w:pPr>
        <w:ind w:left="12487" w:hanging="360"/>
      </w:pPr>
      <w:rPr>
        <w:rFonts w:ascii="Wingdings" w:hAnsi="Wingdings" w:hint="default"/>
      </w:rPr>
    </w:lvl>
  </w:abstractNum>
  <w:abstractNum w:abstractNumId="2" w15:restartNumberingAfterBreak="0">
    <w:nsid w:val="069A6C1B"/>
    <w:multiLevelType w:val="hybridMultilevel"/>
    <w:tmpl w:val="B934B468"/>
    <w:lvl w:ilvl="0" w:tplc="DF0C82AE">
      <w:start w:val="1"/>
      <w:numFmt w:val="decimal"/>
      <w:lvlText w:val="%1)"/>
      <w:lvlJc w:val="left"/>
      <w:pPr>
        <w:ind w:left="720" w:hanging="360"/>
      </w:pPr>
      <w:rPr>
        <w:rFonts w:asciiTheme="minorHAnsi" w:eastAsia="Times New Roman" w:hAnsiTheme="minorHAnsi"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6A4DE3"/>
    <w:multiLevelType w:val="hybridMultilevel"/>
    <w:tmpl w:val="669E5C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750CCE"/>
    <w:multiLevelType w:val="hybridMultilevel"/>
    <w:tmpl w:val="D90AD626"/>
    <w:lvl w:ilvl="0" w:tplc="1B7250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0E5FAC"/>
    <w:multiLevelType w:val="hybridMultilevel"/>
    <w:tmpl w:val="932A4C12"/>
    <w:lvl w:ilvl="0" w:tplc="A28EA920">
      <w:start w:val="1"/>
      <w:numFmt w:val="decimal"/>
      <w:lvlText w:val="%1)"/>
      <w:lvlJc w:val="left"/>
      <w:pPr>
        <w:ind w:left="1440" w:hanging="360"/>
      </w:pPr>
      <w:rPr>
        <w:rFonts w:hint="default"/>
        <w:b w:val="0"/>
        <w:bCs/>
        <w:u w:val="no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BDF11A5"/>
    <w:multiLevelType w:val="hybridMultilevel"/>
    <w:tmpl w:val="55C02E4A"/>
    <w:lvl w:ilvl="0" w:tplc="A4A617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CE57081"/>
    <w:multiLevelType w:val="hybridMultilevel"/>
    <w:tmpl w:val="7AD4878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E3A74A4"/>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E516EB7"/>
    <w:multiLevelType w:val="hybridMultilevel"/>
    <w:tmpl w:val="D5B06892"/>
    <w:lvl w:ilvl="0" w:tplc="1874960A">
      <w:start w:val="1"/>
      <w:numFmt w:val="decimal"/>
      <w:lvlText w:val="%1)"/>
      <w:lvlJc w:val="left"/>
      <w:pPr>
        <w:ind w:left="1080" w:hanging="360"/>
      </w:pPr>
      <w:rPr>
        <w:rFonts w:asciiTheme="minorHAnsi" w:eastAsiaTheme="minorEastAsia" w:hAnsiTheme="minorHAnsi" w:cstheme="minorBidi"/>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0E592080"/>
    <w:multiLevelType w:val="hybridMultilevel"/>
    <w:tmpl w:val="4E6E4C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1253A2"/>
    <w:multiLevelType w:val="hybridMultilevel"/>
    <w:tmpl w:val="637E5DA6"/>
    <w:lvl w:ilvl="0" w:tplc="569C0D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65B2287"/>
    <w:multiLevelType w:val="hybridMultilevel"/>
    <w:tmpl w:val="FE7EF63C"/>
    <w:lvl w:ilvl="0" w:tplc="DEEEFB22">
      <w:start w:val="1"/>
      <w:numFmt w:val="decimal"/>
      <w:lvlText w:val="%1)"/>
      <w:lvlJc w:val="left"/>
      <w:pPr>
        <w:ind w:left="720" w:hanging="360"/>
      </w:pPr>
    </w:lvl>
    <w:lvl w:ilvl="1" w:tplc="D7BE174A">
      <w:start w:val="1"/>
      <w:numFmt w:val="lowerLetter"/>
      <w:lvlText w:val="%2."/>
      <w:lvlJc w:val="left"/>
      <w:pPr>
        <w:ind w:left="1440" w:hanging="360"/>
      </w:pPr>
    </w:lvl>
    <w:lvl w:ilvl="2" w:tplc="F87C3B1A">
      <w:start w:val="1"/>
      <w:numFmt w:val="lowerRoman"/>
      <w:lvlText w:val="%3."/>
      <w:lvlJc w:val="right"/>
      <w:pPr>
        <w:ind w:left="2160" w:hanging="180"/>
      </w:pPr>
    </w:lvl>
    <w:lvl w:ilvl="3" w:tplc="AF40DF80">
      <w:start w:val="1"/>
      <w:numFmt w:val="decimal"/>
      <w:lvlText w:val="%4."/>
      <w:lvlJc w:val="left"/>
      <w:pPr>
        <w:ind w:left="2880" w:hanging="360"/>
      </w:pPr>
    </w:lvl>
    <w:lvl w:ilvl="4" w:tplc="B65A1544">
      <w:start w:val="1"/>
      <w:numFmt w:val="lowerLetter"/>
      <w:lvlText w:val="%5."/>
      <w:lvlJc w:val="left"/>
      <w:pPr>
        <w:ind w:left="3600" w:hanging="360"/>
      </w:pPr>
    </w:lvl>
    <w:lvl w:ilvl="5" w:tplc="446A0FD8">
      <w:start w:val="1"/>
      <w:numFmt w:val="lowerRoman"/>
      <w:lvlText w:val="%6."/>
      <w:lvlJc w:val="right"/>
      <w:pPr>
        <w:ind w:left="4320" w:hanging="180"/>
      </w:pPr>
    </w:lvl>
    <w:lvl w:ilvl="6" w:tplc="3D8ECBB6">
      <w:start w:val="1"/>
      <w:numFmt w:val="decimal"/>
      <w:lvlText w:val="%7."/>
      <w:lvlJc w:val="left"/>
      <w:pPr>
        <w:ind w:left="5040" w:hanging="360"/>
      </w:pPr>
    </w:lvl>
    <w:lvl w:ilvl="7" w:tplc="C390DF14">
      <w:start w:val="1"/>
      <w:numFmt w:val="lowerLetter"/>
      <w:lvlText w:val="%8."/>
      <w:lvlJc w:val="left"/>
      <w:pPr>
        <w:ind w:left="5760" w:hanging="360"/>
      </w:pPr>
    </w:lvl>
    <w:lvl w:ilvl="8" w:tplc="ADC4C9A8">
      <w:start w:val="1"/>
      <w:numFmt w:val="lowerRoman"/>
      <w:lvlText w:val="%9."/>
      <w:lvlJc w:val="right"/>
      <w:pPr>
        <w:ind w:left="6480" w:hanging="180"/>
      </w:pPr>
    </w:lvl>
  </w:abstractNum>
  <w:abstractNum w:abstractNumId="13" w15:restartNumberingAfterBreak="0">
    <w:nsid w:val="1BF94538"/>
    <w:multiLevelType w:val="hybridMultilevel"/>
    <w:tmpl w:val="9FDE98C0"/>
    <w:lvl w:ilvl="0" w:tplc="82AC870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EC94824"/>
    <w:multiLevelType w:val="hybridMultilevel"/>
    <w:tmpl w:val="3BA6A0C6"/>
    <w:lvl w:ilvl="0" w:tplc="AC70F9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F2D481A"/>
    <w:multiLevelType w:val="hybridMultilevel"/>
    <w:tmpl w:val="5E1CE7E6"/>
    <w:lvl w:ilvl="0" w:tplc="DF8ED8E0">
      <w:start w:val="1"/>
      <w:numFmt w:val="lowerLetter"/>
      <w:lvlText w:val="%1)"/>
      <w:lvlJc w:val="left"/>
      <w:pPr>
        <w:ind w:left="1080" w:hanging="360"/>
      </w:pPr>
      <w:rPr>
        <w:rFonts w:hint="default"/>
        <w:color w:val="auto"/>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F42652F"/>
    <w:multiLevelType w:val="hybridMultilevel"/>
    <w:tmpl w:val="36B41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86030B"/>
    <w:multiLevelType w:val="hybridMultilevel"/>
    <w:tmpl w:val="12A6B83E"/>
    <w:lvl w:ilvl="0" w:tplc="7E8067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24DA65D0"/>
    <w:multiLevelType w:val="hybridMultilevel"/>
    <w:tmpl w:val="179622DA"/>
    <w:lvl w:ilvl="0" w:tplc="118EC0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810742"/>
    <w:multiLevelType w:val="hybridMultilevel"/>
    <w:tmpl w:val="7D3CFF28"/>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2B150EF1"/>
    <w:multiLevelType w:val="hybridMultilevel"/>
    <w:tmpl w:val="71008994"/>
    <w:lvl w:ilvl="0" w:tplc="D482FF6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3E6162F3"/>
    <w:multiLevelType w:val="hybridMultilevel"/>
    <w:tmpl w:val="1ABCF396"/>
    <w:lvl w:ilvl="0" w:tplc="856ADB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F2521FE"/>
    <w:multiLevelType w:val="hybridMultilevel"/>
    <w:tmpl w:val="686204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582EC6"/>
    <w:multiLevelType w:val="hybridMultilevel"/>
    <w:tmpl w:val="BA6AE4FA"/>
    <w:lvl w:ilvl="0" w:tplc="CB4A70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0816276"/>
    <w:multiLevelType w:val="hybridMultilevel"/>
    <w:tmpl w:val="F53A5C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B77512"/>
    <w:multiLevelType w:val="hybridMultilevel"/>
    <w:tmpl w:val="88662674"/>
    <w:lvl w:ilvl="0" w:tplc="98A8E6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36424C7"/>
    <w:multiLevelType w:val="hybridMultilevel"/>
    <w:tmpl w:val="3B4E68E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43B65797"/>
    <w:multiLevelType w:val="hybridMultilevel"/>
    <w:tmpl w:val="B3344D4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E3688B"/>
    <w:multiLevelType w:val="hybridMultilevel"/>
    <w:tmpl w:val="BEB26B0A"/>
    <w:lvl w:ilvl="0" w:tplc="E2F8D6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4BF83E32"/>
    <w:multiLevelType w:val="hybridMultilevel"/>
    <w:tmpl w:val="9090703E"/>
    <w:lvl w:ilvl="0" w:tplc="AF642E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4C2740DD"/>
    <w:multiLevelType w:val="hybridMultilevel"/>
    <w:tmpl w:val="FE9C3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D8A622D"/>
    <w:multiLevelType w:val="multilevel"/>
    <w:tmpl w:val="C3262E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FBE60FE"/>
    <w:multiLevelType w:val="hybridMultilevel"/>
    <w:tmpl w:val="AE6CF162"/>
    <w:lvl w:ilvl="0" w:tplc="7DEA0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2CD4E47"/>
    <w:multiLevelType w:val="hybridMultilevel"/>
    <w:tmpl w:val="4E6E4C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9AC6F3D"/>
    <w:multiLevelType w:val="multilevel"/>
    <w:tmpl w:val="787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A856063"/>
    <w:multiLevelType w:val="hybridMultilevel"/>
    <w:tmpl w:val="4530D382"/>
    <w:lvl w:ilvl="0" w:tplc="DAE87E8C">
      <w:start w:val="1"/>
      <w:numFmt w:val="decimal"/>
      <w:lvlText w:val="%1)"/>
      <w:lvlJc w:val="left"/>
      <w:pPr>
        <w:ind w:left="1440" w:hanging="360"/>
      </w:pPr>
      <w:rPr>
        <w:rFonts w:hint="default"/>
        <w:i w:val="0"/>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3F3294A"/>
    <w:multiLevelType w:val="hybridMultilevel"/>
    <w:tmpl w:val="79681DD2"/>
    <w:lvl w:ilvl="0" w:tplc="A19A3CF2">
      <w:start w:val="1"/>
      <w:numFmt w:val="decimal"/>
      <w:lvlText w:val="%1)"/>
      <w:lvlJc w:val="left"/>
      <w:pPr>
        <w:ind w:left="1640" w:hanging="360"/>
      </w:pPr>
      <w:rPr>
        <w:rFonts w:hint="default"/>
        <w:color w:val="auto"/>
      </w:rPr>
    </w:lvl>
    <w:lvl w:ilvl="1" w:tplc="40090019" w:tentative="1">
      <w:start w:val="1"/>
      <w:numFmt w:val="lowerLetter"/>
      <w:lvlText w:val="%2."/>
      <w:lvlJc w:val="left"/>
      <w:pPr>
        <w:ind w:left="2360" w:hanging="360"/>
      </w:pPr>
    </w:lvl>
    <w:lvl w:ilvl="2" w:tplc="4009001B" w:tentative="1">
      <w:start w:val="1"/>
      <w:numFmt w:val="lowerRoman"/>
      <w:lvlText w:val="%3."/>
      <w:lvlJc w:val="right"/>
      <w:pPr>
        <w:ind w:left="3080" w:hanging="180"/>
      </w:pPr>
    </w:lvl>
    <w:lvl w:ilvl="3" w:tplc="4009000F" w:tentative="1">
      <w:start w:val="1"/>
      <w:numFmt w:val="decimal"/>
      <w:lvlText w:val="%4."/>
      <w:lvlJc w:val="left"/>
      <w:pPr>
        <w:ind w:left="3800" w:hanging="360"/>
      </w:pPr>
    </w:lvl>
    <w:lvl w:ilvl="4" w:tplc="40090019" w:tentative="1">
      <w:start w:val="1"/>
      <w:numFmt w:val="lowerLetter"/>
      <w:lvlText w:val="%5."/>
      <w:lvlJc w:val="left"/>
      <w:pPr>
        <w:ind w:left="4520" w:hanging="360"/>
      </w:pPr>
    </w:lvl>
    <w:lvl w:ilvl="5" w:tplc="4009001B" w:tentative="1">
      <w:start w:val="1"/>
      <w:numFmt w:val="lowerRoman"/>
      <w:lvlText w:val="%6."/>
      <w:lvlJc w:val="right"/>
      <w:pPr>
        <w:ind w:left="5240" w:hanging="180"/>
      </w:pPr>
    </w:lvl>
    <w:lvl w:ilvl="6" w:tplc="4009000F" w:tentative="1">
      <w:start w:val="1"/>
      <w:numFmt w:val="decimal"/>
      <w:lvlText w:val="%7."/>
      <w:lvlJc w:val="left"/>
      <w:pPr>
        <w:ind w:left="5960" w:hanging="360"/>
      </w:pPr>
    </w:lvl>
    <w:lvl w:ilvl="7" w:tplc="40090019" w:tentative="1">
      <w:start w:val="1"/>
      <w:numFmt w:val="lowerLetter"/>
      <w:lvlText w:val="%8."/>
      <w:lvlJc w:val="left"/>
      <w:pPr>
        <w:ind w:left="6680" w:hanging="360"/>
      </w:pPr>
    </w:lvl>
    <w:lvl w:ilvl="8" w:tplc="4009001B" w:tentative="1">
      <w:start w:val="1"/>
      <w:numFmt w:val="lowerRoman"/>
      <w:lvlText w:val="%9."/>
      <w:lvlJc w:val="right"/>
      <w:pPr>
        <w:ind w:left="7400" w:hanging="180"/>
      </w:pPr>
    </w:lvl>
  </w:abstractNum>
  <w:abstractNum w:abstractNumId="37" w15:restartNumberingAfterBreak="0">
    <w:nsid w:val="64931CC6"/>
    <w:multiLevelType w:val="hybridMultilevel"/>
    <w:tmpl w:val="BBF8CDE8"/>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4F02829"/>
    <w:multiLevelType w:val="hybridMultilevel"/>
    <w:tmpl w:val="ED6AC0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F9558A"/>
    <w:multiLevelType w:val="hybridMultilevel"/>
    <w:tmpl w:val="C9705C26"/>
    <w:lvl w:ilvl="0" w:tplc="600642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B96265"/>
    <w:multiLevelType w:val="hybridMultilevel"/>
    <w:tmpl w:val="8402A0EC"/>
    <w:lvl w:ilvl="0" w:tplc="3098C3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6E045637"/>
    <w:multiLevelType w:val="hybridMultilevel"/>
    <w:tmpl w:val="0BC25D12"/>
    <w:lvl w:ilvl="0" w:tplc="7E24D3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6E1A3798"/>
    <w:multiLevelType w:val="hybridMultilevel"/>
    <w:tmpl w:val="E0024DCC"/>
    <w:lvl w:ilvl="0" w:tplc="B36CD520">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70374B5D"/>
    <w:multiLevelType w:val="hybridMultilevel"/>
    <w:tmpl w:val="810E7072"/>
    <w:lvl w:ilvl="0" w:tplc="BD3E65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2F15FA5"/>
    <w:multiLevelType w:val="hybridMultilevel"/>
    <w:tmpl w:val="B69877F6"/>
    <w:lvl w:ilvl="0" w:tplc="740ED8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4B63FFE"/>
    <w:multiLevelType w:val="hybridMultilevel"/>
    <w:tmpl w:val="C68C5B34"/>
    <w:lvl w:ilvl="0" w:tplc="AE94DA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6544F14"/>
    <w:multiLevelType w:val="hybridMultilevel"/>
    <w:tmpl w:val="F3F46F9A"/>
    <w:lvl w:ilvl="0" w:tplc="BCC6AA9E">
      <w:start w:val="1"/>
      <w:numFmt w:val="lowerLetter"/>
      <w:lvlText w:val="%1)"/>
      <w:lvlJc w:val="left"/>
      <w:pPr>
        <w:ind w:left="1080" w:hanging="360"/>
      </w:pPr>
      <w:rPr>
        <w:rFonts w:hint="default"/>
        <w:b/>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7748444E"/>
    <w:multiLevelType w:val="hybridMultilevel"/>
    <w:tmpl w:val="4C42EF60"/>
    <w:lvl w:ilvl="0" w:tplc="F190AB6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8" w15:restartNumberingAfterBreak="0">
    <w:nsid w:val="77513BBF"/>
    <w:multiLevelType w:val="hybridMultilevel"/>
    <w:tmpl w:val="F110BD96"/>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49" w15:restartNumberingAfterBreak="0">
    <w:nsid w:val="7F95596C"/>
    <w:multiLevelType w:val="hybridMultilevel"/>
    <w:tmpl w:val="BCF23BA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2085754998">
    <w:abstractNumId w:val="12"/>
  </w:num>
  <w:num w:numId="2" w16cid:durableId="486282630">
    <w:abstractNumId w:val="9"/>
  </w:num>
  <w:num w:numId="3" w16cid:durableId="1509254010">
    <w:abstractNumId w:val="38"/>
  </w:num>
  <w:num w:numId="4" w16cid:durableId="673801290">
    <w:abstractNumId w:val="34"/>
  </w:num>
  <w:num w:numId="5" w16cid:durableId="1661079589">
    <w:abstractNumId w:val="1"/>
  </w:num>
  <w:num w:numId="6" w16cid:durableId="581358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3617064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05589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68555677">
    <w:abstractNumId w:val="3"/>
  </w:num>
  <w:num w:numId="10" w16cid:durableId="1896624058">
    <w:abstractNumId w:val="46"/>
  </w:num>
  <w:num w:numId="11" w16cid:durableId="170141548">
    <w:abstractNumId w:val="16"/>
  </w:num>
  <w:num w:numId="12" w16cid:durableId="665404378">
    <w:abstractNumId w:val="31"/>
  </w:num>
  <w:num w:numId="13" w16cid:durableId="124126618">
    <w:abstractNumId w:val="39"/>
  </w:num>
  <w:num w:numId="14" w16cid:durableId="799346160">
    <w:abstractNumId w:val="14"/>
  </w:num>
  <w:num w:numId="15" w16cid:durableId="223030973">
    <w:abstractNumId w:val="45"/>
  </w:num>
  <w:num w:numId="16" w16cid:durableId="2099591859">
    <w:abstractNumId w:val="6"/>
  </w:num>
  <w:num w:numId="17" w16cid:durableId="1912428119">
    <w:abstractNumId w:val="43"/>
  </w:num>
  <w:num w:numId="18" w16cid:durableId="1590386288">
    <w:abstractNumId w:val="5"/>
  </w:num>
  <w:num w:numId="19" w16cid:durableId="1968849141">
    <w:abstractNumId w:val="47"/>
  </w:num>
  <w:num w:numId="20" w16cid:durableId="1484665753">
    <w:abstractNumId w:val="36"/>
  </w:num>
  <w:num w:numId="21" w16cid:durableId="149835133">
    <w:abstractNumId w:val="15"/>
  </w:num>
  <w:num w:numId="22" w16cid:durableId="1381587120">
    <w:abstractNumId w:val="35"/>
  </w:num>
  <w:num w:numId="23" w16cid:durableId="26419403">
    <w:abstractNumId w:val="44"/>
  </w:num>
  <w:num w:numId="24" w16cid:durableId="1357075396">
    <w:abstractNumId w:val="25"/>
  </w:num>
  <w:num w:numId="25" w16cid:durableId="1923441576">
    <w:abstractNumId w:val="42"/>
  </w:num>
  <w:num w:numId="26" w16cid:durableId="2125726714">
    <w:abstractNumId w:val="2"/>
  </w:num>
  <w:num w:numId="27" w16cid:durableId="1555579306">
    <w:abstractNumId w:val="22"/>
  </w:num>
  <w:num w:numId="28" w16cid:durableId="2068643904">
    <w:abstractNumId w:val="18"/>
  </w:num>
  <w:num w:numId="29" w16cid:durableId="974984974">
    <w:abstractNumId w:val="32"/>
  </w:num>
  <w:num w:numId="30" w16cid:durableId="1233000732">
    <w:abstractNumId w:val="11"/>
  </w:num>
  <w:num w:numId="31" w16cid:durableId="112097951">
    <w:abstractNumId w:val="7"/>
  </w:num>
  <w:num w:numId="32" w16cid:durableId="1683967295">
    <w:abstractNumId w:val="13"/>
  </w:num>
  <w:num w:numId="33" w16cid:durableId="299657907">
    <w:abstractNumId w:val="27"/>
  </w:num>
  <w:num w:numId="34" w16cid:durableId="1587226897">
    <w:abstractNumId w:val="40"/>
  </w:num>
  <w:num w:numId="35" w16cid:durableId="1564876451">
    <w:abstractNumId w:val="48"/>
  </w:num>
  <w:num w:numId="36" w16cid:durableId="487554456">
    <w:abstractNumId w:val="26"/>
  </w:num>
  <w:num w:numId="37" w16cid:durableId="1201632435">
    <w:abstractNumId w:val="24"/>
  </w:num>
  <w:num w:numId="38" w16cid:durableId="1408530855">
    <w:abstractNumId w:val="0"/>
  </w:num>
  <w:num w:numId="39" w16cid:durableId="144974589">
    <w:abstractNumId w:val="33"/>
  </w:num>
  <w:num w:numId="40" w16cid:durableId="1835680570">
    <w:abstractNumId w:val="29"/>
  </w:num>
  <w:num w:numId="41" w16cid:durableId="1790973939">
    <w:abstractNumId w:val="49"/>
  </w:num>
  <w:num w:numId="42" w16cid:durableId="359740093">
    <w:abstractNumId w:val="10"/>
  </w:num>
  <w:num w:numId="43" w16cid:durableId="1499685136">
    <w:abstractNumId w:val="30"/>
  </w:num>
  <w:num w:numId="44" w16cid:durableId="496268640">
    <w:abstractNumId w:val="23"/>
  </w:num>
  <w:num w:numId="45" w16cid:durableId="1190328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32663313">
    <w:abstractNumId w:val="20"/>
  </w:num>
  <w:num w:numId="47" w16cid:durableId="318576130">
    <w:abstractNumId w:val="17"/>
  </w:num>
  <w:num w:numId="48" w16cid:durableId="250041941">
    <w:abstractNumId w:val="21"/>
  </w:num>
  <w:num w:numId="49" w16cid:durableId="1174146874">
    <w:abstractNumId w:val="28"/>
  </w:num>
  <w:num w:numId="50" w16cid:durableId="1379473764">
    <w:abstractNumId w:val="41"/>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ubra Singh">
    <w15:presenceInfo w15:providerId="AD" w15:userId="S::SSingh2@a10networks.com::b85e6042-0215-417b-8465-9c53d98dad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4789"/>
    <w:rsid w:val="00005DC0"/>
    <w:rsid w:val="0000629A"/>
    <w:rsid w:val="00006906"/>
    <w:rsid w:val="000076CC"/>
    <w:rsid w:val="00007E00"/>
    <w:rsid w:val="00007F5C"/>
    <w:rsid w:val="00010267"/>
    <w:rsid w:val="00011EFE"/>
    <w:rsid w:val="000124B1"/>
    <w:rsid w:val="00012725"/>
    <w:rsid w:val="000127F7"/>
    <w:rsid w:val="0001401F"/>
    <w:rsid w:val="00014213"/>
    <w:rsid w:val="00014DDF"/>
    <w:rsid w:val="00015A74"/>
    <w:rsid w:val="0001664C"/>
    <w:rsid w:val="0001699A"/>
    <w:rsid w:val="00016ABB"/>
    <w:rsid w:val="0002060F"/>
    <w:rsid w:val="00020A5B"/>
    <w:rsid w:val="00021201"/>
    <w:rsid w:val="000227E0"/>
    <w:rsid w:val="00022F82"/>
    <w:rsid w:val="00023C8E"/>
    <w:rsid w:val="000246B9"/>
    <w:rsid w:val="0002543F"/>
    <w:rsid w:val="00025C02"/>
    <w:rsid w:val="0002690A"/>
    <w:rsid w:val="00026D38"/>
    <w:rsid w:val="00027F91"/>
    <w:rsid w:val="00027FFD"/>
    <w:rsid w:val="000309FB"/>
    <w:rsid w:val="00031195"/>
    <w:rsid w:val="00031F31"/>
    <w:rsid w:val="00032645"/>
    <w:rsid w:val="000336BF"/>
    <w:rsid w:val="00034B12"/>
    <w:rsid w:val="000355A1"/>
    <w:rsid w:val="00035A77"/>
    <w:rsid w:val="00035B28"/>
    <w:rsid w:val="0003706E"/>
    <w:rsid w:val="000371FC"/>
    <w:rsid w:val="000379A7"/>
    <w:rsid w:val="000405BA"/>
    <w:rsid w:val="0004187B"/>
    <w:rsid w:val="00041B40"/>
    <w:rsid w:val="00041D45"/>
    <w:rsid w:val="0004225D"/>
    <w:rsid w:val="0004254F"/>
    <w:rsid w:val="0004267A"/>
    <w:rsid w:val="0004335D"/>
    <w:rsid w:val="000434EC"/>
    <w:rsid w:val="00043722"/>
    <w:rsid w:val="00043885"/>
    <w:rsid w:val="0004399A"/>
    <w:rsid w:val="000439D6"/>
    <w:rsid w:val="00044C0C"/>
    <w:rsid w:val="000452C5"/>
    <w:rsid w:val="00045D8D"/>
    <w:rsid w:val="0004618A"/>
    <w:rsid w:val="00046382"/>
    <w:rsid w:val="00052B14"/>
    <w:rsid w:val="000532D5"/>
    <w:rsid w:val="00053DE5"/>
    <w:rsid w:val="00054195"/>
    <w:rsid w:val="00054EE3"/>
    <w:rsid w:val="0005522B"/>
    <w:rsid w:val="000552DA"/>
    <w:rsid w:val="00055FDB"/>
    <w:rsid w:val="0005605A"/>
    <w:rsid w:val="000562EB"/>
    <w:rsid w:val="0005652B"/>
    <w:rsid w:val="00056962"/>
    <w:rsid w:val="00057A9D"/>
    <w:rsid w:val="00060882"/>
    <w:rsid w:val="00061460"/>
    <w:rsid w:val="000621C2"/>
    <w:rsid w:val="0006228A"/>
    <w:rsid w:val="000623FB"/>
    <w:rsid w:val="000626B5"/>
    <w:rsid w:val="00062FD6"/>
    <w:rsid w:val="00063442"/>
    <w:rsid w:val="000634FB"/>
    <w:rsid w:val="000637F4"/>
    <w:rsid w:val="00064163"/>
    <w:rsid w:val="000650C0"/>
    <w:rsid w:val="00065970"/>
    <w:rsid w:val="00065EFA"/>
    <w:rsid w:val="00066231"/>
    <w:rsid w:val="000664C2"/>
    <w:rsid w:val="0006667F"/>
    <w:rsid w:val="00070D16"/>
    <w:rsid w:val="0007125C"/>
    <w:rsid w:val="00071A21"/>
    <w:rsid w:val="00071AD4"/>
    <w:rsid w:val="00071BAF"/>
    <w:rsid w:val="00071D21"/>
    <w:rsid w:val="00071EE5"/>
    <w:rsid w:val="00072A1B"/>
    <w:rsid w:val="000737A0"/>
    <w:rsid w:val="00073A0A"/>
    <w:rsid w:val="000741F3"/>
    <w:rsid w:val="0007458C"/>
    <w:rsid w:val="00076622"/>
    <w:rsid w:val="000766A0"/>
    <w:rsid w:val="00077057"/>
    <w:rsid w:val="000770E1"/>
    <w:rsid w:val="0008165A"/>
    <w:rsid w:val="00081F36"/>
    <w:rsid w:val="000824FA"/>
    <w:rsid w:val="000829AD"/>
    <w:rsid w:val="00084325"/>
    <w:rsid w:val="00084D22"/>
    <w:rsid w:val="000863BB"/>
    <w:rsid w:val="00086EA3"/>
    <w:rsid w:val="000872C0"/>
    <w:rsid w:val="00087C7B"/>
    <w:rsid w:val="000901F0"/>
    <w:rsid w:val="00090381"/>
    <w:rsid w:val="000904A6"/>
    <w:rsid w:val="00091408"/>
    <w:rsid w:val="0009214B"/>
    <w:rsid w:val="00093283"/>
    <w:rsid w:val="000932EC"/>
    <w:rsid w:val="00093F80"/>
    <w:rsid w:val="00094FF1"/>
    <w:rsid w:val="000956EC"/>
    <w:rsid w:val="00095DEB"/>
    <w:rsid w:val="000962B8"/>
    <w:rsid w:val="0009678B"/>
    <w:rsid w:val="00096909"/>
    <w:rsid w:val="000970D1"/>
    <w:rsid w:val="000A0C64"/>
    <w:rsid w:val="000A2067"/>
    <w:rsid w:val="000A21E0"/>
    <w:rsid w:val="000A250D"/>
    <w:rsid w:val="000A2592"/>
    <w:rsid w:val="000A3799"/>
    <w:rsid w:val="000A457C"/>
    <w:rsid w:val="000A4921"/>
    <w:rsid w:val="000A5C7F"/>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2303"/>
    <w:rsid w:val="000B3103"/>
    <w:rsid w:val="000B4314"/>
    <w:rsid w:val="000B463D"/>
    <w:rsid w:val="000B55A4"/>
    <w:rsid w:val="000B5FDB"/>
    <w:rsid w:val="000B6E65"/>
    <w:rsid w:val="000B7579"/>
    <w:rsid w:val="000B7C62"/>
    <w:rsid w:val="000C18E8"/>
    <w:rsid w:val="000C1AAA"/>
    <w:rsid w:val="000C1ACE"/>
    <w:rsid w:val="000C21E5"/>
    <w:rsid w:val="000C3BB8"/>
    <w:rsid w:val="000C4079"/>
    <w:rsid w:val="000C43FF"/>
    <w:rsid w:val="000C4C3D"/>
    <w:rsid w:val="000C4D11"/>
    <w:rsid w:val="000C599B"/>
    <w:rsid w:val="000C73F3"/>
    <w:rsid w:val="000C7791"/>
    <w:rsid w:val="000D0C41"/>
    <w:rsid w:val="000D11A6"/>
    <w:rsid w:val="000D13A5"/>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F008C"/>
    <w:rsid w:val="000F017A"/>
    <w:rsid w:val="000F0452"/>
    <w:rsid w:val="000F1068"/>
    <w:rsid w:val="000F1839"/>
    <w:rsid w:val="000F2C15"/>
    <w:rsid w:val="000F2C70"/>
    <w:rsid w:val="000F315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85B"/>
    <w:rsid w:val="00101A30"/>
    <w:rsid w:val="00103CB6"/>
    <w:rsid w:val="00103D0C"/>
    <w:rsid w:val="00103F45"/>
    <w:rsid w:val="001044B6"/>
    <w:rsid w:val="00104881"/>
    <w:rsid w:val="001049D9"/>
    <w:rsid w:val="00105ECF"/>
    <w:rsid w:val="001069EE"/>
    <w:rsid w:val="00106B8B"/>
    <w:rsid w:val="00106F76"/>
    <w:rsid w:val="00107A65"/>
    <w:rsid w:val="001101FE"/>
    <w:rsid w:val="0011026C"/>
    <w:rsid w:val="00110E81"/>
    <w:rsid w:val="0011217D"/>
    <w:rsid w:val="00112262"/>
    <w:rsid w:val="0011272A"/>
    <w:rsid w:val="00113804"/>
    <w:rsid w:val="001143A4"/>
    <w:rsid w:val="001144EC"/>
    <w:rsid w:val="00114948"/>
    <w:rsid w:val="0011527C"/>
    <w:rsid w:val="00116242"/>
    <w:rsid w:val="001165FF"/>
    <w:rsid w:val="001167BE"/>
    <w:rsid w:val="00116D79"/>
    <w:rsid w:val="00117EF0"/>
    <w:rsid w:val="00120287"/>
    <w:rsid w:val="001219A7"/>
    <w:rsid w:val="00121DD3"/>
    <w:rsid w:val="00122528"/>
    <w:rsid w:val="00122A3C"/>
    <w:rsid w:val="00122DF5"/>
    <w:rsid w:val="00122E87"/>
    <w:rsid w:val="00123F7A"/>
    <w:rsid w:val="00124129"/>
    <w:rsid w:val="001259CC"/>
    <w:rsid w:val="00125F9F"/>
    <w:rsid w:val="00126220"/>
    <w:rsid w:val="00126732"/>
    <w:rsid w:val="0012675D"/>
    <w:rsid w:val="0012704B"/>
    <w:rsid w:val="0012704E"/>
    <w:rsid w:val="00127087"/>
    <w:rsid w:val="0012749B"/>
    <w:rsid w:val="00127EFE"/>
    <w:rsid w:val="0013068F"/>
    <w:rsid w:val="00130706"/>
    <w:rsid w:val="001308DA"/>
    <w:rsid w:val="00130CD8"/>
    <w:rsid w:val="001317AD"/>
    <w:rsid w:val="0013180A"/>
    <w:rsid w:val="001347DC"/>
    <w:rsid w:val="001348F8"/>
    <w:rsid w:val="00135BAF"/>
    <w:rsid w:val="00137236"/>
    <w:rsid w:val="00137301"/>
    <w:rsid w:val="00137942"/>
    <w:rsid w:val="00137F00"/>
    <w:rsid w:val="00140170"/>
    <w:rsid w:val="001403DA"/>
    <w:rsid w:val="00140840"/>
    <w:rsid w:val="00140CEC"/>
    <w:rsid w:val="00140F7B"/>
    <w:rsid w:val="00141BBA"/>
    <w:rsid w:val="001423BB"/>
    <w:rsid w:val="00143268"/>
    <w:rsid w:val="001432A9"/>
    <w:rsid w:val="00144057"/>
    <w:rsid w:val="001448C0"/>
    <w:rsid w:val="001449CB"/>
    <w:rsid w:val="001450A8"/>
    <w:rsid w:val="0014554A"/>
    <w:rsid w:val="001460EF"/>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421"/>
    <w:rsid w:val="001576C1"/>
    <w:rsid w:val="0015795F"/>
    <w:rsid w:val="00157A29"/>
    <w:rsid w:val="00157C1B"/>
    <w:rsid w:val="001602A5"/>
    <w:rsid w:val="0016055F"/>
    <w:rsid w:val="00160DA5"/>
    <w:rsid w:val="00161A09"/>
    <w:rsid w:val="00162B0F"/>
    <w:rsid w:val="00163668"/>
    <w:rsid w:val="001637C1"/>
    <w:rsid w:val="00163F6A"/>
    <w:rsid w:val="00164A1E"/>
    <w:rsid w:val="00164DC6"/>
    <w:rsid w:val="0016517C"/>
    <w:rsid w:val="001665F0"/>
    <w:rsid w:val="00167B12"/>
    <w:rsid w:val="00167C34"/>
    <w:rsid w:val="00170069"/>
    <w:rsid w:val="0017043E"/>
    <w:rsid w:val="00170529"/>
    <w:rsid w:val="0017092D"/>
    <w:rsid w:val="001709C0"/>
    <w:rsid w:val="00170C3C"/>
    <w:rsid w:val="001715FA"/>
    <w:rsid w:val="0017167F"/>
    <w:rsid w:val="00171BA6"/>
    <w:rsid w:val="00171CED"/>
    <w:rsid w:val="00171EF3"/>
    <w:rsid w:val="0017291F"/>
    <w:rsid w:val="0017293A"/>
    <w:rsid w:val="00172EE8"/>
    <w:rsid w:val="00172F7B"/>
    <w:rsid w:val="00172FDC"/>
    <w:rsid w:val="001747D4"/>
    <w:rsid w:val="00174EF8"/>
    <w:rsid w:val="00174F6C"/>
    <w:rsid w:val="00174F9F"/>
    <w:rsid w:val="001751F4"/>
    <w:rsid w:val="001769BF"/>
    <w:rsid w:val="00176E18"/>
    <w:rsid w:val="00177113"/>
    <w:rsid w:val="001777DC"/>
    <w:rsid w:val="00177E8C"/>
    <w:rsid w:val="00180DB5"/>
    <w:rsid w:val="001810DA"/>
    <w:rsid w:val="0018119C"/>
    <w:rsid w:val="00182A0C"/>
    <w:rsid w:val="001836B0"/>
    <w:rsid w:val="00184055"/>
    <w:rsid w:val="00184505"/>
    <w:rsid w:val="0018487D"/>
    <w:rsid w:val="00184AC2"/>
    <w:rsid w:val="00184CCF"/>
    <w:rsid w:val="001854EB"/>
    <w:rsid w:val="00185B17"/>
    <w:rsid w:val="00185F32"/>
    <w:rsid w:val="00186647"/>
    <w:rsid w:val="0019012F"/>
    <w:rsid w:val="001903C0"/>
    <w:rsid w:val="00190881"/>
    <w:rsid w:val="001916FD"/>
    <w:rsid w:val="00192C9E"/>
    <w:rsid w:val="00193871"/>
    <w:rsid w:val="001940A6"/>
    <w:rsid w:val="001946C1"/>
    <w:rsid w:val="001947F9"/>
    <w:rsid w:val="00195604"/>
    <w:rsid w:val="0019577F"/>
    <w:rsid w:val="0019589F"/>
    <w:rsid w:val="00195AD7"/>
    <w:rsid w:val="00195B2A"/>
    <w:rsid w:val="00196921"/>
    <w:rsid w:val="00196B97"/>
    <w:rsid w:val="001974C5"/>
    <w:rsid w:val="001A017D"/>
    <w:rsid w:val="001A08FF"/>
    <w:rsid w:val="001A0C32"/>
    <w:rsid w:val="001A0C61"/>
    <w:rsid w:val="001A0F57"/>
    <w:rsid w:val="001A1C16"/>
    <w:rsid w:val="001A2A7A"/>
    <w:rsid w:val="001A2C0F"/>
    <w:rsid w:val="001A3796"/>
    <w:rsid w:val="001A3AE2"/>
    <w:rsid w:val="001A4D7D"/>
    <w:rsid w:val="001A5AB1"/>
    <w:rsid w:val="001A5BAA"/>
    <w:rsid w:val="001A69B4"/>
    <w:rsid w:val="001A69B5"/>
    <w:rsid w:val="001A6C0D"/>
    <w:rsid w:val="001A734D"/>
    <w:rsid w:val="001A796D"/>
    <w:rsid w:val="001B03AF"/>
    <w:rsid w:val="001B0877"/>
    <w:rsid w:val="001B11C0"/>
    <w:rsid w:val="001B145C"/>
    <w:rsid w:val="001B18E5"/>
    <w:rsid w:val="001B1FD6"/>
    <w:rsid w:val="001B20F7"/>
    <w:rsid w:val="001B25F5"/>
    <w:rsid w:val="001B2C12"/>
    <w:rsid w:val="001B2CE3"/>
    <w:rsid w:val="001B301A"/>
    <w:rsid w:val="001B3F77"/>
    <w:rsid w:val="001B5007"/>
    <w:rsid w:val="001B53C5"/>
    <w:rsid w:val="001B5470"/>
    <w:rsid w:val="001B5F08"/>
    <w:rsid w:val="001B6020"/>
    <w:rsid w:val="001B7380"/>
    <w:rsid w:val="001B7F78"/>
    <w:rsid w:val="001C0EA0"/>
    <w:rsid w:val="001C0ED2"/>
    <w:rsid w:val="001C1908"/>
    <w:rsid w:val="001C223D"/>
    <w:rsid w:val="001C2448"/>
    <w:rsid w:val="001C25AA"/>
    <w:rsid w:val="001C2750"/>
    <w:rsid w:val="001C2A95"/>
    <w:rsid w:val="001C2DEA"/>
    <w:rsid w:val="001C31B9"/>
    <w:rsid w:val="001C4049"/>
    <w:rsid w:val="001C4309"/>
    <w:rsid w:val="001C48E3"/>
    <w:rsid w:val="001C4D25"/>
    <w:rsid w:val="001C58F2"/>
    <w:rsid w:val="001C661F"/>
    <w:rsid w:val="001C69C0"/>
    <w:rsid w:val="001C746F"/>
    <w:rsid w:val="001C7A8F"/>
    <w:rsid w:val="001C7F24"/>
    <w:rsid w:val="001C7FE0"/>
    <w:rsid w:val="001D0263"/>
    <w:rsid w:val="001D0344"/>
    <w:rsid w:val="001D03A5"/>
    <w:rsid w:val="001D0964"/>
    <w:rsid w:val="001D09ED"/>
    <w:rsid w:val="001D0C48"/>
    <w:rsid w:val="001D204B"/>
    <w:rsid w:val="001D2E13"/>
    <w:rsid w:val="001D38FC"/>
    <w:rsid w:val="001D3A2E"/>
    <w:rsid w:val="001D4339"/>
    <w:rsid w:val="001D447A"/>
    <w:rsid w:val="001D46FF"/>
    <w:rsid w:val="001D520D"/>
    <w:rsid w:val="001D53DF"/>
    <w:rsid w:val="001D55C0"/>
    <w:rsid w:val="001D5AAE"/>
    <w:rsid w:val="001D6D3A"/>
    <w:rsid w:val="001D7905"/>
    <w:rsid w:val="001E0107"/>
    <w:rsid w:val="001E09EA"/>
    <w:rsid w:val="001E18BE"/>
    <w:rsid w:val="001E1C92"/>
    <w:rsid w:val="001E276A"/>
    <w:rsid w:val="001E27B8"/>
    <w:rsid w:val="001E47E6"/>
    <w:rsid w:val="001E4DA2"/>
    <w:rsid w:val="001E65E5"/>
    <w:rsid w:val="001E6A19"/>
    <w:rsid w:val="001E6AED"/>
    <w:rsid w:val="001E75D8"/>
    <w:rsid w:val="001F0170"/>
    <w:rsid w:val="001F08A4"/>
    <w:rsid w:val="001F19B6"/>
    <w:rsid w:val="001F1AD8"/>
    <w:rsid w:val="001F2B2B"/>
    <w:rsid w:val="001F2D37"/>
    <w:rsid w:val="001F3142"/>
    <w:rsid w:val="001F338C"/>
    <w:rsid w:val="001F3579"/>
    <w:rsid w:val="001F46D8"/>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16CC"/>
    <w:rsid w:val="00211D07"/>
    <w:rsid w:val="00212731"/>
    <w:rsid w:val="00212A2E"/>
    <w:rsid w:val="0021335B"/>
    <w:rsid w:val="002134A4"/>
    <w:rsid w:val="00214353"/>
    <w:rsid w:val="002146DD"/>
    <w:rsid w:val="0021499A"/>
    <w:rsid w:val="0021517B"/>
    <w:rsid w:val="00215BA9"/>
    <w:rsid w:val="002160B4"/>
    <w:rsid w:val="0021653D"/>
    <w:rsid w:val="00216D30"/>
    <w:rsid w:val="002178B3"/>
    <w:rsid w:val="00217D99"/>
    <w:rsid w:val="002208FE"/>
    <w:rsid w:val="00221296"/>
    <w:rsid w:val="00221993"/>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6FC"/>
    <w:rsid w:val="00227B26"/>
    <w:rsid w:val="00230FF0"/>
    <w:rsid w:val="00231A49"/>
    <w:rsid w:val="002325FE"/>
    <w:rsid w:val="002329DB"/>
    <w:rsid w:val="00232DAF"/>
    <w:rsid w:val="002333F3"/>
    <w:rsid w:val="00235CB9"/>
    <w:rsid w:val="002379AA"/>
    <w:rsid w:val="002441DE"/>
    <w:rsid w:val="00244448"/>
    <w:rsid w:val="00244F55"/>
    <w:rsid w:val="00244FA4"/>
    <w:rsid w:val="00246697"/>
    <w:rsid w:val="002466B3"/>
    <w:rsid w:val="00246D0C"/>
    <w:rsid w:val="00247C71"/>
    <w:rsid w:val="00247C96"/>
    <w:rsid w:val="00247F05"/>
    <w:rsid w:val="00247FCE"/>
    <w:rsid w:val="002501F1"/>
    <w:rsid w:val="00250388"/>
    <w:rsid w:val="002511BB"/>
    <w:rsid w:val="0025163F"/>
    <w:rsid w:val="00251F10"/>
    <w:rsid w:val="00252084"/>
    <w:rsid w:val="00252553"/>
    <w:rsid w:val="00255A48"/>
    <w:rsid w:val="00255F05"/>
    <w:rsid w:val="0025670B"/>
    <w:rsid w:val="00257877"/>
    <w:rsid w:val="0026033A"/>
    <w:rsid w:val="0026052D"/>
    <w:rsid w:val="00260753"/>
    <w:rsid w:val="00260BBF"/>
    <w:rsid w:val="0026107C"/>
    <w:rsid w:val="002611CA"/>
    <w:rsid w:val="0026277C"/>
    <w:rsid w:val="002637A9"/>
    <w:rsid w:val="00265A8A"/>
    <w:rsid w:val="00265AA1"/>
    <w:rsid w:val="00266C3F"/>
    <w:rsid w:val="002705EF"/>
    <w:rsid w:val="002705F6"/>
    <w:rsid w:val="00272440"/>
    <w:rsid w:val="00272F86"/>
    <w:rsid w:val="002735C9"/>
    <w:rsid w:val="00273786"/>
    <w:rsid w:val="00273A8E"/>
    <w:rsid w:val="00273CE7"/>
    <w:rsid w:val="00274A2E"/>
    <w:rsid w:val="00274C63"/>
    <w:rsid w:val="00276333"/>
    <w:rsid w:val="00276993"/>
    <w:rsid w:val="00277564"/>
    <w:rsid w:val="002775E5"/>
    <w:rsid w:val="00277B95"/>
    <w:rsid w:val="0028129A"/>
    <w:rsid w:val="00281669"/>
    <w:rsid w:val="0028197F"/>
    <w:rsid w:val="00282611"/>
    <w:rsid w:val="00282AFB"/>
    <w:rsid w:val="002830FC"/>
    <w:rsid w:val="002847B9"/>
    <w:rsid w:val="002849B9"/>
    <w:rsid w:val="0028541F"/>
    <w:rsid w:val="00285543"/>
    <w:rsid w:val="00285E97"/>
    <w:rsid w:val="002862B0"/>
    <w:rsid w:val="0028791E"/>
    <w:rsid w:val="0028794F"/>
    <w:rsid w:val="00287D37"/>
    <w:rsid w:val="00291862"/>
    <w:rsid w:val="00292313"/>
    <w:rsid w:val="00293A6A"/>
    <w:rsid w:val="00293B00"/>
    <w:rsid w:val="0029519A"/>
    <w:rsid w:val="00295585"/>
    <w:rsid w:val="002959D2"/>
    <w:rsid w:val="00296605"/>
    <w:rsid w:val="00296F4F"/>
    <w:rsid w:val="002972F9"/>
    <w:rsid w:val="002A0DC0"/>
    <w:rsid w:val="002A1041"/>
    <w:rsid w:val="002A3104"/>
    <w:rsid w:val="002A451C"/>
    <w:rsid w:val="002A4B74"/>
    <w:rsid w:val="002A5B9D"/>
    <w:rsid w:val="002A5DBF"/>
    <w:rsid w:val="002A68C7"/>
    <w:rsid w:val="002A6921"/>
    <w:rsid w:val="002A6ED5"/>
    <w:rsid w:val="002A70E3"/>
    <w:rsid w:val="002A710C"/>
    <w:rsid w:val="002A77E2"/>
    <w:rsid w:val="002A7FBC"/>
    <w:rsid w:val="002B043C"/>
    <w:rsid w:val="002B10F6"/>
    <w:rsid w:val="002B11A7"/>
    <w:rsid w:val="002B1491"/>
    <w:rsid w:val="002B15B0"/>
    <w:rsid w:val="002B1FE7"/>
    <w:rsid w:val="002B28EB"/>
    <w:rsid w:val="002B2BEA"/>
    <w:rsid w:val="002B2E96"/>
    <w:rsid w:val="002B3778"/>
    <w:rsid w:val="002B4636"/>
    <w:rsid w:val="002B481D"/>
    <w:rsid w:val="002B4AD0"/>
    <w:rsid w:val="002B4DEF"/>
    <w:rsid w:val="002B4ED3"/>
    <w:rsid w:val="002B580A"/>
    <w:rsid w:val="002B7C07"/>
    <w:rsid w:val="002B7D18"/>
    <w:rsid w:val="002C013F"/>
    <w:rsid w:val="002C0BD6"/>
    <w:rsid w:val="002C1468"/>
    <w:rsid w:val="002C2B12"/>
    <w:rsid w:val="002C3608"/>
    <w:rsid w:val="002C3F87"/>
    <w:rsid w:val="002C414F"/>
    <w:rsid w:val="002C4575"/>
    <w:rsid w:val="002C4A1E"/>
    <w:rsid w:val="002C506E"/>
    <w:rsid w:val="002C5208"/>
    <w:rsid w:val="002C56E0"/>
    <w:rsid w:val="002C6F5D"/>
    <w:rsid w:val="002C78A5"/>
    <w:rsid w:val="002D0CB2"/>
    <w:rsid w:val="002D14C5"/>
    <w:rsid w:val="002D20D4"/>
    <w:rsid w:val="002D22D1"/>
    <w:rsid w:val="002D2F55"/>
    <w:rsid w:val="002D456C"/>
    <w:rsid w:val="002D5BCB"/>
    <w:rsid w:val="002D609C"/>
    <w:rsid w:val="002D628C"/>
    <w:rsid w:val="002D6A08"/>
    <w:rsid w:val="002D7671"/>
    <w:rsid w:val="002D7F3D"/>
    <w:rsid w:val="002E0FFF"/>
    <w:rsid w:val="002E134D"/>
    <w:rsid w:val="002E134F"/>
    <w:rsid w:val="002E414D"/>
    <w:rsid w:val="002E4408"/>
    <w:rsid w:val="002E4716"/>
    <w:rsid w:val="002E4D7F"/>
    <w:rsid w:val="002E5311"/>
    <w:rsid w:val="002F018E"/>
    <w:rsid w:val="002F024A"/>
    <w:rsid w:val="002F071A"/>
    <w:rsid w:val="002F1682"/>
    <w:rsid w:val="002F367C"/>
    <w:rsid w:val="002F4A3A"/>
    <w:rsid w:val="002F4D4D"/>
    <w:rsid w:val="002F5439"/>
    <w:rsid w:val="002F5712"/>
    <w:rsid w:val="002F5874"/>
    <w:rsid w:val="002F647C"/>
    <w:rsid w:val="002F6489"/>
    <w:rsid w:val="002F6B2C"/>
    <w:rsid w:val="002F6DB4"/>
    <w:rsid w:val="002F6F7A"/>
    <w:rsid w:val="003002CD"/>
    <w:rsid w:val="00300ED5"/>
    <w:rsid w:val="00302A0E"/>
    <w:rsid w:val="00302B42"/>
    <w:rsid w:val="003044E0"/>
    <w:rsid w:val="00304776"/>
    <w:rsid w:val="003054CE"/>
    <w:rsid w:val="00305CE2"/>
    <w:rsid w:val="00305EC2"/>
    <w:rsid w:val="00305ECD"/>
    <w:rsid w:val="003062C3"/>
    <w:rsid w:val="003067DE"/>
    <w:rsid w:val="00307A4B"/>
    <w:rsid w:val="00310422"/>
    <w:rsid w:val="003104FB"/>
    <w:rsid w:val="0031163A"/>
    <w:rsid w:val="0031177D"/>
    <w:rsid w:val="00311EF9"/>
    <w:rsid w:val="00311F34"/>
    <w:rsid w:val="00311FB3"/>
    <w:rsid w:val="0031234D"/>
    <w:rsid w:val="0031255B"/>
    <w:rsid w:val="00315F52"/>
    <w:rsid w:val="00316030"/>
    <w:rsid w:val="003160F1"/>
    <w:rsid w:val="00316574"/>
    <w:rsid w:val="00317D15"/>
    <w:rsid w:val="003203C0"/>
    <w:rsid w:val="00320695"/>
    <w:rsid w:val="00322F58"/>
    <w:rsid w:val="003231EF"/>
    <w:rsid w:val="00323783"/>
    <w:rsid w:val="00324DA8"/>
    <w:rsid w:val="0032573D"/>
    <w:rsid w:val="003259EF"/>
    <w:rsid w:val="00325B68"/>
    <w:rsid w:val="00330152"/>
    <w:rsid w:val="00330457"/>
    <w:rsid w:val="0033136D"/>
    <w:rsid w:val="00331836"/>
    <w:rsid w:val="00332B8C"/>
    <w:rsid w:val="003333B9"/>
    <w:rsid w:val="00333593"/>
    <w:rsid w:val="003338D6"/>
    <w:rsid w:val="00333B22"/>
    <w:rsid w:val="00334391"/>
    <w:rsid w:val="00334EF0"/>
    <w:rsid w:val="0033587C"/>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4788"/>
    <w:rsid w:val="003555C4"/>
    <w:rsid w:val="00355DDD"/>
    <w:rsid w:val="0035654D"/>
    <w:rsid w:val="00356C1D"/>
    <w:rsid w:val="003571F5"/>
    <w:rsid w:val="003578AF"/>
    <w:rsid w:val="00357EE1"/>
    <w:rsid w:val="003616AC"/>
    <w:rsid w:val="00362222"/>
    <w:rsid w:val="00362619"/>
    <w:rsid w:val="0036337C"/>
    <w:rsid w:val="0036415A"/>
    <w:rsid w:val="00364D3E"/>
    <w:rsid w:val="00364FBB"/>
    <w:rsid w:val="0036538F"/>
    <w:rsid w:val="00365E74"/>
    <w:rsid w:val="0036658A"/>
    <w:rsid w:val="0036781E"/>
    <w:rsid w:val="0037066D"/>
    <w:rsid w:val="00370F7A"/>
    <w:rsid w:val="003730F9"/>
    <w:rsid w:val="00373319"/>
    <w:rsid w:val="00373AC4"/>
    <w:rsid w:val="00373C8B"/>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2FF"/>
    <w:rsid w:val="00384FAC"/>
    <w:rsid w:val="0038628C"/>
    <w:rsid w:val="00386716"/>
    <w:rsid w:val="00386DC3"/>
    <w:rsid w:val="00387033"/>
    <w:rsid w:val="00387179"/>
    <w:rsid w:val="003908C9"/>
    <w:rsid w:val="00391C8F"/>
    <w:rsid w:val="003924D5"/>
    <w:rsid w:val="003927B6"/>
    <w:rsid w:val="00394206"/>
    <w:rsid w:val="0039498B"/>
    <w:rsid w:val="00394CDF"/>
    <w:rsid w:val="003950DA"/>
    <w:rsid w:val="0039586F"/>
    <w:rsid w:val="0039601D"/>
    <w:rsid w:val="003966EA"/>
    <w:rsid w:val="00396A32"/>
    <w:rsid w:val="00396BA9"/>
    <w:rsid w:val="00396E9D"/>
    <w:rsid w:val="00396EFD"/>
    <w:rsid w:val="00397B3F"/>
    <w:rsid w:val="003A0919"/>
    <w:rsid w:val="003A0CDF"/>
    <w:rsid w:val="003A258F"/>
    <w:rsid w:val="003A48EB"/>
    <w:rsid w:val="003A5428"/>
    <w:rsid w:val="003A68C4"/>
    <w:rsid w:val="003A6F8F"/>
    <w:rsid w:val="003A7011"/>
    <w:rsid w:val="003A7FB9"/>
    <w:rsid w:val="003B0163"/>
    <w:rsid w:val="003B03D0"/>
    <w:rsid w:val="003B0590"/>
    <w:rsid w:val="003B09DF"/>
    <w:rsid w:val="003B11A4"/>
    <w:rsid w:val="003B1F85"/>
    <w:rsid w:val="003B26BF"/>
    <w:rsid w:val="003B26ED"/>
    <w:rsid w:val="003B3206"/>
    <w:rsid w:val="003B4C9C"/>
    <w:rsid w:val="003B5FBC"/>
    <w:rsid w:val="003B6CFA"/>
    <w:rsid w:val="003B7454"/>
    <w:rsid w:val="003B78B6"/>
    <w:rsid w:val="003B7E8B"/>
    <w:rsid w:val="003C01F9"/>
    <w:rsid w:val="003C1862"/>
    <w:rsid w:val="003C1E23"/>
    <w:rsid w:val="003C1E33"/>
    <w:rsid w:val="003C1EFA"/>
    <w:rsid w:val="003C273E"/>
    <w:rsid w:val="003C284B"/>
    <w:rsid w:val="003C3D6F"/>
    <w:rsid w:val="003C44DE"/>
    <w:rsid w:val="003C46B5"/>
    <w:rsid w:val="003C4BE6"/>
    <w:rsid w:val="003C4CB5"/>
    <w:rsid w:val="003C503D"/>
    <w:rsid w:val="003C561E"/>
    <w:rsid w:val="003C60ED"/>
    <w:rsid w:val="003C66F7"/>
    <w:rsid w:val="003D03CE"/>
    <w:rsid w:val="003D06AE"/>
    <w:rsid w:val="003D105F"/>
    <w:rsid w:val="003D17C3"/>
    <w:rsid w:val="003D23BC"/>
    <w:rsid w:val="003D23F9"/>
    <w:rsid w:val="003D45CA"/>
    <w:rsid w:val="003D4BD0"/>
    <w:rsid w:val="003D5498"/>
    <w:rsid w:val="003D5874"/>
    <w:rsid w:val="003D5C9B"/>
    <w:rsid w:val="003D627F"/>
    <w:rsid w:val="003D6396"/>
    <w:rsid w:val="003D671A"/>
    <w:rsid w:val="003D67D6"/>
    <w:rsid w:val="003D7439"/>
    <w:rsid w:val="003D79EE"/>
    <w:rsid w:val="003E00A6"/>
    <w:rsid w:val="003E0E33"/>
    <w:rsid w:val="003E13A7"/>
    <w:rsid w:val="003E172C"/>
    <w:rsid w:val="003E1930"/>
    <w:rsid w:val="003E1F2C"/>
    <w:rsid w:val="003E22BF"/>
    <w:rsid w:val="003E2C78"/>
    <w:rsid w:val="003E347B"/>
    <w:rsid w:val="003E36BF"/>
    <w:rsid w:val="003E3709"/>
    <w:rsid w:val="003E3C80"/>
    <w:rsid w:val="003E40FF"/>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428E"/>
    <w:rsid w:val="003F47D7"/>
    <w:rsid w:val="003F49D2"/>
    <w:rsid w:val="003F4CFA"/>
    <w:rsid w:val="003F5908"/>
    <w:rsid w:val="003F5E74"/>
    <w:rsid w:val="003F61BE"/>
    <w:rsid w:val="0040020B"/>
    <w:rsid w:val="004011CF"/>
    <w:rsid w:val="00401457"/>
    <w:rsid w:val="0040208C"/>
    <w:rsid w:val="00402903"/>
    <w:rsid w:val="004045D1"/>
    <w:rsid w:val="00404D56"/>
    <w:rsid w:val="0040502A"/>
    <w:rsid w:val="004057BE"/>
    <w:rsid w:val="00405ABB"/>
    <w:rsid w:val="00405C4A"/>
    <w:rsid w:val="0040616D"/>
    <w:rsid w:val="00406743"/>
    <w:rsid w:val="004069DB"/>
    <w:rsid w:val="0040716F"/>
    <w:rsid w:val="00407C97"/>
    <w:rsid w:val="0041081F"/>
    <w:rsid w:val="00410E57"/>
    <w:rsid w:val="0041116C"/>
    <w:rsid w:val="004118B6"/>
    <w:rsid w:val="00412795"/>
    <w:rsid w:val="004127C3"/>
    <w:rsid w:val="00412877"/>
    <w:rsid w:val="00412DF8"/>
    <w:rsid w:val="00413615"/>
    <w:rsid w:val="004136FD"/>
    <w:rsid w:val="00413E62"/>
    <w:rsid w:val="004141A1"/>
    <w:rsid w:val="004142FE"/>
    <w:rsid w:val="0041463B"/>
    <w:rsid w:val="00414D90"/>
    <w:rsid w:val="00415477"/>
    <w:rsid w:val="00415E72"/>
    <w:rsid w:val="00416F6D"/>
    <w:rsid w:val="0041739E"/>
    <w:rsid w:val="0041768A"/>
    <w:rsid w:val="00417ABA"/>
    <w:rsid w:val="00417EF9"/>
    <w:rsid w:val="00421A03"/>
    <w:rsid w:val="00421BE1"/>
    <w:rsid w:val="004223DB"/>
    <w:rsid w:val="00423456"/>
    <w:rsid w:val="00423FB7"/>
    <w:rsid w:val="00424516"/>
    <w:rsid w:val="00425103"/>
    <w:rsid w:val="004266A2"/>
    <w:rsid w:val="004277F2"/>
    <w:rsid w:val="004279CC"/>
    <w:rsid w:val="004326DA"/>
    <w:rsid w:val="0043287B"/>
    <w:rsid w:val="00432AB1"/>
    <w:rsid w:val="0043350B"/>
    <w:rsid w:val="00434699"/>
    <w:rsid w:val="0043561A"/>
    <w:rsid w:val="00436108"/>
    <w:rsid w:val="00437F02"/>
    <w:rsid w:val="004414C1"/>
    <w:rsid w:val="0044201F"/>
    <w:rsid w:val="004420DF"/>
    <w:rsid w:val="00442A6B"/>
    <w:rsid w:val="004435AB"/>
    <w:rsid w:val="00443E86"/>
    <w:rsid w:val="004440E2"/>
    <w:rsid w:val="004444AC"/>
    <w:rsid w:val="004444F1"/>
    <w:rsid w:val="00445887"/>
    <w:rsid w:val="00445C0D"/>
    <w:rsid w:val="00446994"/>
    <w:rsid w:val="00446B18"/>
    <w:rsid w:val="00447256"/>
    <w:rsid w:val="0044744C"/>
    <w:rsid w:val="004477B2"/>
    <w:rsid w:val="00447EB5"/>
    <w:rsid w:val="00447F85"/>
    <w:rsid w:val="004508C9"/>
    <w:rsid w:val="00450FCE"/>
    <w:rsid w:val="004512BD"/>
    <w:rsid w:val="00451BF1"/>
    <w:rsid w:val="00452123"/>
    <w:rsid w:val="004525CB"/>
    <w:rsid w:val="0045268E"/>
    <w:rsid w:val="004529A0"/>
    <w:rsid w:val="00452FD1"/>
    <w:rsid w:val="00453420"/>
    <w:rsid w:val="0045352F"/>
    <w:rsid w:val="00453FAF"/>
    <w:rsid w:val="004548D4"/>
    <w:rsid w:val="004555D6"/>
    <w:rsid w:val="00456408"/>
    <w:rsid w:val="00456B90"/>
    <w:rsid w:val="00456F46"/>
    <w:rsid w:val="0045700C"/>
    <w:rsid w:val="0045725E"/>
    <w:rsid w:val="00460373"/>
    <w:rsid w:val="0046045C"/>
    <w:rsid w:val="0046045D"/>
    <w:rsid w:val="0046053B"/>
    <w:rsid w:val="004615AC"/>
    <w:rsid w:val="004622C3"/>
    <w:rsid w:val="00462532"/>
    <w:rsid w:val="004631D7"/>
    <w:rsid w:val="004632FE"/>
    <w:rsid w:val="00463E6A"/>
    <w:rsid w:val="00463FC6"/>
    <w:rsid w:val="00464706"/>
    <w:rsid w:val="004647C4"/>
    <w:rsid w:val="004650FD"/>
    <w:rsid w:val="004655C4"/>
    <w:rsid w:val="00465B42"/>
    <w:rsid w:val="004660F1"/>
    <w:rsid w:val="00466B5E"/>
    <w:rsid w:val="0046779C"/>
    <w:rsid w:val="00467AD5"/>
    <w:rsid w:val="00470C76"/>
    <w:rsid w:val="0047143C"/>
    <w:rsid w:val="004718E3"/>
    <w:rsid w:val="00471B94"/>
    <w:rsid w:val="0047211D"/>
    <w:rsid w:val="004722F3"/>
    <w:rsid w:val="00472864"/>
    <w:rsid w:val="00472B8A"/>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0BB"/>
    <w:rsid w:val="00482346"/>
    <w:rsid w:val="00483B55"/>
    <w:rsid w:val="0048401C"/>
    <w:rsid w:val="0048441E"/>
    <w:rsid w:val="00487A53"/>
    <w:rsid w:val="00487A58"/>
    <w:rsid w:val="004901CB"/>
    <w:rsid w:val="00490446"/>
    <w:rsid w:val="004909F6"/>
    <w:rsid w:val="00490C18"/>
    <w:rsid w:val="0049185A"/>
    <w:rsid w:val="00492EC1"/>
    <w:rsid w:val="00493083"/>
    <w:rsid w:val="00493B64"/>
    <w:rsid w:val="004941C4"/>
    <w:rsid w:val="00495576"/>
    <w:rsid w:val="00495845"/>
    <w:rsid w:val="0049671C"/>
    <w:rsid w:val="00496AD5"/>
    <w:rsid w:val="004970AC"/>
    <w:rsid w:val="0049737A"/>
    <w:rsid w:val="00497AA3"/>
    <w:rsid w:val="004A063C"/>
    <w:rsid w:val="004A07E2"/>
    <w:rsid w:val="004A10A3"/>
    <w:rsid w:val="004A177D"/>
    <w:rsid w:val="004A1E5E"/>
    <w:rsid w:val="004A21FF"/>
    <w:rsid w:val="004A3403"/>
    <w:rsid w:val="004A340C"/>
    <w:rsid w:val="004A3440"/>
    <w:rsid w:val="004A45B5"/>
    <w:rsid w:val="004A4C84"/>
    <w:rsid w:val="004A4E3F"/>
    <w:rsid w:val="004A4E68"/>
    <w:rsid w:val="004A5B3D"/>
    <w:rsid w:val="004A61C8"/>
    <w:rsid w:val="004A6207"/>
    <w:rsid w:val="004A6456"/>
    <w:rsid w:val="004A6A05"/>
    <w:rsid w:val="004A721C"/>
    <w:rsid w:val="004A7F0B"/>
    <w:rsid w:val="004B00AF"/>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2048"/>
    <w:rsid w:val="004C3161"/>
    <w:rsid w:val="004C3AF0"/>
    <w:rsid w:val="004C402D"/>
    <w:rsid w:val="004C4665"/>
    <w:rsid w:val="004C4A30"/>
    <w:rsid w:val="004C5B8E"/>
    <w:rsid w:val="004C6531"/>
    <w:rsid w:val="004C6657"/>
    <w:rsid w:val="004C68C5"/>
    <w:rsid w:val="004C6BC4"/>
    <w:rsid w:val="004C6EFE"/>
    <w:rsid w:val="004C7302"/>
    <w:rsid w:val="004C7745"/>
    <w:rsid w:val="004C77F8"/>
    <w:rsid w:val="004C7B4F"/>
    <w:rsid w:val="004D03FD"/>
    <w:rsid w:val="004D058F"/>
    <w:rsid w:val="004D0CF0"/>
    <w:rsid w:val="004D1D45"/>
    <w:rsid w:val="004D1E1C"/>
    <w:rsid w:val="004D26BA"/>
    <w:rsid w:val="004D2CE4"/>
    <w:rsid w:val="004D4F1A"/>
    <w:rsid w:val="004D5B89"/>
    <w:rsid w:val="004D6D11"/>
    <w:rsid w:val="004E01B7"/>
    <w:rsid w:val="004E1EB5"/>
    <w:rsid w:val="004E3B2A"/>
    <w:rsid w:val="004E3F09"/>
    <w:rsid w:val="004E42E9"/>
    <w:rsid w:val="004E4463"/>
    <w:rsid w:val="004E4550"/>
    <w:rsid w:val="004E4A83"/>
    <w:rsid w:val="004E55E9"/>
    <w:rsid w:val="004E5A38"/>
    <w:rsid w:val="004E6345"/>
    <w:rsid w:val="004F020F"/>
    <w:rsid w:val="004F0E47"/>
    <w:rsid w:val="004F1A11"/>
    <w:rsid w:val="004F269B"/>
    <w:rsid w:val="004F39EB"/>
    <w:rsid w:val="004F3F4F"/>
    <w:rsid w:val="004F4567"/>
    <w:rsid w:val="004F4693"/>
    <w:rsid w:val="004F4C67"/>
    <w:rsid w:val="004F5D4E"/>
    <w:rsid w:val="004F66C4"/>
    <w:rsid w:val="004F67DE"/>
    <w:rsid w:val="005012A9"/>
    <w:rsid w:val="00502056"/>
    <w:rsid w:val="005021D1"/>
    <w:rsid w:val="0050295C"/>
    <w:rsid w:val="00503182"/>
    <w:rsid w:val="0050354F"/>
    <w:rsid w:val="005040FF"/>
    <w:rsid w:val="00504709"/>
    <w:rsid w:val="005051AD"/>
    <w:rsid w:val="005055DC"/>
    <w:rsid w:val="00505C97"/>
    <w:rsid w:val="00506690"/>
    <w:rsid w:val="00510333"/>
    <w:rsid w:val="00510D42"/>
    <w:rsid w:val="005114FD"/>
    <w:rsid w:val="0051150A"/>
    <w:rsid w:val="0051286A"/>
    <w:rsid w:val="00512FAE"/>
    <w:rsid w:val="00513DDF"/>
    <w:rsid w:val="005147F0"/>
    <w:rsid w:val="00514C31"/>
    <w:rsid w:val="00514F39"/>
    <w:rsid w:val="00516662"/>
    <w:rsid w:val="005175D1"/>
    <w:rsid w:val="0052020E"/>
    <w:rsid w:val="005205AE"/>
    <w:rsid w:val="005224A8"/>
    <w:rsid w:val="00522CE4"/>
    <w:rsid w:val="00523D99"/>
    <w:rsid w:val="00524352"/>
    <w:rsid w:val="00524482"/>
    <w:rsid w:val="005248EF"/>
    <w:rsid w:val="00525B05"/>
    <w:rsid w:val="00525D3E"/>
    <w:rsid w:val="0052693F"/>
    <w:rsid w:val="00526C8A"/>
    <w:rsid w:val="005272B7"/>
    <w:rsid w:val="005274A4"/>
    <w:rsid w:val="005301D5"/>
    <w:rsid w:val="005306C8"/>
    <w:rsid w:val="005307E7"/>
    <w:rsid w:val="00531918"/>
    <w:rsid w:val="005319B1"/>
    <w:rsid w:val="00531BFA"/>
    <w:rsid w:val="00531DF3"/>
    <w:rsid w:val="00531E94"/>
    <w:rsid w:val="00532192"/>
    <w:rsid w:val="00532752"/>
    <w:rsid w:val="00535736"/>
    <w:rsid w:val="00536427"/>
    <w:rsid w:val="00536BE6"/>
    <w:rsid w:val="00536FEA"/>
    <w:rsid w:val="00537D10"/>
    <w:rsid w:val="0054098C"/>
    <w:rsid w:val="00540BAF"/>
    <w:rsid w:val="00541006"/>
    <w:rsid w:val="00542719"/>
    <w:rsid w:val="00542DD2"/>
    <w:rsid w:val="00542E4C"/>
    <w:rsid w:val="00542F79"/>
    <w:rsid w:val="0054340E"/>
    <w:rsid w:val="00543C29"/>
    <w:rsid w:val="00543F7F"/>
    <w:rsid w:val="005445AF"/>
    <w:rsid w:val="00546732"/>
    <w:rsid w:val="00546945"/>
    <w:rsid w:val="00547390"/>
    <w:rsid w:val="00547D10"/>
    <w:rsid w:val="0055055C"/>
    <w:rsid w:val="0055077B"/>
    <w:rsid w:val="00550969"/>
    <w:rsid w:val="00550F65"/>
    <w:rsid w:val="00551151"/>
    <w:rsid w:val="00551890"/>
    <w:rsid w:val="00551B71"/>
    <w:rsid w:val="0055217A"/>
    <w:rsid w:val="00552187"/>
    <w:rsid w:val="005521B0"/>
    <w:rsid w:val="0055280F"/>
    <w:rsid w:val="00552B6A"/>
    <w:rsid w:val="00553338"/>
    <w:rsid w:val="00553CEA"/>
    <w:rsid w:val="0055407A"/>
    <w:rsid w:val="0055552C"/>
    <w:rsid w:val="00555883"/>
    <w:rsid w:val="00555E96"/>
    <w:rsid w:val="00556408"/>
    <w:rsid w:val="00557908"/>
    <w:rsid w:val="00560E93"/>
    <w:rsid w:val="005626FB"/>
    <w:rsid w:val="00563DE9"/>
    <w:rsid w:val="00563FF7"/>
    <w:rsid w:val="00564035"/>
    <w:rsid w:val="00564A43"/>
    <w:rsid w:val="00564D76"/>
    <w:rsid w:val="005653CB"/>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4BCE"/>
    <w:rsid w:val="0057609B"/>
    <w:rsid w:val="0057673C"/>
    <w:rsid w:val="00580AFF"/>
    <w:rsid w:val="00580E24"/>
    <w:rsid w:val="005838DC"/>
    <w:rsid w:val="00583ADA"/>
    <w:rsid w:val="00583D86"/>
    <w:rsid w:val="0058445B"/>
    <w:rsid w:val="00584E96"/>
    <w:rsid w:val="00584F2D"/>
    <w:rsid w:val="00587F4A"/>
    <w:rsid w:val="005909E8"/>
    <w:rsid w:val="00591374"/>
    <w:rsid w:val="005918C9"/>
    <w:rsid w:val="0059251E"/>
    <w:rsid w:val="00593B6B"/>
    <w:rsid w:val="00594179"/>
    <w:rsid w:val="0059426D"/>
    <w:rsid w:val="00594430"/>
    <w:rsid w:val="00594C59"/>
    <w:rsid w:val="00594C91"/>
    <w:rsid w:val="00596D6A"/>
    <w:rsid w:val="0059757D"/>
    <w:rsid w:val="00597845"/>
    <w:rsid w:val="005A042F"/>
    <w:rsid w:val="005A09C6"/>
    <w:rsid w:val="005A0E7D"/>
    <w:rsid w:val="005A1240"/>
    <w:rsid w:val="005A2142"/>
    <w:rsid w:val="005A2862"/>
    <w:rsid w:val="005A32D9"/>
    <w:rsid w:val="005A3B62"/>
    <w:rsid w:val="005A3D1E"/>
    <w:rsid w:val="005A50C2"/>
    <w:rsid w:val="005A51C0"/>
    <w:rsid w:val="005A619F"/>
    <w:rsid w:val="005A7A01"/>
    <w:rsid w:val="005B139B"/>
    <w:rsid w:val="005B14BE"/>
    <w:rsid w:val="005B1987"/>
    <w:rsid w:val="005B252B"/>
    <w:rsid w:val="005B2875"/>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0C23"/>
    <w:rsid w:val="005C1857"/>
    <w:rsid w:val="005C1960"/>
    <w:rsid w:val="005C1F3B"/>
    <w:rsid w:val="005C2F01"/>
    <w:rsid w:val="005C336B"/>
    <w:rsid w:val="005C375E"/>
    <w:rsid w:val="005C3D24"/>
    <w:rsid w:val="005C3F5E"/>
    <w:rsid w:val="005C4F54"/>
    <w:rsid w:val="005C5922"/>
    <w:rsid w:val="005C5CDB"/>
    <w:rsid w:val="005C6947"/>
    <w:rsid w:val="005C6DDA"/>
    <w:rsid w:val="005D041E"/>
    <w:rsid w:val="005D1A0B"/>
    <w:rsid w:val="005D27A0"/>
    <w:rsid w:val="005D2AA8"/>
    <w:rsid w:val="005D2C33"/>
    <w:rsid w:val="005D2EED"/>
    <w:rsid w:val="005D512E"/>
    <w:rsid w:val="005D5F9A"/>
    <w:rsid w:val="005D6EA8"/>
    <w:rsid w:val="005D7B65"/>
    <w:rsid w:val="005D7EFD"/>
    <w:rsid w:val="005E0DE7"/>
    <w:rsid w:val="005E1373"/>
    <w:rsid w:val="005E1EF9"/>
    <w:rsid w:val="005E4A79"/>
    <w:rsid w:val="005E4FC3"/>
    <w:rsid w:val="005E519B"/>
    <w:rsid w:val="005E51D5"/>
    <w:rsid w:val="005E6198"/>
    <w:rsid w:val="005E6659"/>
    <w:rsid w:val="005E683B"/>
    <w:rsid w:val="005E72B9"/>
    <w:rsid w:val="005F0977"/>
    <w:rsid w:val="005F1778"/>
    <w:rsid w:val="005F18ED"/>
    <w:rsid w:val="005F4003"/>
    <w:rsid w:val="005F6824"/>
    <w:rsid w:val="005F69B7"/>
    <w:rsid w:val="005F75B8"/>
    <w:rsid w:val="005F76D8"/>
    <w:rsid w:val="00600E60"/>
    <w:rsid w:val="0060117C"/>
    <w:rsid w:val="006012DA"/>
    <w:rsid w:val="00601691"/>
    <w:rsid w:val="00601B73"/>
    <w:rsid w:val="00602A71"/>
    <w:rsid w:val="006031C9"/>
    <w:rsid w:val="0060334F"/>
    <w:rsid w:val="00603720"/>
    <w:rsid w:val="0060494C"/>
    <w:rsid w:val="00604B34"/>
    <w:rsid w:val="006051CD"/>
    <w:rsid w:val="006057F9"/>
    <w:rsid w:val="006058CA"/>
    <w:rsid w:val="00605DF6"/>
    <w:rsid w:val="0061037C"/>
    <w:rsid w:val="00610936"/>
    <w:rsid w:val="00610D2C"/>
    <w:rsid w:val="006112C2"/>
    <w:rsid w:val="0061151D"/>
    <w:rsid w:val="00612333"/>
    <w:rsid w:val="00612DCE"/>
    <w:rsid w:val="00613068"/>
    <w:rsid w:val="0061332C"/>
    <w:rsid w:val="00613392"/>
    <w:rsid w:val="006134CC"/>
    <w:rsid w:val="00613AAC"/>
    <w:rsid w:val="00615219"/>
    <w:rsid w:val="006162B6"/>
    <w:rsid w:val="00617860"/>
    <w:rsid w:val="00620219"/>
    <w:rsid w:val="0062072D"/>
    <w:rsid w:val="006213F2"/>
    <w:rsid w:val="006217D3"/>
    <w:rsid w:val="00621C85"/>
    <w:rsid w:val="00621EDA"/>
    <w:rsid w:val="00622181"/>
    <w:rsid w:val="006221F1"/>
    <w:rsid w:val="00622B70"/>
    <w:rsid w:val="00623360"/>
    <w:rsid w:val="006239E2"/>
    <w:rsid w:val="00623D3E"/>
    <w:rsid w:val="00624133"/>
    <w:rsid w:val="00626950"/>
    <w:rsid w:val="00626E0F"/>
    <w:rsid w:val="00630918"/>
    <w:rsid w:val="00630D4C"/>
    <w:rsid w:val="006311FC"/>
    <w:rsid w:val="006314E8"/>
    <w:rsid w:val="00633151"/>
    <w:rsid w:val="006342AC"/>
    <w:rsid w:val="006345BC"/>
    <w:rsid w:val="006345BF"/>
    <w:rsid w:val="00634609"/>
    <w:rsid w:val="006355AA"/>
    <w:rsid w:val="0063570D"/>
    <w:rsid w:val="00635BBB"/>
    <w:rsid w:val="00635EFD"/>
    <w:rsid w:val="006360C8"/>
    <w:rsid w:val="0063726C"/>
    <w:rsid w:val="006375E7"/>
    <w:rsid w:val="006377C0"/>
    <w:rsid w:val="00637BE5"/>
    <w:rsid w:val="006400E7"/>
    <w:rsid w:val="00640DAC"/>
    <w:rsid w:val="00641238"/>
    <w:rsid w:val="006416BA"/>
    <w:rsid w:val="00641811"/>
    <w:rsid w:val="006430A6"/>
    <w:rsid w:val="006430B6"/>
    <w:rsid w:val="006430FB"/>
    <w:rsid w:val="00643680"/>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3036"/>
    <w:rsid w:val="0065539E"/>
    <w:rsid w:val="00655AF2"/>
    <w:rsid w:val="00655F55"/>
    <w:rsid w:val="00656709"/>
    <w:rsid w:val="00656B13"/>
    <w:rsid w:val="00656C07"/>
    <w:rsid w:val="006570C2"/>
    <w:rsid w:val="006573CB"/>
    <w:rsid w:val="00660C42"/>
    <w:rsid w:val="00661DA8"/>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4EBD"/>
    <w:rsid w:val="0067508F"/>
    <w:rsid w:val="00675465"/>
    <w:rsid w:val="00675BC6"/>
    <w:rsid w:val="0067643D"/>
    <w:rsid w:val="006765A4"/>
    <w:rsid w:val="00676AE6"/>
    <w:rsid w:val="00676CA1"/>
    <w:rsid w:val="00676FC4"/>
    <w:rsid w:val="00680880"/>
    <w:rsid w:val="00680ACF"/>
    <w:rsid w:val="00680CB2"/>
    <w:rsid w:val="006820D0"/>
    <w:rsid w:val="00682E25"/>
    <w:rsid w:val="0068332E"/>
    <w:rsid w:val="006839CF"/>
    <w:rsid w:val="006846B5"/>
    <w:rsid w:val="006847B1"/>
    <w:rsid w:val="006849E6"/>
    <w:rsid w:val="00684A32"/>
    <w:rsid w:val="006850DB"/>
    <w:rsid w:val="006851FB"/>
    <w:rsid w:val="00685AA1"/>
    <w:rsid w:val="006863D1"/>
    <w:rsid w:val="006869E8"/>
    <w:rsid w:val="00686A1E"/>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977A0"/>
    <w:rsid w:val="006A005E"/>
    <w:rsid w:val="006A1DA1"/>
    <w:rsid w:val="006A1E99"/>
    <w:rsid w:val="006A285C"/>
    <w:rsid w:val="006A31E0"/>
    <w:rsid w:val="006A4625"/>
    <w:rsid w:val="006A520C"/>
    <w:rsid w:val="006A5265"/>
    <w:rsid w:val="006A55FF"/>
    <w:rsid w:val="006A63D8"/>
    <w:rsid w:val="006A683A"/>
    <w:rsid w:val="006A6A7C"/>
    <w:rsid w:val="006A6DB3"/>
    <w:rsid w:val="006A6EF1"/>
    <w:rsid w:val="006A7761"/>
    <w:rsid w:val="006A7C24"/>
    <w:rsid w:val="006B004C"/>
    <w:rsid w:val="006B0619"/>
    <w:rsid w:val="006B1074"/>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D0A9D"/>
    <w:rsid w:val="006D1177"/>
    <w:rsid w:val="006D11E7"/>
    <w:rsid w:val="006D2CA8"/>
    <w:rsid w:val="006D2F8C"/>
    <w:rsid w:val="006D3115"/>
    <w:rsid w:val="006D4E8E"/>
    <w:rsid w:val="006D4EE4"/>
    <w:rsid w:val="006D5394"/>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458E"/>
    <w:rsid w:val="006E548A"/>
    <w:rsid w:val="006E5C76"/>
    <w:rsid w:val="006E608A"/>
    <w:rsid w:val="006E6143"/>
    <w:rsid w:val="006E62DF"/>
    <w:rsid w:val="006E6974"/>
    <w:rsid w:val="006E6CFE"/>
    <w:rsid w:val="006E719D"/>
    <w:rsid w:val="006E73D3"/>
    <w:rsid w:val="006E75B2"/>
    <w:rsid w:val="006E7CC9"/>
    <w:rsid w:val="006F0E0B"/>
    <w:rsid w:val="006F131B"/>
    <w:rsid w:val="006F1320"/>
    <w:rsid w:val="006F1C32"/>
    <w:rsid w:val="006F20C4"/>
    <w:rsid w:val="006F3722"/>
    <w:rsid w:val="006F39FF"/>
    <w:rsid w:val="006F3AB9"/>
    <w:rsid w:val="006F52E0"/>
    <w:rsid w:val="006F59DA"/>
    <w:rsid w:val="006F6CE7"/>
    <w:rsid w:val="006F6F51"/>
    <w:rsid w:val="0070023C"/>
    <w:rsid w:val="007004E8"/>
    <w:rsid w:val="00700C1A"/>
    <w:rsid w:val="00703080"/>
    <w:rsid w:val="007035D5"/>
    <w:rsid w:val="00703B51"/>
    <w:rsid w:val="00703B8E"/>
    <w:rsid w:val="00703FA2"/>
    <w:rsid w:val="0070588A"/>
    <w:rsid w:val="007058D1"/>
    <w:rsid w:val="0070695B"/>
    <w:rsid w:val="007069AF"/>
    <w:rsid w:val="00706A9F"/>
    <w:rsid w:val="0070763D"/>
    <w:rsid w:val="00707A8B"/>
    <w:rsid w:val="00707E09"/>
    <w:rsid w:val="00710203"/>
    <w:rsid w:val="0071056B"/>
    <w:rsid w:val="00710696"/>
    <w:rsid w:val="00710C92"/>
    <w:rsid w:val="0071232A"/>
    <w:rsid w:val="007125EE"/>
    <w:rsid w:val="00712B62"/>
    <w:rsid w:val="00713678"/>
    <w:rsid w:val="00713D65"/>
    <w:rsid w:val="00713E9F"/>
    <w:rsid w:val="0071401E"/>
    <w:rsid w:val="007148D6"/>
    <w:rsid w:val="00714CDC"/>
    <w:rsid w:val="007150D3"/>
    <w:rsid w:val="00720328"/>
    <w:rsid w:val="00720461"/>
    <w:rsid w:val="00720AE9"/>
    <w:rsid w:val="00721325"/>
    <w:rsid w:val="0072219A"/>
    <w:rsid w:val="007222F1"/>
    <w:rsid w:val="00722411"/>
    <w:rsid w:val="00723276"/>
    <w:rsid w:val="00723D27"/>
    <w:rsid w:val="0072441A"/>
    <w:rsid w:val="00724B86"/>
    <w:rsid w:val="00725BC8"/>
    <w:rsid w:val="00726060"/>
    <w:rsid w:val="007268FA"/>
    <w:rsid w:val="00727FFA"/>
    <w:rsid w:val="00730115"/>
    <w:rsid w:val="00730323"/>
    <w:rsid w:val="007307C7"/>
    <w:rsid w:val="00731ACE"/>
    <w:rsid w:val="00731D41"/>
    <w:rsid w:val="00732413"/>
    <w:rsid w:val="00732680"/>
    <w:rsid w:val="00732A1E"/>
    <w:rsid w:val="00732F6C"/>
    <w:rsid w:val="00733109"/>
    <w:rsid w:val="00733539"/>
    <w:rsid w:val="00733CFC"/>
    <w:rsid w:val="0073436A"/>
    <w:rsid w:val="00734640"/>
    <w:rsid w:val="007358B5"/>
    <w:rsid w:val="00736355"/>
    <w:rsid w:val="00736394"/>
    <w:rsid w:val="00736728"/>
    <w:rsid w:val="00740D85"/>
    <w:rsid w:val="0074105C"/>
    <w:rsid w:val="00741173"/>
    <w:rsid w:val="00741414"/>
    <w:rsid w:val="007418B8"/>
    <w:rsid w:val="0074196E"/>
    <w:rsid w:val="00742666"/>
    <w:rsid w:val="00742D24"/>
    <w:rsid w:val="00742DC0"/>
    <w:rsid w:val="007430EC"/>
    <w:rsid w:val="007451D7"/>
    <w:rsid w:val="007455DA"/>
    <w:rsid w:val="007457C3"/>
    <w:rsid w:val="00745D9F"/>
    <w:rsid w:val="00745FBF"/>
    <w:rsid w:val="0074658B"/>
    <w:rsid w:val="00747064"/>
    <w:rsid w:val="0074717E"/>
    <w:rsid w:val="00747878"/>
    <w:rsid w:val="00750455"/>
    <w:rsid w:val="007511D5"/>
    <w:rsid w:val="00752865"/>
    <w:rsid w:val="00753091"/>
    <w:rsid w:val="00753A28"/>
    <w:rsid w:val="00755190"/>
    <w:rsid w:val="00755A60"/>
    <w:rsid w:val="00755AF7"/>
    <w:rsid w:val="00756189"/>
    <w:rsid w:val="0075638D"/>
    <w:rsid w:val="00756AD3"/>
    <w:rsid w:val="007570E2"/>
    <w:rsid w:val="0075755C"/>
    <w:rsid w:val="00760101"/>
    <w:rsid w:val="00760194"/>
    <w:rsid w:val="00760326"/>
    <w:rsid w:val="00760CB2"/>
    <w:rsid w:val="007610E4"/>
    <w:rsid w:val="00761683"/>
    <w:rsid w:val="0076173E"/>
    <w:rsid w:val="00761CCB"/>
    <w:rsid w:val="0076260E"/>
    <w:rsid w:val="00762B64"/>
    <w:rsid w:val="00762DF0"/>
    <w:rsid w:val="00763477"/>
    <w:rsid w:val="00763650"/>
    <w:rsid w:val="00764DC8"/>
    <w:rsid w:val="00765B0A"/>
    <w:rsid w:val="00766328"/>
    <w:rsid w:val="0076654D"/>
    <w:rsid w:val="00770315"/>
    <w:rsid w:val="0077082F"/>
    <w:rsid w:val="007719B1"/>
    <w:rsid w:val="00772037"/>
    <w:rsid w:val="00773829"/>
    <w:rsid w:val="00773B8D"/>
    <w:rsid w:val="0077466B"/>
    <w:rsid w:val="00774A7B"/>
    <w:rsid w:val="00775142"/>
    <w:rsid w:val="00776F99"/>
    <w:rsid w:val="007774B3"/>
    <w:rsid w:val="00780FF0"/>
    <w:rsid w:val="007812C1"/>
    <w:rsid w:val="00781B35"/>
    <w:rsid w:val="007822E7"/>
    <w:rsid w:val="00782347"/>
    <w:rsid w:val="00782F07"/>
    <w:rsid w:val="00783AA8"/>
    <w:rsid w:val="0078583B"/>
    <w:rsid w:val="0078616A"/>
    <w:rsid w:val="007865C6"/>
    <w:rsid w:val="00787FF5"/>
    <w:rsid w:val="007906D7"/>
    <w:rsid w:val="0079150E"/>
    <w:rsid w:val="00792053"/>
    <w:rsid w:val="007930B9"/>
    <w:rsid w:val="007932A2"/>
    <w:rsid w:val="007947EB"/>
    <w:rsid w:val="0079558A"/>
    <w:rsid w:val="007955F3"/>
    <w:rsid w:val="00796AE6"/>
    <w:rsid w:val="007A03E6"/>
    <w:rsid w:val="007A0CB7"/>
    <w:rsid w:val="007A1C48"/>
    <w:rsid w:val="007A27D7"/>
    <w:rsid w:val="007A2A6D"/>
    <w:rsid w:val="007A2B35"/>
    <w:rsid w:val="007A2B9F"/>
    <w:rsid w:val="007A3611"/>
    <w:rsid w:val="007A4CD0"/>
    <w:rsid w:val="007A511A"/>
    <w:rsid w:val="007A60CF"/>
    <w:rsid w:val="007A6652"/>
    <w:rsid w:val="007A7078"/>
    <w:rsid w:val="007B0623"/>
    <w:rsid w:val="007B1C94"/>
    <w:rsid w:val="007B280C"/>
    <w:rsid w:val="007B2C80"/>
    <w:rsid w:val="007B2FFB"/>
    <w:rsid w:val="007B3446"/>
    <w:rsid w:val="007B3774"/>
    <w:rsid w:val="007B3BA7"/>
    <w:rsid w:val="007B434F"/>
    <w:rsid w:val="007B4D55"/>
    <w:rsid w:val="007B52D4"/>
    <w:rsid w:val="007B5D78"/>
    <w:rsid w:val="007B66C5"/>
    <w:rsid w:val="007B7030"/>
    <w:rsid w:val="007B7A6B"/>
    <w:rsid w:val="007B7CC9"/>
    <w:rsid w:val="007C05E6"/>
    <w:rsid w:val="007C1898"/>
    <w:rsid w:val="007C1973"/>
    <w:rsid w:val="007C2674"/>
    <w:rsid w:val="007C29F2"/>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2072"/>
    <w:rsid w:val="007D24CE"/>
    <w:rsid w:val="007D259E"/>
    <w:rsid w:val="007D4430"/>
    <w:rsid w:val="007D4D4D"/>
    <w:rsid w:val="007D5325"/>
    <w:rsid w:val="007D5868"/>
    <w:rsid w:val="007D730F"/>
    <w:rsid w:val="007E03BC"/>
    <w:rsid w:val="007E0967"/>
    <w:rsid w:val="007E09F7"/>
    <w:rsid w:val="007E0A19"/>
    <w:rsid w:val="007E0C0E"/>
    <w:rsid w:val="007E0EE0"/>
    <w:rsid w:val="007E17B2"/>
    <w:rsid w:val="007E20F3"/>
    <w:rsid w:val="007E291A"/>
    <w:rsid w:val="007E471D"/>
    <w:rsid w:val="007E49D8"/>
    <w:rsid w:val="007E509E"/>
    <w:rsid w:val="007E5247"/>
    <w:rsid w:val="007E6A5A"/>
    <w:rsid w:val="007E6AEB"/>
    <w:rsid w:val="007E755F"/>
    <w:rsid w:val="007E7722"/>
    <w:rsid w:val="007E7CEA"/>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06C37"/>
    <w:rsid w:val="00810299"/>
    <w:rsid w:val="00810FF6"/>
    <w:rsid w:val="008115C7"/>
    <w:rsid w:val="00811723"/>
    <w:rsid w:val="00811807"/>
    <w:rsid w:val="00811E91"/>
    <w:rsid w:val="0081358F"/>
    <w:rsid w:val="0081382D"/>
    <w:rsid w:val="00814457"/>
    <w:rsid w:val="008151B7"/>
    <w:rsid w:val="00815257"/>
    <w:rsid w:val="00815D38"/>
    <w:rsid w:val="00816B9C"/>
    <w:rsid w:val="008174D7"/>
    <w:rsid w:val="00821829"/>
    <w:rsid w:val="00821E4D"/>
    <w:rsid w:val="0082228E"/>
    <w:rsid w:val="00824150"/>
    <w:rsid w:val="00824920"/>
    <w:rsid w:val="008249A2"/>
    <w:rsid w:val="00827419"/>
    <w:rsid w:val="0083074B"/>
    <w:rsid w:val="0083117F"/>
    <w:rsid w:val="00831ECC"/>
    <w:rsid w:val="008326DC"/>
    <w:rsid w:val="00832EE6"/>
    <w:rsid w:val="00833044"/>
    <w:rsid w:val="00833234"/>
    <w:rsid w:val="00834001"/>
    <w:rsid w:val="00834DF4"/>
    <w:rsid w:val="00834E59"/>
    <w:rsid w:val="00835C40"/>
    <w:rsid w:val="008364BC"/>
    <w:rsid w:val="008376DE"/>
    <w:rsid w:val="008379ED"/>
    <w:rsid w:val="00837C3C"/>
    <w:rsid w:val="00842D1F"/>
    <w:rsid w:val="00843671"/>
    <w:rsid w:val="00843885"/>
    <w:rsid w:val="008438A3"/>
    <w:rsid w:val="008443C0"/>
    <w:rsid w:val="00844C01"/>
    <w:rsid w:val="00844EA0"/>
    <w:rsid w:val="008450EE"/>
    <w:rsid w:val="00846271"/>
    <w:rsid w:val="00846546"/>
    <w:rsid w:val="008465E6"/>
    <w:rsid w:val="008467CD"/>
    <w:rsid w:val="008468A4"/>
    <w:rsid w:val="008469CE"/>
    <w:rsid w:val="00847532"/>
    <w:rsid w:val="008476CD"/>
    <w:rsid w:val="0085099C"/>
    <w:rsid w:val="00850EE9"/>
    <w:rsid w:val="0085120B"/>
    <w:rsid w:val="00852A6A"/>
    <w:rsid w:val="008534D8"/>
    <w:rsid w:val="00853532"/>
    <w:rsid w:val="00853CF1"/>
    <w:rsid w:val="00854401"/>
    <w:rsid w:val="0085524E"/>
    <w:rsid w:val="00855591"/>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58EA"/>
    <w:rsid w:val="00865F07"/>
    <w:rsid w:val="0086655A"/>
    <w:rsid w:val="008702DD"/>
    <w:rsid w:val="00871057"/>
    <w:rsid w:val="008715E6"/>
    <w:rsid w:val="00871B28"/>
    <w:rsid w:val="00873094"/>
    <w:rsid w:val="008730FC"/>
    <w:rsid w:val="00873597"/>
    <w:rsid w:val="0087389A"/>
    <w:rsid w:val="0087404C"/>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98E"/>
    <w:rsid w:val="00886A70"/>
    <w:rsid w:val="00887742"/>
    <w:rsid w:val="00887EC0"/>
    <w:rsid w:val="008905D5"/>
    <w:rsid w:val="00890DD9"/>
    <w:rsid w:val="00890E9C"/>
    <w:rsid w:val="008916DF"/>
    <w:rsid w:val="00891A89"/>
    <w:rsid w:val="00891F4B"/>
    <w:rsid w:val="00892102"/>
    <w:rsid w:val="00892A39"/>
    <w:rsid w:val="00892D67"/>
    <w:rsid w:val="00893B89"/>
    <w:rsid w:val="00893B92"/>
    <w:rsid w:val="00893C08"/>
    <w:rsid w:val="00895C2A"/>
    <w:rsid w:val="00895CC8"/>
    <w:rsid w:val="00895F29"/>
    <w:rsid w:val="0089601E"/>
    <w:rsid w:val="0089681E"/>
    <w:rsid w:val="008970DA"/>
    <w:rsid w:val="00897471"/>
    <w:rsid w:val="00897841"/>
    <w:rsid w:val="00897B00"/>
    <w:rsid w:val="008A0B71"/>
    <w:rsid w:val="008A1693"/>
    <w:rsid w:val="008A356E"/>
    <w:rsid w:val="008A37EC"/>
    <w:rsid w:val="008A3AD8"/>
    <w:rsid w:val="008A3D12"/>
    <w:rsid w:val="008A4114"/>
    <w:rsid w:val="008A43C8"/>
    <w:rsid w:val="008A4513"/>
    <w:rsid w:val="008A4F4C"/>
    <w:rsid w:val="008A60FD"/>
    <w:rsid w:val="008A6FB1"/>
    <w:rsid w:val="008B060F"/>
    <w:rsid w:val="008B0ABE"/>
    <w:rsid w:val="008B150E"/>
    <w:rsid w:val="008B2508"/>
    <w:rsid w:val="008B2EA1"/>
    <w:rsid w:val="008B410E"/>
    <w:rsid w:val="008B4115"/>
    <w:rsid w:val="008B4877"/>
    <w:rsid w:val="008B5388"/>
    <w:rsid w:val="008B6B46"/>
    <w:rsid w:val="008B78E7"/>
    <w:rsid w:val="008B7DEC"/>
    <w:rsid w:val="008B7F93"/>
    <w:rsid w:val="008C0BEB"/>
    <w:rsid w:val="008C2C52"/>
    <w:rsid w:val="008C379C"/>
    <w:rsid w:val="008C3C8A"/>
    <w:rsid w:val="008C4061"/>
    <w:rsid w:val="008C4A8B"/>
    <w:rsid w:val="008C5164"/>
    <w:rsid w:val="008C6566"/>
    <w:rsid w:val="008C672F"/>
    <w:rsid w:val="008C6844"/>
    <w:rsid w:val="008C6D40"/>
    <w:rsid w:val="008C784C"/>
    <w:rsid w:val="008D0238"/>
    <w:rsid w:val="008D1274"/>
    <w:rsid w:val="008D14C6"/>
    <w:rsid w:val="008D237A"/>
    <w:rsid w:val="008D2848"/>
    <w:rsid w:val="008D4172"/>
    <w:rsid w:val="008D49DC"/>
    <w:rsid w:val="008D50F2"/>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1321"/>
    <w:rsid w:val="008F1C46"/>
    <w:rsid w:val="008F1F91"/>
    <w:rsid w:val="008F3071"/>
    <w:rsid w:val="008F377E"/>
    <w:rsid w:val="008F437A"/>
    <w:rsid w:val="008F5688"/>
    <w:rsid w:val="008F5D02"/>
    <w:rsid w:val="008F6085"/>
    <w:rsid w:val="00902651"/>
    <w:rsid w:val="00903304"/>
    <w:rsid w:val="009033C5"/>
    <w:rsid w:val="00904912"/>
    <w:rsid w:val="00904BC4"/>
    <w:rsid w:val="00905708"/>
    <w:rsid w:val="00910098"/>
    <w:rsid w:val="009100AB"/>
    <w:rsid w:val="0091024E"/>
    <w:rsid w:val="009103EF"/>
    <w:rsid w:val="00910425"/>
    <w:rsid w:val="00910FF7"/>
    <w:rsid w:val="00912C53"/>
    <w:rsid w:val="00912CC0"/>
    <w:rsid w:val="009136CB"/>
    <w:rsid w:val="00913B12"/>
    <w:rsid w:val="00914379"/>
    <w:rsid w:val="00914DB8"/>
    <w:rsid w:val="00915B71"/>
    <w:rsid w:val="0091654E"/>
    <w:rsid w:val="00920055"/>
    <w:rsid w:val="00921356"/>
    <w:rsid w:val="009216CC"/>
    <w:rsid w:val="009219A2"/>
    <w:rsid w:val="00922F76"/>
    <w:rsid w:val="009243B2"/>
    <w:rsid w:val="00924A2D"/>
    <w:rsid w:val="00924EAC"/>
    <w:rsid w:val="00925ED8"/>
    <w:rsid w:val="009261DD"/>
    <w:rsid w:val="00926AF9"/>
    <w:rsid w:val="0093138B"/>
    <w:rsid w:val="00931496"/>
    <w:rsid w:val="00931F30"/>
    <w:rsid w:val="00932640"/>
    <w:rsid w:val="009328CD"/>
    <w:rsid w:val="009330A1"/>
    <w:rsid w:val="009330A7"/>
    <w:rsid w:val="009336B4"/>
    <w:rsid w:val="00933F0E"/>
    <w:rsid w:val="00934FED"/>
    <w:rsid w:val="00936008"/>
    <w:rsid w:val="00937122"/>
    <w:rsid w:val="00937A4A"/>
    <w:rsid w:val="00940229"/>
    <w:rsid w:val="0094022D"/>
    <w:rsid w:val="00941523"/>
    <w:rsid w:val="00941DF8"/>
    <w:rsid w:val="0094215F"/>
    <w:rsid w:val="00942437"/>
    <w:rsid w:val="0094267B"/>
    <w:rsid w:val="009427D0"/>
    <w:rsid w:val="00943BBF"/>
    <w:rsid w:val="00944153"/>
    <w:rsid w:val="009443F4"/>
    <w:rsid w:val="00944DF7"/>
    <w:rsid w:val="0094541B"/>
    <w:rsid w:val="00945745"/>
    <w:rsid w:val="00945757"/>
    <w:rsid w:val="00945FA0"/>
    <w:rsid w:val="009469B5"/>
    <w:rsid w:val="00946B5F"/>
    <w:rsid w:val="00947218"/>
    <w:rsid w:val="00950380"/>
    <w:rsid w:val="00950770"/>
    <w:rsid w:val="009508D6"/>
    <w:rsid w:val="00950FB1"/>
    <w:rsid w:val="009517E3"/>
    <w:rsid w:val="00951E08"/>
    <w:rsid w:val="009521D9"/>
    <w:rsid w:val="009524C7"/>
    <w:rsid w:val="0095266C"/>
    <w:rsid w:val="00952CC6"/>
    <w:rsid w:val="009547BA"/>
    <w:rsid w:val="00955026"/>
    <w:rsid w:val="00955061"/>
    <w:rsid w:val="0095515A"/>
    <w:rsid w:val="009556E6"/>
    <w:rsid w:val="00955CBE"/>
    <w:rsid w:val="009569F2"/>
    <w:rsid w:val="00956B72"/>
    <w:rsid w:val="00957080"/>
    <w:rsid w:val="0095792B"/>
    <w:rsid w:val="0095793A"/>
    <w:rsid w:val="009579F4"/>
    <w:rsid w:val="00960282"/>
    <w:rsid w:val="0096142D"/>
    <w:rsid w:val="009617E7"/>
    <w:rsid w:val="009621B4"/>
    <w:rsid w:val="00962243"/>
    <w:rsid w:val="009634FD"/>
    <w:rsid w:val="009649AB"/>
    <w:rsid w:val="00964AB8"/>
    <w:rsid w:val="009653A3"/>
    <w:rsid w:val="00966C72"/>
    <w:rsid w:val="00967C59"/>
    <w:rsid w:val="00967F0E"/>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7002"/>
    <w:rsid w:val="00980795"/>
    <w:rsid w:val="0098115D"/>
    <w:rsid w:val="00981376"/>
    <w:rsid w:val="009821C2"/>
    <w:rsid w:val="00982C14"/>
    <w:rsid w:val="00982DE0"/>
    <w:rsid w:val="0098331F"/>
    <w:rsid w:val="009833AC"/>
    <w:rsid w:val="0098399A"/>
    <w:rsid w:val="00983F9F"/>
    <w:rsid w:val="0098446E"/>
    <w:rsid w:val="009844A3"/>
    <w:rsid w:val="00984AB8"/>
    <w:rsid w:val="00986A4D"/>
    <w:rsid w:val="00986E50"/>
    <w:rsid w:val="00987591"/>
    <w:rsid w:val="00987854"/>
    <w:rsid w:val="009901A7"/>
    <w:rsid w:val="009906F1"/>
    <w:rsid w:val="009907DA"/>
    <w:rsid w:val="00990E5C"/>
    <w:rsid w:val="00991423"/>
    <w:rsid w:val="00993019"/>
    <w:rsid w:val="009933AB"/>
    <w:rsid w:val="00993521"/>
    <w:rsid w:val="00994232"/>
    <w:rsid w:val="00994F03"/>
    <w:rsid w:val="00995180"/>
    <w:rsid w:val="009951DC"/>
    <w:rsid w:val="00995778"/>
    <w:rsid w:val="00995AD7"/>
    <w:rsid w:val="00995FDC"/>
    <w:rsid w:val="009979DB"/>
    <w:rsid w:val="00997A83"/>
    <w:rsid w:val="00997D46"/>
    <w:rsid w:val="009A04C9"/>
    <w:rsid w:val="009A0D46"/>
    <w:rsid w:val="009A1394"/>
    <w:rsid w:val="009A184B"/>
    <w:rsid w:val="009A19D6"/>
    <w:rsid w:val="009A24E0"/>
    <w:rsid w:val="009A2642"/>
    <w:rsid w:val="009A2668"/>
    <w:rsid w:val="009A279D"/>
    <w:rsid w:val="009A3806"/>
    <w:rsid w:val="009A39DC"/>
    <w:rsid w:val="009A40DD"/>
    <w:rsid w:val="009A4D5D"/>
    <w:rsid w:val="009A7BB4"/>
    <w:rsid w:val="009B06BE"/>
    <w:rsid w:val="009B0E61"/>
    <w:rsid w:val="009B211B"/>
    <w:rsid w:val="009B25E0"/>
    <w:rsid w:val="009B2F90"/>
    <w:rsid w:val="009B2FA7"/>
    <w:rsid w:val="009B451E"/>
    <w:rsid w:val="009B4A64"/>
    <w:rsid w:val="009B5503"/>
    <w:rsid w:val="009B5A2A"/>
    <w:rsid w:val="009B5FE3"/>
    <w:rsid w:val="009B6F58"/>
    <w:rsid w:val="009B72F3"/>
    <w:rsid w:val="009B77FB"/>
    <w:rsid w:val="009B7C79"/>
    <w:rsid w:val="009B7D79"/>
    <w:rsid w:val="009C149A"/>
    <w:rsid w:val="009C17BA"/>
    <w:rsid w:val="009C1F10"/>
    <w:rsid w:val="009C22CC"/>
    <w:rsid w:val="009C2461"/>
    <w:rsid w:val="009C334C"/>
    <w:rsid w:val="009C367F"/>
    <w:rsid w:val="009C5BFB"/>
    <w:rsid w:val="009C5C70"/>
    <w:rsid w:val="009C6349"/>
    <w:rsid w:val="009C646E"/>
    <w:rsid w:val="009C6876"/>
    <w:rsid w:val="009C6A5F"/>
    <w:rsid w:val="009C76E2"/>
    <w:rsid w:val="009C77AF"/>
    <w:rsid w:val="009D042E"/>
    <w:rsid w:val="009D0588"/>
    <w:rsid w:val="009D0E20"/>
    <w:rsid w:val="009D0EA6"/>
    <w:rsid w:val="009D1E8D"/>
    <w:rsid w:val="009D28B6"/>
    <w:rsid w:val="009D30A8"/>
    <w:rsid w:val="009D38B8"/>
    <w:rsid w:val="009D4A03"/>
    <w:rsid w:val="009D5034"/>
    <w:rsid w:val="009D7472"/>
    <w:rsid w:val="009D7502"/>
    <w:rsid w:val="009D7BA2"/>
    <w:rsid w:val="009D7C7F"/>
    <w:rsid w:val="009E09D4"/>
    <w:rsid w:val="009E09F8"/>
    <w:rsid w:val="009E0D27"/>
    <w:rsid w:val="009E0EB4"/>
    <w:rsid w:val="009E1256"/>
    <w:rsid w:val="009E1EF8"/>
    <w:rsid w:val="009E27CA"/>
    <w:rsid w:val="009E400B"/>
    <w:rsid w:val="009E4745"/>
    <w:rsid w:val="009E505B"/>
    <w:rsid w:val="009E514F"/>
    <w:rsid w:val="009E5407"/>
    <w:rsid w:val="009E5DEF"/>
    <w:rsid w:val="009E60E3"/>
    <w:rsid w:val="009E6540"/>
    <w:rsid w:val="009E7643"/>
    <w:rsid w:val="009F0E68"/>
    <w:rsid w:val="009F1278"/>
    <w:rsid w:val="009F17E8"/>
    <w:rsid w:val="009F244B"/>
    <w:rsid w:val="009F26C5"/>
    <w:rsid w:val="009F31C2"/>
    <w:rsid w:val="009F33C7"/>
    <w:rsid w:val="009F4294"/>
    <w:rsid w:val="009F542F"/>
    <w:rsid w:val="00A01667"/>
    <w:rsid w:val="00A01DE5"/>
    <w:rsid w:val="00A025CB"/>
    <w:rsid w:val="00A04D69"/>
    <w:rsid w:val="00A0573C"/>
    <w:rsid w:val="00A05BF3"/>
    <w:rsid w:val="00A05EC5"/>
    <w:rsid w:val="00A05FAE"/>
    <w:rsid w:val="00A06540"/>
    <w:rsid w:val="00A06C8E"/>
    <w:rsid w:val="00A103A4"/>
    <w:rsid w:val="00A10762"/>
    <w:rsid w:val="00A10FDC"/>
    <w:rsid w:val="00A113F5"/>
    <w:rsid w:val="00A11653"/>
    <w:rsid w:val="00A11F38"/>
    <w:rsid w:val="00A136CD"/>
    <w:rsid w:val="00A138FF"/>
    <w:rsid w:val="00A13D67"/>
    <w:rsid w:val="00A14304"/>
    <w:rsid w:val="00A1783E"/>
    <w:rsid w:val="00A178B9"/>
    <w:rsid w:val="00A17F1C"/>
    <w:rsid w:val="00A20769"/>
    <w:rsid w:val="00A22265"/>
    <w:rsid w:val="00A22F79"/>
    <w:rsid w:val="00A248F5"/>
    <w:rsid w:val="00A24BB3"/>
    <w:rsid w:val="00A250C0"/>
    <w:rsid w:val="00A2678C"/>
    <w:rsid w:val="00A26F93"/>
    <w:rsid w:val="00A3029A"/>
    <w:rsid w:val="00A3076E"/>
    <w:rsid w:val="00A3096D"/>
    <w:rsid w:val="00A315A1"/>
    <w:rsid w:val="00A322B5"/>
    <w:rsid w:val="00A326BE"/>
    <w:rsid w:val="00A32AA1"/>
    <w:rsid w:val="00A32B1E"/>
    <w:rsid w:val="00A32E34"/>
    <w:rsid w:val="00A34308"/>
    <w:rsid w:val="00A346C6"/>
    <w:rsid w:val="00A34E48"/>
    <w:rsid w:val="00A34EB1"/>
    <w:rsid w:val="00A35122"/>
    <w:rsid w:val="00A37460"/>
    <w:rsid w:val="00A379D3"/>
    <w:rsid w:val="00A40C0E"/>
    <w:rsid w:val="00A41507"/>
    <w:rsid w:val="00A4150B"/>
    <w:rsid w:val="00A430D3"/>
    <w:rsid w:val="00A43237"/>
    <w:rsid w:val="00A43391"/>
    <w:rsid w:val="00A43FE6"/>
    <w:rsid w:val="00A46D64"/>
    <w:rsid w:val="00A504D0"/>
    <w:rsid w:val="00A50697"/>
    <w:rsid w:val="00A50ED9"/>
    <w:rsid w:val="00A51561"/>
    <w:rsid w:val="00A52EA4"/>
    <w:rsid w:val="00A53457"/>
    <w:rsid w:val="00A53997"/>
    <w:rsid w:val="00A53CB4"/>
    <w:rsid w:val="00A53F08"/>
    <w:rsid w:val="00A54450"/>
    <w:rsid w:val="00A54649"/>
    <w:rsid w:val="00A551EA"/>
    <w:rsid w:val="00A55555"/>
    <w:rsid w:val="00A56859"/>
    <w:rsid w:val="00A5737A"/>
    <w:rsid w:val="00A57931"/>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F13"/>
    <w:rsid w:val="00A7000B"/>
    <w:rsid w:val="00A70230"/>
    <w:rsid w:val="00A704F1"/>
    <w:rsid w:val="00A70975"/>
    <w:rsid w:val="00A715A5"/>
    <w:rsid w:val="00A715B6"/>
    <w:rsid w:val="00A715E2"/>
    <w:rsid w:val="00A716C8"/>
    <w:rsid w:val="00A71BAA"/>
    <w:rsid w:val="00A72859"/>
    <w:rsid w:val="00A72946"/>
    <w:rsid w:val="00A72CA5"/>
    <w:rsid w:val="00A73AEE"/>
    <w:rsid w:val="00A73C49"/>
    <w:rsid w:val="00A74623"/>
    <w:rsid w:val="00A74D4F"/>
    <w:rsid w:val="00A74E0F"/>
    <w:rsid w:val="00A7509E"/>
    <w:rsid w:val="00A752A2"/>
    <w:rsid w:val="00A75A15"/>
    <w:rsid w:val="00A76750"/>
    <w:rsid w:val="00A76A73"/>
    <w:rsid w:val="00A7751D"/>
    <w:rsid w:val="00A77B1E"/>
    <w:rsid w:val="00A81DE6"/>
    <w:rsid w:val="00A81DFF"/>
    <w:rsid w:val="00A823F5"/>
    <w:rsid w:val="00A83056"/>
    <w:rsid w:val="00A8342F"/>
    <w:rsid w:val="00A837CD"/>
    <w:rsid w:val="00A83C8C"/>
    <w:rsid w:val="00A83D29"/>
    <w:rsid w:val="00A8437A"/>
    <w:rsid w:val="00A84623"/>
    <w:rsid w:val="00A84A32"/>
    <w:rsid w:val="00A84F6E"/>
    <w:rsid w:val="00A85299"/>
    <w:rsid w:val="00A86729"/>
    <w:rsid w:val="00A86E87"/>
    <w:rsid w:val="00A9054D"/>
    <w:rsid w:val="00A90633"/>
    <w:rsid w:val="00A90CF3"/>
    <w:rsid w:val="00A90E22"/>
    <w:rsid w:val="00A913C5"/>
    <w:rsid w:val="00A915BC"/>
    <w:rsid w:val="00A9233D"/>
    <w:rsid w:val="00A92BA8"/>
    <w:rsid w:val="00A92E74"/>
    <w:rsid w:val="00A932FB"/>
    <w:rsid w:val="00A94401"/>
    <w:rsid w:val="00A96426"/>
    <w:rsid w:val="00A97DA5"/>
    <w:rsid w:val="00A97E6E"/>
    <w:rsid w:val="00AA098A"/>
    <w:rsid w:val="00AA0DED"/>
    <w:rsid w:val="00AA101D"/>
    <w:rsid w:val="00AA1531"/>
    <w:rsid w:val="00AA1DDE"/>
    <w:rsid w:val="00AA34E1"/>
    <w:rsid w:val="00AA436F"/>
    <w:rsid w:val="00AA4B63"/>
    <w:rsid w:val="00AA4F91"/>
    <w:rsid w:val="00AA610F"/>
    <w:rsid w:val="00AA63B1"/>
    <w:rsid w:val="00AA6A7D"/>
    <w:rsid w:val="00AA6B5A"/>
    <w:rsid w:val="00AA6FA3"/>
    <w:rsid w:val="00AA7761"/>
    <w:rsid w:val="00AA7FF0"/>
    <w:rsid w:val="00AB0093"/>
    <w:rsid w:val="00AB009B"/>
    <w:rsid w:val="00AB1B1C"/>
    <w:rsid w:val="00AB23E2"/>
    <w:rsid w:val="00AB4747"/>
    <w:rsid w:val="00AB4B98"/>
    <w:rsid w:val="00AB4D62"/>
    <w:rsid w:val="00AB4EB6"/>
    <w:rsid w:val="00AB5557"/>
    <w:rsid w:val="00AB5BDB"/>
    <w:rsid w:val="00AB6125"/>
    <w:rsid w:val="00AB61A4"/>
    <w:rsid w:val="00AB669D"/>
    <w:rsid w:val="00AB6C60"/>
    <w:rsid w:val="00AB780C"/>
    <w:rsid w:val="00AB78CB"/>
    <w:rsid w:val="00AC0B10"/>
    <w:rsid w:val="00AC1109"/>
    <w:rsid w:val="00AC1189"/>
    <w:rsid w:val="00AC1C53"/>
    <w:rsid w:val="00AC1D94"/>
    <w:rsid w:val="00AC20F7"/>
    <w:rsid w:val="00AC2696"/>
    <w:rsid w:val="00AC294B"/>
    <w:rsid w:val="00AC2A2D"/>
    <w:rsid w:val="00AC2C19"/>
    <w:rsid w:val="00AC370A"/>
    <w:rsid w:val="00AC3719"/>
    <w:rsid w:val="00AC3BAE"/>
    <w:rsid w:val="00AC3D41"/>
    <w:rsid w:val="00AC4B4F"/>
    <w:rsid w:val="00AC508A"/>
    <w:rsid w:val="00AC52A1"/>
    <w:rsid w:val="00AC5473"/>
    <w:rsid w:val="00AC574A"/>
    <w:rsid w:val="00AC5E77"/>
    <w:rsid w:val="00AC6266"/>
    <w:rsid w:val="00AC657E"/>
    <w:rsid w:val="00AC6687"/>
    <w:rsid w:val="00AC700A"/>
    <w:rsid w:val="00AC71BC"/>
    <w:rsid w:val="00AC738C"/>
    <w:rsid w:val="00AC7A03"/>
    <w:rsid w:val="00AD0008"/>
    <w:rsid w:val="00AD004F"/>
    <w:rsid w:val="00AD08D6"/>
    <w:rsid w:val="00AD0A01"/>
    <w:rsid w:val="00AD2536"/>
    <w:rsid w:val="00AD3472"/>
    <w:rsid w:val="00AD396F"/>
    <w:rsid w:val="00AD3A06"/>
    <w:rsid w:val="00AD3D21"/>
    <w:rsid w:val="00AD3E58"/>
    <w:rsid w:val="00AD46F5"/>
    <w:rsid w:val="00AD6A15"/>
    <w:rsid w:val="00AD7284"/>
    <w:rsid w:val="00AD7440"/>
    <w:rsid w:val="00AD7FB3"/>
    <w:rsid w:val="00AE1DC1"/>
    <w:rsid w:val="00AE2055"/>
    <w:rsid w:val="00AE2466"/>
    <w:rsid w:val="00AE2471"/>
    <w:rsid w:val="00AE3CD6"/>
    <w:rsid w:val="00AE3D12"/>
    <w:rsid w:val="00AE3E5C"/>
    <w:rsid w:val="00AE41D3"/>
    <w:rsid w:val="00AE4C52"/>
    <w:rsid w:val="00AE5277"/>
    <w:rsid w:val="00AE57B5"/>
    <w:rsid w:val="00AE5DBE"/>
    <w:rsid w:val="00AE66E5"/>
    <w:rsid w:val="00AE67B5"/>
    <w:rsid w:val="00AE6C9D"/>
    <w:rsid w:val="00AE78C4"/>
    <w:rsid w:val="00AE7A58"/>
    <w:rsid w:val="00AF0484"/>
    <w:rsid w:val="00AF0D09"/>
    <w:rsid w:val="00AF0F6B"/>
    <w:rsid w:val="00AF1217"/>
    <w:rsid w:val="00AF19B5"/>
    <w:rsid w:val="00AF2493"/>
    <w:rsid w:val="00AF3006"/>
    <w:rsid w:val="00AF3C51"/>
    <w:rsid w:val="00AF41BE"/>
    <w:rsid w:val="00AF4BDA"/>
    <w:rsid w:val="00AF4D75"/>
    <w:rsid w:val="00AF4DCA"/>
    <w:rsid w:val="00AF5588"/>
    <w:rsid w:val="00AF5A0A"/>
    <w:rsid w:val="00AF5F2B"/>
    <w:rsid w:val="00AF66D0"/>
    <w:rsid w:val="00AF6BB7"/>
    <w:rsid w:val="00B00125"/>
    <w:rsid w:val="00B007EA"/>
    <w:rsid w:val="00B00D21"/>
    <w:rsid w:val="00B01ABC"/>
    <w:rsid w:val="00B02289"/>
    <w:rsid w:val="00B0240B"/>
    <w:rsid w:val="00B02D22"/>
    <w:rsid w:val="00B0302D"/>
    <w:rsid w:val="00B04216"/>
    <w:rsid w:val="00B04279"/>
    <w:rsid w:val="00B04D22"/>
    <w:rsid w:val="00B050A8"/>
    <w:rsid w:val="00B0581F"/>
    <w:rsid w:val="00B062C7"/>
    <w:rsid w:val="00B06E88"/>
    <w:rsid w:val="00B07C68"/>
    <w:rsid w:val="00B118BD"/>
    <w:rsid w:val="00B11DD1"/>
    <w:rsid w:val="00B1232E"/>
    <w:rsid w:val="00B13516"/>
    <w:rsid w:val="00B13DDA"/>
    <w:rsid w:val="00B13FD4"/>
    <w:rsid w:val="00B141B5"/>
    <w:rsid w:val="00B14867"/>
    <w:rsid w:val="00B168A3"/>
    <w:rsid w:val="00B16B54"/>
    <w:rsid w:val="00B16FBD"/>
    <w:rsid w:val="00B17419"/>
    <w:rsid w:val="00B17789"/>
    <w:rsid w:val="00B200EB"/>
    <w:rsid w:val="00B208D9"/>
    <w:rsid w:val="00B20B2F"/>
    <w:rsid w:val="00B211D7"/>
    <w:rsid w:val="00B21A79"/>
    <w:rsid w:val="00B22D1F"/>
    <w:rsid w:val="00B22D41"/>
    <w:rsid w:val="00B233B5"/>
    <w:rsid w:val="00B23612"/>
    <w:rsid w:val="00B23F01"/>
    <w:rsid w:val="00B24128"/>
    <w:rsid w:val="00B24967"/>
    <w:rsid w:val="00B25116"/>
    <w:rsid w:val="00B256CF"/>
    <w:rsid w:val="00B2580E"/>
    <w:rsid w:val="00B25892"/>
    <w:rsid w:val="00B25995"/>
    <w:rsid w:val="00B25AA7"/>
    <w:rsid w:val="00B25B34"/>
    <w:rsid w:val="00B261F7"/>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BFC"/>
    <w:rsid w:val="00B33DA9"/>
    <w:rsid w:val="00B346B7"/>
    <w:rsid w:val="00B34C1A"/>
    <w:rsid w:val="00B34FFE"/>
    <w:rsid w:val="00B35269"/>
    <w:rsid w:val="00B35520"/>
    <w:rsid w:val="00B36A76"/>
    <w:rsid w:val="00B36C0A"/>
    <w:rsid w:val="00B40466"/>
    <w:rsid w:val="00B409E5"/>
    <w:rsid w:val="00B423BA"/>
    <w:rsid w:val="00B43378"/>
    <w:rsid w:val="00B44978"/>
    <w:rsid w:val="00B46339"/>
    <w:rsid w:val="00B475BA"/>
    <w:rsid w:val="00B50D98"/>
    <w:rsid w:val="00B51463"/>
    <w:rsid w:val="00B52947"/>
    <w:rsid w:val="00B52988"/>
    <w:rsid w:val="00B5374D"/>
    <w:rsid w:val="00B543BE"/>
    <w:rsid w:val="00B5521D"/>
    <w:rsid w:val="00B552DC"/>
    <w:rsid w:val="00B55C13"/>
    <w:rsid w:val="00B56C9A"/>
    <w:rsid w:val="00B5787A"/>
    <w:rsid w:val="00B57D97"/>
    <w:rsid w:val="00B615BB"/>
    <w:rsid w:val="00B61E80"/>
    <w:rsid w:val="00B64B18"/>
    <w:rsid w:val="00B64BF1"/>
    <w:rsid w:val="00B65CBC"/>
    <w:rsid w:val="00B666B4"/>
    <w:rsid w:val="00B6710D"/>
    <w:rsid w:val="00B67212"/>
    <w:rsid w:val="00B7060B"/>
    <w:rsid w:val="00B707EF"/>
    <w:rsid w:val="00B70989"/>
    <w:rsid w:val="00B70EDE"/>
    <w:rsid w:val="00B70EF6"/>
    <w:rsid w:val="00B712FE"/>
    <w:rsid w:val="00B732CD"/>
    <w:rsid w:val="00B7381B"/>
    <w:rsid w:val="00B73A06"/>
    <w:rsid w:val="00B74537"/>
    <w:rsid w:val="00B74D15"/>
    <w:rsid w:val="00B74D4A"/>
    <w:rsid w:val="00B75066"/>
    <w:rsid w:val="00B7507B"/>
    <w:rsid w:val="00B75872"/>
    <w:rsid w:val="00B76AA1"/>
    <w:rsid w:val="00B76B08"/>
    <w:rsid w:val="00B76F2C"/>
    <w:rsid w:val="00B800F9"/>
    <w:rsid w:val="00B80D3E"/>
    <w:rsid w:val="00B80F0C"/>
    <w:rsid w:val="00B811D2"/>
    <w:rsid w:val="00B812D9"/>
    <w:rsid w:val="00B81608"/>
    <w:rsid w:val="00B81C80"/>
    <w:rsid w:val="00B8305C"/>
    <w:rsid w:val="00B83083"/>
    <w:rsid w:val="00B834EA"/>
    <w:rsid w:val="00B84387"/>
    <w:rsid w:val="00B84829"/>
    <w:rsid w:val="00B8520E"/>
    <w:rsid w:val="00B853A8"/>
    <w:rsid w:val="00B8576B"/>
    <w:rsid w:val="00B86868"/>
    <w:rsid w:val="00B871BC"/>
    <w:rsid w:val="00B87555"/>
    <w:rsid w:val="00B8775E"/>
    <w:rsid w:val="00B87F42"/>
    <w:rsid w:val="00B90076"/>
    <w:rsid w:val="00B900EB"/>
    <w:rsid w:val="00B9066E"/>
    <w:rsid w:val="00B90B0B"/>
    <w:rsid w:val="00B920E9"/>
    <w:rsid w:val="00B922B8"/>
    <w:rsid w:val="00B92F64"/>
    <w:rsid w:val="00B942AC"/>
    <w:rsid w:val="00B9444D"/>
    <w:rsid w:val="00B9470B"/>
    <w:rsid w:val="00B9539F"/>
    <w:rsid w:val="00B957B9"/>
    <w:rsid w:val="00B95BCF"/>
    <w:rsid w:val="00B969C7"/>
    <w:rsid w:val="00B9718E"/>
    <w:rsid w:val="00B976A5"/>
    <w:rsid w:val="00B97870"/>
    <w:rsid w:val="00B9791B"/>
    <w:rsid w:val="00B97959"/>
    <w:rsid w:val="00B97C58"/>
    <w:rsid w:val="00B97E6D"/>
    <w:rsid w:val="00BA0EC0"/>
    <w:rsid w:val="00BA1059"/>
    <w:rsid w:val="00BA23DA"/>
    <w:rsid w:val="00BA24B7"/>
    <w:rsid w:val="00BA258B"/>
    <w:rsid w:val="00BA328B"/>
    <w:rsid w:val="00BA3C9E"/>
    <w:rsid w:val="00BA3E15"/>
    <w:rsid w:val="00BA526D"/>
    <w:rsid w:val="00BA6212"/>
    <w:rsid w:val="00BA64B5"/>
    <w:rsid w:val="00BA70E9"/>
    <w:rsid w:val="00BA7B58"/>
    <w:rsid w:val="00BA7C15"/>
    <w:rsid w:val="00BB0948"/>
    <w:rsid w:val="00BB09BF"/>
    <w:rsid w:val="00BB0F2E"/>
    <w:rsid w:val="00BB128A"/>
    <w:rsid w:val="00BB1534"/>
    <w:rsid w:val="00BB253F"/>
    <w:rsid w:val="00BB25BD"/>
    <w:rsid w:val="00BB3EB9"/>
    <w:rsid w:val="00BB5B38"/>
    <w:rsid w:val="00BB7B51"/>
    <w:rsid w:val="00BB7C79"/>
    <w:rsid w:val="00BC0555"/>
    <w:rsid w:val="00BC19E2"/>
    <w:rsid w:val="00BC1A67"/>
    <w:rsid w:val="00BC2CFF"/>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2B46"/>
    <w:rsid w:val="00BD3F86"/>
    <w:rsid w:val="00BD4576"/>
    <w:rsid w:val="00BD5093"/>
    <w:rsid w:val="00BD541C"/>
    <w:rsid w:val="00BD5680"/>
    <w:rsid w:val="00BD63E9"/>
    <w:rsid w:val="00BD76F8"/>
    <w:rsid w:val="00BD77F9"/>
    <w:rsid w:val="00BE0376"/>
    <w:rsid w:val="00BE0491"/>
    <w:rsid w:val="00BE160F"/>
    <w:rsid w:val="00BE1E7E"/>
    <w:rsid w:val="00BE249B"/>
    <w:rsid w:val="00BE2C3E"/>
    <w:rsid w:val="00BE33B1"/>
    <w:rsid w:val="00BE366C"/>
    <w:rsid w:val="00BE3F42"/>
    <w:rsid w:val="00BE519D"/>
    <w:rsid w:val="00BE569C"/>
    <w:rsid w:val="00BE5827"/>
    <w:rsid w:val="00BE587A"/>
    <w:rsid w:val="00BE587F"/>
    <w:rsid w:val="00BE5E04"/>
    <w:rsid w:val="00BE5F27"/>
    <w:rsid w:val="00BE7222"/>
    <w:rsid w:val="00BF12F9"/>
    <w:rsid w:val="00BF1E33"/>
    <w:rsid w:val="00BF3007"/>
    <w:rsid w:val="00BF30BD"/>
    <w:rsid w:val="00BF44F0"/>
    <w:rsid w:val="00BF52B4"/>
    <w:rsid w:val="00BF55BA"/>
    <w:rsid w:val="00BF566F"/>
    <w:rsid w:val="00BF5C42"/>
    <w:rsid w:val="00BF5E27"/>
    <w:rsid w:val="00BF76B3"/>
    <w:rsid w:val="00BF7DEA"/>
    <w:rsid w:val="00C0103D"/>
    <w:rsid w:val="00C011AE"/>
    <w:rsid w:val="00C014CE"/>
    <w:rsid w:val="00C0153D"/>
    <w:rsid w:val="00C02090"/>
    <w:rsid w:val="00C02389"/>
    <w:rsid w:val="00C02696"/>
    <w:rsid w:val="00C03388"/>
    <w:rsid w:val="00C0362C"/>
    <w:rsid w:val="00C03E3D"/>
    <w:rsid w:val="00C07B74"/>
    <w:rsid w:val="00C07EDD"/>
    <w:rsid w:val="00C07FE4"/>
    <w:rsid w:val="00C109EF"/>
    <w:rsid w:val="00C118E5"/>
    <w:rsid w:val="00C13485"/>
    <w:rsid w:val="00C13813"/>
    <w:rsid w:val="00C13CF3"/>
    <w:rsid w:val="00C14139"/>
    <w:rsid w:val="00C161E7"/>
    <w:rsid w:val="00C1668D"/>
    <w:rsid w:val="00C16816"/>
    <w:rsid w:val="00C16AEF"/>
    <w:rsid w:val="00C17972"/>
    <w:rsid w:val="00C17CA8"/>
    <w:rsid w:val="00C20403"/>
    <w:rsid w:val="00C214E3"/>
    <w:rsid w:val="00C21759"/>
    <w:rsid w:val="00C21BB7"/>
    <w:rsid w:val="00C21D0F"/>
    <w:rsid w:val="00C229BE"/>
    <w:rsid w:val="00C24967"/>
    <w:rsid w:val="00C25302"/>
    <w:rsid w:val="00C25ADE"/>
    <w:rsid w:val="00C2682A"/>
    <w:rsid w:val="00C2699A"/>
    <w:rsid w:val="00C27327"/>
    <w:rsid w:val="00C274A1"/>
    <w:rsid w:val="00C301FC"/>
    <w:rsid w:val="00C30879"/>
    <w:rsid w:val="00C30A72"/>
    <w:rsid w:val="00C31B92"/>
    <w:rsid w:val="00C32981"/>
    <w:rsid w:val="00C329B6"/>
    <w:rsid w:val="00C32D2B"/>
    <w:rsid w:val="00C32EF5"/>
    <w:rsid w:val="00C34203"/>
    <w:rsid w:val="00C35125"/>
    <w:rsid w:val="00C35978"/>
    <w:rsid w:val="00C35B05"/>
    <w:rsid w:val="00C35C5C"/>
    <w:rsid w:val="00C36181"/>
    <w:rsid w:val="00C36CB7"/>
    <w:rsid w:val="00C371D8"/>
    <w:rsid w:val="00C40DA0"/>
    <w:rsid w:val="00C4163B"/>
    <w:rsid w:val="00C42D33"/>
    <w:rsid w:val="00C42E83"/>
    <w:rsid w:val="00C432DA"/>
    <w:rsid w:val="00C44ECD"/>
    <w:rsid w:val="00C456FB"/>
    <w:rsid w:val="00C458C8"/>
    <w:rsid w:val="00C459AA"/>
    <w:rsid w:val="00C45CF8"/>
    <w:rsid w:val="00C46D40"/>
    <w:rsid w:val="00C46EC3"/>
    <w:rsid w:val="00C46FB6"/>
    <w:rsid w:val="00C47781"/>
    <w:rsid w:val="00C47A77"/>
    <w:rsid w:val="00C47BFC"/>
    <w:rsid w:val="00C47DD0"/>
    <w:rsid w:val="00C47F1F"/>
    <w:rsid w:val="00C5058C"/>
    <w:rsid w:val="00C51762"/>
    <w:rsid w:val="00C51C98"/>
    <w:rsid w:val="00C52ED5"/>
    <w:rsid w:val="00C53D69"/>
    <w:rsid w:val="00C54592"/>
    <w:rsid w:val="00C55DBC"/>
    <w:rsid w:val="00C56104"/>
    <w:rsid w:val="00C56D26"/>
    <w:rsid w:val="00C56DC7"/>
    <w:rsid w:val="00C576B8"/>
    <w:rsid w:val="00C60579"/>
    <w:rsid w:val="00C60C12"/>
    <w:rsid w:val="00C618CF"/>
    <w:rsid w:val="00C61C57"/>
    <w:rsid w:val="00C621B6"/>
    <w:rsid w:val="00C629B8"/>
    <w:rsid w:val="00C6354C"/>
    <w:rsid w:val="00C63749"/>
    <w:rsid w:val="00C63CE8"/>
    <w:rsid w:val="00C645EC"/>
    <w:rsid w:val="00C66C32"/>
    <w:rsid w:val="00C675B0"/>
    <w:rsid w:val="00C708B1"/>
    <w:rsid w:val="00C70956"/>
    <w:rsid w:val="00C70EF6"/>
    <w:rsid w:val="00C71288"/>
    <w:rsid w:val="00C7153D"/>
    <w:rsid w:val="00C716AF"/>
    <w:rsid w:val="00C7199A"/>
    <w:rsid w:val="00C72100"/>
    <w:rsid w:val="00C72253"/>
    <w:rsid w:val="00C723AB"/>
    <w:rsid w:val="00C72C1E"/>
    <w:rsid w:val="00C72DCA"/>
    <w:rsid w:val="00C72E5F"/>
    <w:rsid w:val="00C72F71"/>
    <w:rsid w:val="00C73BAF"/>
    <w:rsid w:val="00C74FD5"/>
    <w:rsid w:val="00C756FE"/>
    <w:rsid w:val="00C759EA"/>
    <w:rsid w:val="00C7651D"/>
    <w:rsid w:val="00C765D6"/>
    <w:rsid w:val="00C769DB"/>
    <w:rsid w:val="00C76A41"/>
    <w:rsid w:val="00C76A5F"/>
    <w:rsid w:val="00C80A33"/>
    <w:rsid w:val="00C80B55"/>
    <w:rsid w:val="00C8270A"/>
    <w:rsid w:val="00C82950"/>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250C"/>
    <w:rsid w:val="00CA2884"/>
    <w:rsid w:val="00CA363B"/>
    <w:rsid w:val="00CA4B0A"/>
    <w:rsid w:val="00CA5077"/>
    <w:rsid w:val="00CA50EC"/>
    <w:rsid w:val="00CA615B"/>
    <w:rsid w:val="00CA6DA3"/>
    <w:rsid w:val="00CA6E1B"/>
    <w:rsid w:val="00CA7141"/>
    <w:rsid w:val="00CA71F7"/>
    <w:rsid w:val="00CB222B"/>
    <w:rsid w:val="00CB253D"/>
    <w:rsid w:val="00CB25AD"/>
    <w:rsid w:val="00CB28E2"/>
    <w:rsid w:val="00CB2DF1"/>
    <w:rsid w:val="00CB3542"/>
    <w:rsid w:val="00CB3A45"/>
    <w:rsid w:val="00CB42E7"/>
    <w:rsid w:val="00CB48F7"/>
    <w:rsid w:val="00CB5887"/>
    <w:rsid w:val="00CB646B"/>
    <w:rsid w:val="00CC0E40"/>
    <w:rsid w:val="00CC1920"/>
    <w:rsid w:val="00CC1C87"/>
    <w:rsid w:val="00CC1E5F"/>
    <w:rsid w:val="00CC26E5"/>
    <w:rsid w:val="00CC394B"/>
    <w:rsid w:val="00CC40DB"/>
    <w:rsid w:val="00CC4D06"/>
    <w:rsid w:val="00CC69E2"/>
    <w:rsid w:val="00CC78EA"/>
    <w:rsid w:val="00CC7B8A"/>
    <w:rsid w:val="00CD0117"/>
    <w:rsid w:val="00CD0AF6"/>
    <w:rsid w:val="00CD0C4E"/>
    <w:rsid w:val="00CD0EC7"/>
    <w:rsid w:val="00CD20EF"/>
    <w:rsid w:val="00CD21C6"/>
    <w:rsid w:val="00CD2C32"/>
    <w:rsid w:val="00CD2F2F"/>
    <w:rsid w:val="00CD363C"/>
    <w:rsid w:val="00CD3841"/>
    <w:rsid w:val="00CD4268"/>
    <w:rsid w:val="00CD5118"/>
    <w:rsid w:val="00CD561E"/>
    <w:rsid w:val="00CD576B"/>
    <w:rsid w:val="00CD6244"/>
    <w:rsid w:val="00CD68E0"/>
    <w:rsid w:val="00CD7FEF"/>
    <w:rsid w:val="00CE008F"/>
    <w:rsid w:val="00CE2382"/>
    <w:rsid w:val="00CE3FC6"/>
    <w:rsid w:val="00CE4361"/>
    <w:rsid w:val="00CE461E"/>
    <w:rsid w:val="00CE48B2"/>
    <w:rsid w:val="00CE557B"/>
    <w:rsid w:val="00CE6D8F"/>
    <w:rsid w:val="00CE6FE3"/>
    <w:rsid w:val="00CE7B50"/>
    <w:rsid w:val="00CE7FB9"/>
    <w:rsid w:val="00CF02FF"/>
    <w:rsid w:val="00CF2583"/>
    <w:rsid w:val="00CF26FB"/>
    <w:rsid w:val="00CF2EEA"/>
    <w:rsid w:val="00CF3A11"/>
    <w:rsid w:val="00CF5C77"/>
    <w:rsid w:val="00CF6399"/>
    <w:rsid w:val="00CF68FB"/>
    <w:rsid w:val="00CF6D89"/>
    <w:rsid w:val="00CF718C"/>
    <w:rsid w:val="00CF7B00"/>
    <w:rsid w:val="00CF7B1D"/>
    <w:rsid w:val="00CF7E05"/>
    <w:rsid w:val="00D00071"/>
    <w:rsid w:val="00D00318"/>
    <w:rsid w:val="00D00752"/>
    <w:rsid w:val="00D00BC5"/>
    <w:rsid w:val="00D013EC"/>
    <w:rsid w:val="00D019F2"/>
    <w:rsid w:val="00D026CC"/>
    <w:rsid w:val="00D02D44"/>
    <w:rsid w:val="00D02E7C"/>
    <w:rsid w:val="00D03CF1"/>
    <w:rsid w:val="00D0568B"/>
    <w:rsid w:val="00D05D27"/>
    <w:rsid w:val="00D0740E"/>
    <w:rsid w:val="00D10B38"/>
    <w:rsid w:val="00D131A2"/>
    <w:rsid w:val="00D15850"/>
    <w:rsid w:val="00D16DF7"/>
    <w:rsid w:val="00D17AD9"/>
    <w:rsid w:val="00D17B5A"/>
    <w:rsid w:val="00D20BFB"/>
    <w:rsid w:val="00D210DA"/>
    <w:rsid w:val="00D22021"/>
    <w:rsid w:val="00D2331C"/>
    <w:rsid w:val="00D233F2"/>
    <w:rsid w:val="00D23705"/>
    <w:rsid w:val="00D2399C"/>
    <w:rsid w:val="00D245F6"/>
    <w:rsid w:val="00D24E6C"/>
    <w:rsid w:val="00D251AC"/>
    <w:rsid w:val="00D25921"/>
    <w:rsid w:val="00D2627F"/>
    <w:rsid w:val="00D26691"/>
    <w:rsid w:val="00D268A8"/>
    <w:rsid w:val="00D26E3E"/>
    <w:rsid w:val="00D274E3"/>
    <w:rsid w:val="00D275FA"/>
    <w:rsid w:val="00D305EE"/>
    <w:rsid w:val="00D306B3"/>
    <w:rsid w:val="00D314F6"/>
    <w:rsid w:val="00D32194"/>
    <w:rsid w:val="00D327D1"/>
    <w:rsid w:val="00D32CB7"/>
    <w:rsid w:val="00D33316"/>
    <w:rsid w:val="00D3351E"/>
    <w:rsid w:val="00D33FAD"/>
    <w:rsid w:val="00D350CD"/>
    <w:rsid w:val="00D354ED"/>
    <w:rsid w:val="00D35C04"/>
    <w:rsid w:val="00D35C34"/>
    <w:rsid w:val="00D35E88"/>
    <w:rsid w:val="00D35EED"/>
    <w:rsid w:val="00D3705C"/>
    <w:rsid w:val="00D3735E"/>
    <w:rsid w:val="00D3760C"/>
    <w:rsid w:val="00D37D7D"/>
    <w:rsid w:val="00D40177"/>
    <w:rsid w:val="00D40E7C"/>
    <w:rsid w:val="00D41507"/>
    <w:rsid w:val="00D42173"/>
    <w:rsid w:val="00D44ACC"/>
    <w:rsid w:val="00D46D89"/>
    <w:rsid w:val="00D500A1"/>
    <w:rsid w:val="00D5054E"/>
    <w:rsid w:val="00D51B87"/>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DB5"/>
    <w:rsid w:val="00D64A2B"/>
    <w:rsid w:val="00D6572E"/>
    <w:rsid w:val="00D65B86"/>
    <w:rsid w:val="00D66A34"/>
    <w:rsid w:val="00D66FA1"/>
    <w:rsid w:val="00D676FB"/>
    <w:rsid w:val="00D6772E"/>
    <w:rsid w:val="00D6788F"/>
    <w:rsid w:val="00D6799D"/>
    <w:rsid w:val="00D67A13"/>
    <w:rsid w:val="00D70C14"/>
    <w:rsid w:val="00D71338"/>
    <w:rsid w:val="00D718A0"/>
    <w:rsid w:val="00D7215A"/>
    <w:rsid w:val="00D72853"/>
    <w:rsid w:val="00D737C4"/>
    <w:rsid w:val="00D745E1"/>
    <w:rsid w:val="00D747D6"/>
    <w:rsid w:val="00D766D4"/>
    <w:rsid w:val="00D778F1"/>
    <w:rsid w:val="00D77A1D"/>
    <w:rsid w:val="00D80504"/>
    <w:rsid w:val="00D80D8E"/>
    <w:rsid w:val="00D81E89"/>
    <w:rsid w:val="00D82308"/>
    <w:rsid w:val="00D827D7"/>
    <w:rsid w:val="00D82DE5"/>
    <w:rsid w:val="00D82F31"/>
    <w:rsid w:val="00D830AE"/>
    <w:rsid w:val="00D83189"/>
    <w:rsid w:val="00D83CC2"/>
    <w:rsid w:val="00D844DC"/>
    <w:rsid w:val="00D85380"/>
    <w:rsid w:val="00D854AE"/>
    <w:rsid w:val="00D85667"/>
    <w:rsid w:val="00D85A3D"/>
    <w:rsid w:val="00D85F4F"/>
    <w:rsid w:val="00D866F3"/>
    <w:rsid w:val="00D871D1"/>
    <w:rsid w:val="00D87335"/>
    <w:rsid w:val="00D909B8"/>
    <w:rsid w:val="00D91594"/>
    <w:rsid w:val="00D917DC"/>
    <w:rsid w:val="00D923E9"/>
    <w:rsid w:val="00D93136"/>
    <w:rsid w:val="00D93904"/>
    <w:rsid w:val="00D93BA1"/>
    <w:rsid w:val="00D93BFB"/>
    <w:rsid w:val="00D96D0A"/>
    <w:rsid w:val="00D96E34"/>
    <w:rsid w:val="00DA00E8"/>
    <w:rsid w:val="00DA0CF1"/>
    <w:rsid w:val="00DA0F4B"/>
    <w:rsid w:val="00DA1255"/>
    <w:rsid w:val="00DA165D"/>
    <w:rsid w:val="00DA2F3E"/>
    <w:rsid w:val="00DA37F0"/>
    <w:rsid w:val="00DA3FA2"/>
    <w:rsid w:val="00DA3FCE"/>
    <w:rsid w:val="00DA4BBB"/>
    <w:rsid w:val="00DA4C72"/>
    <w:rsid w:val="00DA5DFD"/>
    <w:rsid w:val="00DA665C"/>
    <w:rsid w:val="00DA6701"/>
    <w:rsid w:val="00DA72C5"/>
    <w:rsid w:val="00DA7C16"/>
    <w:rsid w:val="00DA7F2C"/>
    <w:rsid w:val="00DB3138"/>
    <w:rsid w:val="00DB5308"/>
    <w:rsid w:val="00DB66C5"/>
    <w:rsid w:val="00DB673F"/>
    <w:rsid w:val="00DB6C2B"/>
    <w:rsid w:val="00DB74CC"/>
    <w:rsid w:val="00DB7667"/>
    <w:rsid w:val="00DC03C7"/>
    <w:rsid w:val="00DC0830"/>
    <w:rsid w:val="00DC1DB2"/>
    <w:rsid w:val="00DC1EB0"/>
    <w:rsid w:val="00DC215A"/>
    <w:rsid w:val="00DC2320"/>
    <w:rsid w:val="00DC28BD"/>
    <w:rsid w:val="00DC640C"/>
    <w:rsid w:val="00DC69D5"/>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39F"/>
    <w:rsid w:val="00DE17E2"/>
    <w:rsid w:val="00DE285E"/>
    <w:rsid w:val="00DE2A85"/>
    <w:rsid w:val="00DE2EA4"/>
    <w:rsid w:val="00DE3662"/>
    <w:rsid w:val="00DE3686"/>
    <w:rsid w:val="00DE3ADA"/>
    <w:rsid w:val="00DE488F"/>
    <w:rsid w:val="00DE48FF"/>
    <w:rsid w:val="00DE5402"/>
    <w:rsid w:val="00DE56B0"/>
    <w:rsid w:val="00DE6067"/>
    <w:rsid w:val="00DE69C5"/>
    <w:rsid w:val="00DE6F07"/>
    <w:rsid w:val="00DE7047"/>
    <w:rsid w:val="00DE7BF9"/>
    <w:rsid w:val="00DF0B33"/>
    <w:rsid w:val="00DF1135"/>
    <w:rsid w:val="00DF1E83"/>
    <w:rsid w:val="00DF1FA6"/>
    <w:rsid w:val="00DF2583"/>
    <w:rsid w:val="00DF25A6"/>
    <w:rsid w:val="00DF25DD"/>
    <w:rsid w:val="00DF29CA"/>
    <w:rsid w:val="00DF2A0E"/>
    <w:rsid w:val="00DF2B24"/>
    <w:rsid w:val="00DF32D9"/>
    <w:rsid w:val="00DF34A7"/>
    <w:rsid w:val="00DF41F3"/>
    <w:rsid w:val="00DF42C5"/>
    <w:rsid w:val="00DF444B"/>
    <w:rsid w:val="00DF4C44"/>
    <w:rsid w:val="00DF4C7E"/>
    <w:rsid w:val="00DF52C3"/>
    <w:rsid w:val="00DF5647"/>
    <w:rsid w:val="00DF581A"/>
    <w:rsid w:val="00DF586A"/>
    <w:rsid w:val="00DF7699"/>
    <w:rsid w:val="00DF7D0F"/>
    <w:rsid w:val="00E00103"/>
    <w:rsid w:val="00E009A7"/>
    <w:rsid w:val="00E00C09"/>
    <w:rsid w:val="00E01376"/>
    <w:rsid w:val="00E023E9"/>
    <w:rsid w:val="00E027FE"/>
    <w:rsid w:val="00E03BA2"/>
    <w:rsid w:val="00E03ED4"/>
    <w:rsid w:val="00E03FAF"/>
    <w:rsid w:val="00E05D54"/>
    <w:rsid w:val="00E06CAB"/>
    <w:rsid w:val="00E07D2D"/>
    <w:rsid w:val="00E106E6"/>
    <w:rsid w:val="00E1089D"/>
    <w:rsid w:val="00E109E4"/>
    <w:rsid w:val="00E11337"/>
    <w:rsid w:val="00E11AED"/>
    <w:rsid w:val="00E11DF9"/>
    <w:rsid w:val="00E11E67"/>
    <w:rsid w:val="00E1261D"/>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247E"/>
    <w:rsid w:val="00E22982"/>
    <w:rsid w:val="00E22FD8"/>
    <w:rsid w:val="00E230DB"/>
    <w:rsid w:val="00E2371F"/>
    <w:rsid w:val="00E245C3"/>
    <w:rsid w:val="00E25AD1"/>
    <w:rsid w:val="00E26AC8"/>
    <w:rsid w:val="00E26CE0"/>
    <w:rsid w:val="00E26DA3"/>
    <w:rsid w:val="00E2789A"/>
    <w:rsid w:val="00E27DAE"/>
    <w:rsid w:val="00E303F5"/>
    <w:rsid w:val="00E308D7"/>
    <w:rsid w:val="00E30AA3"/>
    <w:rsid w:val="00E3148F"/>
    <w:rsid w:val="00E328E0"/>
    <w:rsid w:val="00E32C6C"/>
    <w:rsid w:val="00E335D1"/>
    <w:rsid w:val="00E36C8D"/>
    <w:rsid w:val="00E371A3"/>
    <w:rsid w:val="00E3726C"/>
    <w:rsid w:val="00E37674"/>
    <w:rsid w:val="00E37AFC"/>
    <w:rsid w:val="00E37F41"/>
    <w:rsid w:val="00E402E8"/>
    <w:rsid w:val="00E40594"/>
    <w:rsid w:val="00E409D8"/>
    <w:rsid w:val="00E40A5A"/>
    <w:rsid w:val="00E41087"/>
    <w:rsid w:val="00E4129F"/>
    <w:rsid w:val="00E41C4B"/>
    <w:rsid w:val="00E41EB5"/>
    <w:rsid w:val="00E42B26"/>
    <w:rsid w:val="00E43205"/>
    <w:rsid w:val="00E43C09"/>
    <w:rsid w:val="00E440AD"/>
    <w:rsid w:val="00E44314"/>
    <w:rsid w:val="00E465DB"/>
    <w:rsid w:val="00E46A9D"/>
    <w:rsid w:val="00E47450"/>
    <w:rsid w:val="00E474B5"/>
    <w:rsid w:val="00E47541"/>
    <w:rsid w:val="00E47D86"/>
    <w:rsid w:val="00E508F3"/>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303C"/>
    <w:rsid w:val="00E633D5"/>
    <w:rsid w:val="00E64FBF"/>
    <w:rsid w:val="00E6506C"/>
    <w:rsid w:val="00E657F0"/>
    <w:rsid w:val="00E65861"/>
    <w:rsid w:val="00E65C6E"/>
    <w:rsid w:val="00E65E3C"/>
    <w:rsid w:val="00E665E4"/>
    <w:rsid w:val="00E678C6"/>
    <w:rsid w:val="00E700F5"/>
    <w:rsid w:val="00E7116A"/>
    <w:rsid w:val="00E71D51"/>
    <w:rsid w:val="00E71F1D"/>
    <w:rsid w:val="00E733C7"/>
    <w:rsid w:val="00E73853"/>
    <w:rsid w:val="00E74680"/>
    <w:rsid w:val="00E74B8F"/>
    <w:rsid w:val="00E75C9B"/>
    <w:rsid w:val="00E76570"/>
    <w:rsid w:val="00E7706C"/>
    <w:rsid w:val="00E811CB"/>
    <w:rsid w:val="00E81EE9"/>
    <w:rsid w:val="00E82209"/>
    <w:rsid w:val="00E8237B"/>
    <w:rsid w:val="00E8271E"/>
    <w:rsid w:val="00E82AA8"/>
    <w:rsid w:val="00E82DC7"/>
    <w:rsid w:val="00E83870"/>
    <w:rsid w:val="00E83C88"/>
    <w:rsid w:val="00E83FEA"/>
    <w:rsid w:val="00E84063"/>
    <w:rsid w:val="00E8433E"/>
    <w:rsid w:val="00E84D29"/>
    <w:rsid w:val="00E84F31"/>
    <w:rsid w:val="00E86998"/>
    <w:rsid w:val="00E90367"/>
    <w:rsid w:val="00E9073D"/>
    <w:rsid w:val="00E9197E"/>
    <w:rsid w:val="00E923D1"/>
    <w:rsid w:val="00E92A3E"/>
    <w:rsid w:val="00E92B07"/>
    <w:rsid w:val="00E9301C"/>
    <w:rsid w:val="00E94450"/>
    <w:rsid w:val="00E94FD5"/>
    <w:rsid w:val="00E96D47"/>
    <w:rsid w:val="00E97F2A"/>
    <w:rsid w:val="00EA02F8"/>
    <w:rsid w:val="00EA104A"/>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19C9"/>
    <w:rsid w:val="00EB20F2"/>
    <w:rsid w:val="00EB26E3"/>
    <w:rsid w:val="00EB3A66"/>
    <w:rsid w:val="00EB3C4E"/>
    <w:rsid w:val="00EB4032"/>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3962"/>
    <w:rsid w:val="00EC3CE9"/>
    <w:rsid w:val="00EC4641"/>
    <w:rsid w:val="00EC5637"/>
    <w:rsid w:val="00EC65B8"/>
    <w:rsid w:val="00EC668D"/>
    <w:rsid w:val="00EC6A69"/>
    <w:rsid w:val="00EC7074"/>
    <w:rsid w:val="00EC7144"/>
    <w:rsid w:val="00EC718E"/>
    <w:rsid w:val="00ED09E4"/>
    <w:rsid w:val="00ED0FDB"/>
    <w:rsid w:val="00ED1AF2"/>
    <w:rsid w:val="00ED1E05"/>
    <w:rsid w:val="00ED26AE"/>
    <w:rsid w:val="00ED37AB"/>
    <w:rsid w:val="00ED3A7B"/>
    <w:rsid w:val="00ED3B4B"/>
    <w:rsid w:val="00ED45E0"/>
    <w:rsid w:val="00ED5A20"/>
    <w:rsid w:val="00ED5C95"/>
    <w:rsid w:val="00ED70CE"/>
    <w:rsid w:val="00ED7D0F"/>
    <w:rsid w:val="00ED7DD3"/>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9A5"/>
    <w:rsid w:val="00EF2F5E"/>
    <w:rsid w:val="00EF3118"/>
    <w:rsid w:val="00EF3167"/>
    <w:rsid w:val="00EF33CA"/>
    <w:rsid w:val="00EF5BB3"/>
    <w:rsid w:val="00EF5C7E"/>
    <w:rsid w:val="00EF7237"/>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74C8"/>
    <w:rsid w:val="00F075D5"/>
    <w:rsid w:val="00F07F17"/>
    <w:rsid w:val="00F11057"/>
    <w:rsid w:val="00F11228"/>
    <w:rsid w:val="00F11601"/>
    <w:rsid w:val="00F1226C"/>
    <w:rsid w:val="00F12875"/>
    <w:rsid w:val="00F12AC3"/>
    <w:rsid w:val="00F1325B"/>
    <w:rsid w:val="00F13CBF"/>
    <w:rsid w:val="00F13E6E"/>
    <w:rsid w:val="00F14087"/>
    <w:rsid w:val="00F15D75"/>
    <w:rsid w:val="00F16A96"/>
    <w:rsid w:val="00F17007"/>
    <w:rsid w:val="00F17013"/>
    <w:rsid w:val="00F20325"/>
    <w:rsid w:val="00F20766"/>
    <w:rsid w:val="00F2081D"/>
    <w:rsid w:val="00F20C56"/>
    <w:rsid w:val="00F20D93"/>
    <w:rsid w:val="00F2127B"/>
    <w:rsid w:val="00F212AB"/>
    <w:rsid w:val="00F2142D"/>
    <w:rsid w:val="00F2183D"/>
    <w:rsid w:val="00F21BBD"/>
    <w:rsid w:val="00F21DB3"/>
    <w:rsid w:val="00F21DC1"/>
    <w:rsid w:val="00F220D1"/>
    <w:rsid w:val="00F224AA"/>
    <w:rsid w:val="00F22A25"/>
    <w:rsid w:val="00F22F64"/>
    <w:rsid w:val="00F230E1"/>
    <w:rsid w:val="00F2320F"/>
    <w:rsid w:val="00F2323C"/>
    <w:rsid w:val="00F233FB"/>
    <w:rsid w:val="00F234A0"/>
    <w:rsid w:val="00F235BD"/>
    <w:rsid w:val="00F23D71"/>
    <w:rsid w:val="00F240C4"/>
    <w:rsid w:val="00F252DE"/>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4846"/>
    <w:rsid w:val="00F3565D"/>
    <w:rsid w:val="00F35B34"/>
    <w:rsid w:val="00F36226"/>
    <w:rsid w:val="00F366BF"/>
    <w:rsid w:val="00F3790C"/>
    <w:rsid w:val="00F41080"/>
    <w:rsid w:val="00F419E0"/>
    <w:rsid w:val="00F41A84"/>
    <w:rsid w:val="00F4335D"/>
    <w:rsid w:val="00F4463C"/>
    <w:rsid w:val="00F4638B"/>
    <w:rsid w:val="00F476A7"/>
    <w:rsid w:val="00F5018B"/>
    <w:rsid w:val="00F50F9B"/>
    <w:rsid w:val="00F511ED"/>
    <w:rsid w:val="00F5189B"/>
    <w:rsid w:val="00F51C1F"/>
    <w:rsid w:val="00F52495"/>
    <w:rsid w:val="00F53E5B"/>
    <w:rsid w:val="00F54AD3"/>
    <w:rsid w:val="00F559C1"/>
    <w:rsid w:val="00F559D4"/>
    <w:rsid w:val="00F5658C"/>
    <w:rsid w:val="00F56D04"/>
    <w:rsid w:val="00F56F7E"/>
    <w:rsid w:val="00F57F6C"/>
    <w:rsid w:val="00F60417"/>
    <w:rsid w:val="00F604EB"/>
    <w:rsid w:val="00F60887"/>
    <w:rsid w:val="00F60918"/>
    <w:rsid w:val="00F60B4F"/>
    <w:rsid w:val="00F60C29"/>
    <w:rsid w:val="00F613A2"/>
    <w:rsid w:val="00F613BD"/>
    <w:rsid w:val="00F61436"/>
    <w:rsid w:val="00F61A70"/>
    <w:rsid w:val="00F62EA4"/>
    <w:rsid w:val="00F62F30"/>
    <w:rsid w:val="00F6346B"/>
    <w:rsid w:val="00F641CE"/>
    <w:rsid w:val="00F64C5D"/>
    <w:rsid w:val="00F66328"/>
    <w:rsid w:val="00F665BD"/>
    <w:rsid w:val="00F66F19"/>
    <w:rsid w:val="00F712AD"/>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21B9"/>
    <w:rsid w:val="00F83902"/>
    <w:rsid w:val="00F83E96"/>
    <w:rsid w:val="00F84664"/>
    <w:rsid w:val="00F8628E"/>
    <w:rsid w:val="00F863DE"/>
    <w:rsid w:val="00F90002"/>
    <w:rsid w:val="00F90997"/>
    <w:rsid w:val="00F91996"/>
    <w:rsid w:val="00F919BE"/>
    <w:rsid w:val="00F92AE1"/>
    <w:rsid w:val="00F92F02"/>
    <w:rsid w:val="00F930F5"/>
    <w:rsid w:val="00F93CDB"/>
    <w:rsid w:val="00F93DF9"/>
    <w:rsid w:val="00F954A2"/>
    <w:rsid w:val="00F96849"/>
    <w:rsid w:val="00F96E5B"/>
    <w:rsid w:val="00F97D7D"/>
    <w:rsid w:val="00FA01B3"/>
    <w:rsid w:val="00FA0AF5"/>
    <w:rsid w:val="00FA19D9"/>
    <w:rsid w:val="00FA2898"/>
    <w:rsid w:val="00FA2C6F"/>
    <w:rsid w:val="00FA347D"/>
    <w:rsid w:val="00FA35F1"/>
    <w:rsid w:val="00FA4438"/>
    <w:rsid w:val="00FA4D78"/>
    <w:rsid w:val="00FA5092"/>
    <w:rsid w:val="00FA59FF"/>
    <w:rsid w:val="00FA6571"/>
    <w:rsid w:val="00FA771C"/>
    <w:rsid w:val="00FA7E23"/>
    <w:rsid w:val="00FB0A1E"/>
    <w:rsid w:val="00FB32B7"/>
    <w:rsid w:val="00FB35C9"/>
    <w:rsid w:val="00FB37A3"/>
    <w:rsid w:val="00FB40C7"/>
    <w:rsid w:val="00FB4290"/>
    <w:rsid w:val="00FB44A1"/>
    <w:rsid w:val="00FB485A"/>
    <w:rsid w:val="00FB547C"/>
    <w:rsid w:val="00FB6041"/>
    <w:rsid w:val="00FB69BE"/>
    <w:rsid w:val="00FB74A0"/>
    <w:rsid w:val="00FB777C"/>
    <w:rsid w:val="00FB7F54"/>
    <w:rsid w:val="00FC0BA4"/>
    <w:rsid w:val="00FC0D56"/>
    <w:rsid w:val="00FC12A1"/>
    <w:rsid w:val="00FC180B"/>
    <w:rsid w:val="00FC23DD"/>
    <w:rsid w:val="00FC28AF"/>
    <w:rsid w:val="00FC28E6"/>
    <w:rsid w:val="00FC32B6"/>
    <w:rsid w:val="00FC3457"/>
    <w:rsid w:val="00FC3A43"/>
    <w:rsid w:val="00FC48DE"/>
    <w:rsid w:val="00FC5566"/>
    <w:rsid w:val="00FC5ED0"/>
    <w:rsid w:val="00FC6231"/>
    <w:rsid w:val="00FC645A"/>
    <w:rsid w:val="00FC66EE"/>
    <w:rsid w:val="00FC7151"/>
    <w:rsid w:val="00FC715D"/>
    <w:rsid w:val="00FD0C71"/>
    <w:rsid w:val="00FD0EDF"/>
    <w:rsid w:val="00FD10B5"/>
    <w:rsid w:val="00FD11F1"/>
    <w:rsid w:val="00FD1527"/>
    <w:rsid w:val="00FD1E11"/>
    <w:rsid w:val="00FD2275"/>
    <w:rsid w:val="00FD3B1C"/>
    <w:rsid w:val="00FD46F0"/>
    <w:rsid w:val="00FD4704"/>
    <w:rsid w:val="00FD487E"/>
    <w:rsid w:val="00FD4B6B"/>
    <w:rsid w:val="00FD5A47"/>
    <w:rsid w:val="00FD5FD7"/>
    <w:rsid w:val="00FD6317"/>
    <w:rsid w:val="00FD76BD"/>
    <w:rsid w:val="00FD7B58"/>
    <w:rsid w:val="00FD7D9B"/>
    <w:rsid w:val="00FE0970"/>
    <w:rsid w:val="00FE0DB6"/>
    <w:rsid w:val="00FE10B9"/>
    <w:rsid w:val="00FE2388"/>
    <w:rsid w:val="00FE23EE"/>
    <w:rsid w:val="00FE34D4"/>
    <w:rsid w:val="00FE3C15"/>
    <w:rsid w:val="00FE3E00"/>
    <w:rsid w:val="00FE3E0F"/>
    <w:rsid w:val="00FE4374"/>
    <w:rsid w:val="00FE492A"/>
    <w:rsid w:val="00FE4E65"/>
    <w:rsid w:val="00FE565C"/>
    <w:rsid w:val="00FE69CF"/>
    <w:rsid w:val="00FE6FFB"/>
    <w:rsid w:val="00FF09B4"/>
    <w:rsid w:val="00FF0E85"/>
    <w:rsid w:val="00FF13EE"/>
    <w:rsid w:val="00FF2A2B"/>
    <w:rsid w:val="00FF337B"/>
    <w:rsid w:val="00FF38C0"/>
    <w:rsid w:val="00FF39BB"/>
    <w:rsid w:val="00FF3BD9"/>
    <w:rsid w:val="00FF44C8"/>
    <w:rsid w:val="00FF4703"/>
    <w:rsid w:val="00FF4F7A"/>
    <w:rsid w:val="00FF50B7"/>
    <w:rsid w:val="00FF5206"/>
    <w:rsid w:val="00FF54AD"/>
    <w:rsid w:val="00FF555A"/>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styleId="HTMLCode">
    <w:name w:val="HTML Code"/>
    <w:basedOn w:val="DefaultParagraphFont"/>
    <w:uiPriority w:val="99"/>
    <w:semiHidden/>
    <w:unhideWhenUsed/>
    <w:rsid w:val="00DF5647"/>
    <w:rPr>
      <w:rFonts w:ascii="Courier New" w:eastAsia="Times New Roman" w:hAnsi="Courier New" w:cs="Courier New"/>
      <w:sz w:val="20"/>
      <w:szCs w:val="20"/>
    </w:rPr>
  </w:style>
  <w:style w:type="paragraph" w:customStyle="1" w:styleId="paragraph">
    <w:name w:val="paragraph"/>
    <w:basedOn w:val="Normal"/>
    <w:rsid w:val="00DF56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DF5647"/>
  </w:style>
  <w:style w:type="character" w:customStyle="1" w:styleId="eop">
    <w:name w:val="eop"/>
    <w:basedOn w:val="DefaultParagraphFont"/>
    <w:rsid w:val="00DF5647"/>
  </w:style>
  <w:style w:type="character" w:styleId="CommentReference">
    <w:name w:val="annotation reference"/>
    <w:basedOn w:val="DefaultParagraphFont"/>
    <w:uiPriority w:val="99"/>
    <w:semiHidden/>
    <w:unhideWhenUsed/>
    <w:rsid w:val="001C2DEA"/>
    <w:rPr>
      <w:sz w:val="16"/>
      <w:szCs w:val="16"/>
    </w:rPr>
  </w:style>
  <w:style w:type="paragraph" w:styleId="CommentText">
    <w:name w:val="annotation text"/>
    <w:basedOn w:val="Normal"/>
    <w:link w:val="CommentTextChar"/>
    <w:uiPriority w:val="99"/>
    <w:unhideWhenUsed/>
    <w:rsid w:val="001C2DEA"/>
    <w:pPr>
      <w:spacing w:line="240" w:lineRule="auto"/>
    </w:pPr>
    <w:rPr>
      <w:sz w:val="20"/>
      <w:szCs w:val="20"/>
    </w:rPr>
  </w:style>
  <w:style w:type="character" w:customStyle="1" w:styleId="CommentTextChar">
    <w:name w:val="Comment Text Char"/>
    <w:basedOn w:val="DefaultParagraphFont"/>
    <w:link w:val="CommentText"/>
    <w:uiPriority w:val="99"/>
    <w:rsid w:val="001C2DEA"/>
    <w:rPr>
      <w:sz w:val="20"/>
      <w:szCs w:val="20"/>
    </w:rPr>
  </w:style>
  <w:style w:type="paragraph" w:styleId="CommentSubject">
    <w:name w:val="annotation subject"/>
    <w:basedOn w:val="CommentText"/>
    <w:next w:val="CommentText"/>
    <w:link w:val="CommentSubjectChar"/>
    <w:uiPriority w:val="99"/>
    <w:semiHidden/>
    <w:unhideWhenUsed/>
    <w:rsid w:val="001C2DEA"/>
    <w:rPr>
      <w:b/>
      <w:bCs/>
    </w:rPr>
  </w:style>
  <w:style w:type="character" w:customStyle="1" w:styleId="CommentSubjectChar">
    <w:name w:val="Comment Subject Char"/>
    <w:basedOn w:val="CommentTextChar"/>
    <w:link w:val="CommentSubject"/>
    <w:uiPriority w:val="99"/>
    <w:semiHidden/>
    <w:rsid w:val="001C2DEA"/>
    <w:rPr>
      <w:b/>
      <w:bCs/>
      <w:sz w:val="20"/>
      <w:szCs w:val="20"/>
    </w:rPr>
  </w:style>
  <w:style w:type="paragraph" w:styleId="Revision">
    <w:name w:val="Revision"/>
    <w:hidden/>
    <w:uiPriority w:val="99"/>
    <w:semiHidden/>
    <w:rsid w:val="001B03AF"/>
    <w:pPr>
      <w:spacing w:after="0" w:line="240"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065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461">
          <w:marLeft w:val="0"/>
          <w:marRight w:val="0"/>
          <w:marTop w:val="0"/>
          <w:marBottom w:val="0"/>
          <w:divBdr>
            <w:top w:val="none" w:sz="0" w:space="0" w:color="auto"/>
            <w:left w:val="none" w:sz="0" w:space="0" w:color="auto"/>
            <w:bottom w:val="none" w:sz="0" w:space="0" w:color="auto"/>
            <w:right w:val="none" w:sz="0" w:space="0" w:color="auto"/>
          </w:divBdr>
        </w:div>
      </w:divsChild>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2212">
      <w:bodyDiv w:val="1"/>
      <w:marLeft w:val="0"/>
      <w:marRight w:val="0"/>
      <w:marTop w:val="0"/>
      <w:marBottom w:val="0"/>
      <w:divBdr>
        <w:top w:val="none" w:sz="0" w:space="0" w:color="auto"/>
        <w:left w:val="none" w:sz="0" w:space="0" w:color="auto"/>
        <w:bottom w:val="none" w:sz="0" w:space="0" w:color="auto"/>
        <w:right w:val="none" w:sz="0" w:space="0" w:color="auto"/>
      </w:divBdr>
      <w:divsChild>
        <w:div w:id="1829054457">
          <w:marLeft w:val="0"/>
          <w:marRight w:val="0"/>
          <w:marTop w:val="0"/>
          <w:marBottom w:val="0"/>
          <w:divBdr>
            <w:top w:val="none" w:sz="0" w:space="0" w:color="auto"/>
            <w:left w:val="none" w:sz="0" w:space="0" w:color="auto"/>
            <w:bottom w:val="none" w:sz="0" w:space="0" w:color="auto"/>
            <w:right w:val="none" w:sz="0" w:space="0" w:color="auto"/>
          </w:divBdr>
        </w:div>
      </w:divsChild>
    </w:div>
    <w:div w:id="418020492">
      <w:bodyDiv w:val="1"/>
      <w:marLeft w:val="0"/>
      <w:marRight w:val="0"/>
      <w:marTop w:val="0"/>
      <w:marBottom w:val="0"/>
      <w:divBdr>
        <w:top w:val="none" w:sz="0" w:space="0" w:color="auto"/>
        <w:left w:val="none" w:sz="0" w:space="0" w:color="auto"/>
        <w:bottom w:val="none" w:sz="0" w:space="0" w:color="auto"/>
        <w:right w:val="none" w:sz="0" w:space="0" w:color="auto"/>
      </w:divBdr>
      <w:divsChild>
        <w:div w:id="68696305">
          <w:marLeft w:val="0"/>
          <w:marRight w:val="0"/>
          <w:marTop w:val="0"/>
          <w:marBottom w:val="0"/>
          <w:divBdr>
            <w:top w:val="none" w:sz="0" w:space="0" w:color="auto"/>
            <w:left w:val="none" w:sz="0" w:space="0" w:color="auto"/>
            <w:bottom w:val="none" w:sz="0" w:space="0" w:color="auto"/>
            <w:right w:val="none" w:sz="0" w:space="0" w:color="auto"/>
          </w:divBdr>
          <w:divsChild>
            <w:div w:id="19170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777601422">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35147040">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25256559">
      <w:bodyDiv w:val="1"/>
      <w:marLeft w:val="0"/>
      <w:marRight w:val="0"/>
      <w:marTop w:val="0"/>
      <w:marBottom w:val="0"/>
      <w:divBdr>
        <w:top w:val="none" w:sz="0" w:space="0" w:color="auto"/>
        <w:left w:val="none" w:sz="0" w:space="0" w:color="auto"/>
        <w:bottom w:val="none" w:sz="0" w:space="0" w:color="auto"/>
        <w:right w:val="none" w:sz="0" w:space="0" w:color="auto"/>
      </w:divBdr>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4808448">
      <w:bodyDiv w:val="1"/>
      <w:marLeft w:val="0"/>
      <w:marRight w:val="0"/>
      <w:marTop w:val="0"/>
      <w:marBottom w:val="0"/>
      <w:divBdr>
        <w:top w:val="none" w:sz="0" w:space="0" w:color="auto"/>
        <w:left w:val="none" w:sz="0" w:space="0" w:color="auto"/>
        <w:bottom w:val="none" w:sz="0" w:space="0" w:color="auto"/>
        <w:right w:val="none" w:sz="0" w:space="0" w:color="auto"/>
      </w:divBdr>
    </w:div>
    <w:div w:id="1213033983">
      <w:bodyDiv w:val="1"/>
      <w:marLeft w:val="0"/>
      <w:marRight w:val="0"/>
      <w:marTop w:val="0"/>
      <w:marBottom w:val="0"/>
      <w:divBdr>
        <w:top w:val="none" w:sz="0" w:space="0" w:color="auto"/>
        <w:left w:val="none" w:sz="0" w:space="0" w:color="auto"/>
        <w:bottom w:val="none" w:sz="0" w:space="0" w:color="auto"/>
        <w:right w:val="none" w:sz="0" w:space="0" w:color="auto"/>
      </w:divBdr>
    </w:div>
    <w:div w:id="1244677348">
      <w:bodyDiv w:val="1"/>
      <w:marLeft w:val="0"/>
      <w:marRight w:val="0"/>
      <w:marTop w:val="0"/>
      <w:marBottom w:val="0"/>
      <w:divBdr>
        <w:top w:val="none" w:sz="0" w:space="0" w:color="auto"/>
        <w:left w:val="none" w:sz="0" w:space="0" w:color="auto"/>
        <w:bottom w:val="none" w:sz="0" w:space="0" w:color="auto"/>
        <w:right w:val="none" w:sz="0" w:space="0" w:color="auto"/>
      </w:divBdr>
      <w:divsChild>
        <w:div w:id="1768578427">
          <w:marLeft w:val="0"/>
          <w:marRight w:val="0"/>
          <w:marTop w:val="0"/>
          <w:marBottom w:val="0"/>
          <w:divBdr>
            <w:top w:val="none" w:sz="0" w:space="0" w:color="auto"/>
            <w:left w:val="none" w:sz="0" w:space="0" w:color="auto"/>
            <w:bottom w:val="none" w:sz="0" w:space="0" w:color="auto"/>
            <w:right w:val="none" w:sz="0" w:space="0" w:color="auto"/>
          </w:divBdr>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87765601">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677226750">
      <w:bodyDiv w:val="1"/>
      <w:marLeft w:val="0"/>
      <w:marRight w:val="0"/>
      <w:marTop w:val="0"/>
      <w:marBottom w:val="0"/>
      <w:divBdr>
        <w:top w:val="none" w:sz="0" w:space="0" w:color="auto"/>
        <w:left w:val="none" w:sz="0" w:space="0" w:color="auto"/>
        <w:bottom w:val="none" w:sz="0" w:space="0" w:color="auto"/>
        <w:right w:val="none" w:sz="0" w:space="0" w:color="auto"/>
      </w:divBdr>
      <w:divsChild>
        <w:div w:id="591471247">
          <w:marLeft w:val="0"/>
          <w:marRight w:val="0"/>
          <w:marTop w:val="0"/>
          <w:marBottom w:val="0"/>
          <w:divBdr>
            <w:top w:val="none" w:sz="0" w:space="0" w:color="auto"/>
            <w:left w:val="none" w:sz="0" w:space="0" w:color="auto"/>
            <w:bottom w:val="none" w:sz="0" w:space="0" w:color="auto"/>
            <w:right w:val="none" w:sz="0" w:space="0" w:color="auto"/>
          </w:divBdr>
        </w:div>
      </w:divsChild>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881745916">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4499880">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www.gnu.org/software/bash/" TargetMode="External"/><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a10networks.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microsoft.com/office/2011/relationships/people" Target="people.xml"/><Relationship Id="rId10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2.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2.w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82.jpeg"/><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AWS CFT template for GSLB, Three Virtual Machines, Server Load Balancer, CA SSL Certificates.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5" ma:contentTypeDescription="Create a new document." ma:contentTypeScope="" ma:versionID="5981b20e7c7e8d95ac0b053d79bd81a8">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50d811049dad46bb8611d07a4b58d465"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4.xml><?xml version="1.0" encoding="utf-8"?>
<ds:datastoreItem xmlns:ds="http://schemas.openxmlformats.org/officeDocument/2006/customXml" ds:itemID="{DA9DD850-449F-417A-B13B-24C89B741B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37</Pages>
  <Words>3238</Words>
  <Characters>18459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21654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AWS CFT TEMPLATE GSLB</dc:subject>
  <dc:creator>Sachin Shivaji Patil</dc:creator>
  <cp:keywords/>
  <dc:description/>
  <cp:lastModifiedBy>Shubra Singh</cp:lastModifiedBy>
  <cp:revision>29</cp:revision>
  <dcterms:created xsi:type="dcterms:W3CDTF">2022-11-10T12:30:00Z</dcterms:created>
  <dcterms:modified xsi:type="dcterms:W3CDTF">2023-01-09T06:51:00Z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