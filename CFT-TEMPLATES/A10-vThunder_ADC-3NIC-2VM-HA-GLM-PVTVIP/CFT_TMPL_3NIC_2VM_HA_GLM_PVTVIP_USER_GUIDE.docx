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08324753"/>
        <w:docPartObj>
          <w:docPartGallery w:val="Cover Pages"/>
          <w:docPartUnique/>
        </w:docPartObj>
      </w:sdtPr>
      <w:sdtContent>
        <w:p w14:paraId="7BB8B294" w14:textId="363E0598" w:rsidR="00BE587F" w:rsidRDefault="00BE587F">
          <w:r>
            <w:rPr>
              <w:noProof/>
            </w:rPr>
            <mc:AlternateContent>
              <mc:Choice Requires="wpg">
                <w:drawing>
                  <wp:anchor distT="0" distB="0" distL="114300" distR="114300" simplePos="0" relativeHeight="251664384" behindDoc="0" locked="0" layoutInCell="1" allowOverlap="1" wp14:anchorId="77A7C17D" wp14:editId="79B6BD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B6E12E1" id="Group 149" o:spid="_x0000_s1026" style="position:absolute;margin-left:0;margin-top:0;width:8in;height:95.7pt;z-index:2516643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1A42A714" w14:textId="30D05289" w:rsidR="00DF5647" w:rsidRPr="006977A0" w:rsidRDefault="00A74D4F" w:rsidP="006977A0">
          <w:pPr>
            <w:rPr>
              <w:rStyle w:val="normaltextrun"/>
              <w:lang w:val="en-US" w:eastAsia="zh-CN"/>
            </w:rPr>
          </w:pPr>
          <w:r>
            <w:rPr>
              <w:noProof/>
              <w:lang w:eastAsia="en-IN"/>
            </w:rPr>
            <w:drawing>
              <wp:anchor distT="0" distB="0" distL="114300" distR="114300" simplePos="0" relativeHeight="251670528" behindDoc="0" locked="0" layoutInCell="1" allowOverlap="1" wp14:anchorId="23CFB32D" wp14:editId="42FB27B6">
                <wp:simplePos x="0" y="0"/>
                <wp:positionH relativeFrom="margin">
                  <wp:align>center</wp:align>
                </wp:positionH>
                <wp:positionV relativeFrom="paragraph">
                  <wp:posOffset>1446314</wp:posOffset>
                </wp:positionV>
                <wp:extent cx="5250815" cy="2079625"/>
                <wp:effectExtent l="0" t="0" r="6985" b="0"/>
                <wp:wrapThrough wrapText="bothSides">
                  <wp:wrapPolygon edited="0">
                    <wp:start x="1332" y="0"/>
                    <wp:lineTo x="157" y="9695"/>
                    <wp:lineTo x="0" y="11674"/>
                    <wp:lineTo x="0" y="12267"/>
                    <wp:lineTo x="10814" y="12861"/>
                    <wp:lineTo x="10814" y="16027"/>
                    <wp:lineTo x="784" y="16027"/>
                    <wp:lineTo x="0" y="16225"/>
                    <wp:lineTo x="0" y="20578"/>
                    <wp:lineTo x="3291" y="21369"/>
                    <wp:lineTo x="14106" y="21369"/>
                    <wp:lineTo x="21550" y="20776"/>
                    <wp:lineTo x="21550" y="19193"/>
                    <wp:lineTo x="21002" y="16027"/>
                    <wp:lineTo x="10736" y="16027"/>
                    <wp:lineTo x="10736" y="12861"/>
                    <wp:lineTo x="7836" y="9695"/>
                    <wp:lineTo x="7915" y="2968"/>
                    <wp:lineTo x="7601" y="791"/>
                    <wp:lineTo x="7366" y="0"/>
                    <wp:lineTo x="1332"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0-NewLogo-Stacked-RGB.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0815" cy="2079625"/>
                        </a:xfrm>
                        <a:prstGeom prst="rect">
                          <a:avLst/>
                        </a:prstGeom>
                      </pic:spPr>
                    </pic:pic>
                  </a:graphicData>
                </a:graphic>
              </wp:anchor>
            </w:drawing>
          </w:r>
          <w:r w:rsidR="001D55C0">
            <w:rPr>
              <w:noProof/>
            </w:rPr>
            <mc:AlternateContent>
              <mc:Choice Requires="wps">
                <w:drawing>
                  <wp:anchor distT="45720" distB="45720" distL="114300" distR="114300" simplePos="0" relativeHeight="251668480" behindDoc="0" locked="0" layoutInCell="1" allowOverlap="1" wp14:anchorId="69C04B94" wp14:editId="352EF086">
                    <wp:simplePos x="0" y="0"/>
                    <wp:positionH relativeFrom="margin">
                      <wp:align>right</wp:align>
                    </wp:positionH>
                    <wp:positionV relativeFrom="paragraph">
                      <wp:posOffset>5974080</wp:posOffset>
                    </wp:positionV>
                    <wp:extent cx="2360930" cy="1404620"/>
                    <wp:effectExtent l="0" t="0" r="0" b="0"/>
                    <wp:wrapThrough wrapText="bothSides">
                      <wp:wrapPolygon edited="0">
                        <wp:start x="539" y="0"/>
                        <wp:lineTo x="539" y="20824"/>
                        <wp:lineTo x="21002" y="20824"/>
                        <wp:lineTo x="21002" y="0"/>
                        <wp:lineTo x="539"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C81F12" w14:textId="172927AE" w:rsidR="001D55C0" w:rsidRDefault="002C2B12" w:rsidP="001D55C0">
                                <w:pPr>
                                  <w:jc w:val="right"/>
                                </w:pPr>
                                <w:r>
                                  <w:t>v</w:t>
                                </w:r>
                                <w:r w:rsidR="001D55C0">
                                  <w:t>1.0</w:t>
                                </w:r>
                              </w:p>
                              <w:p w14:paraId="3A2A1E57" w14:textId="04DACA87" w:rsidR="001D55C0" w:rsidRDefault="00F53E5B" w:rsidP="001D55C0">
                                <w:pPr>
                                  <w:jc w:val="right"/>
                                </w:pPr>
                                <w:r>
                                  <w:t>06</w:t>
                                </w:r>
                                <w:r w:rsidR="001D55C0">
                                  <w:t>-</w:t>
                                </w:r>
                                <w:r>
                                  <w:t>September</w:t>
                                </w:r>
                                <w:r w:rsidR="001D55C0">
                                  <w:t>-2022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9C04B94" id="_x0000_t202" coordsize="21600,21600" o:spt="202" path="m,l,21600r21600,l21600,xe">
                    <v:stroke joinstyle="miter"/>
                    <v:path gradientshapeok="t" o:connecttype="rect"/>
                  </v:shapetype>
                  <v:shape id="Text Box 2" o:spid="_x0000_s1026" type="#_x0000_t202" style="position:absolute;margin-left:134.7pt;margin-top:470.4pt;width:185.9pt;height:110.6pt;z-index:25166848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" filled="f" stroked="f">
                    <v:textbox style="mso-fit-shape-to-text:t">
                      <w:txbxContent>
                        <w:p w14:paraId="3EC81F12" w14:textId="172927AE" w:rsidR="001D55C0" w:rsidRDefault="002C2B12" w:rsidP="001D55C0">
                          <w:pPr>
                            <w:jc w:val="right"/>
                          </w:pPr>
                          <w:r>
                            <w:t>v</w:t>
                          </w:r>
                          <w:r w:rsidR="001D55C0">
                            <w:t>1.0</w:t>
                          </w:r>
                        </w:p>
                        <w:p w14:paraId="3A2A1E57" w14:textId="04DACA87" w:rsidR="001D55C0" w:rsidRDefault="00F53E5B" w:rsidP="001D55C0">
                          <w:pPr>
                            <w:jc w:val="right"/>
                          </w:pPr>
                          <w:r>
                            <w:t>06</w:t>
                          </w:r>
                          <w:r w:rsidR="001D55C0">
                            <w:t>-</w:t>
                          </w:r>
                          <w:r>
                            <w:t>September</w:t>
                          </w:r>
                          <w:r w:rsidR="001D55C0">
                            <w:t>-2022</w:t>
                          </w:r>
                        </w:p>
                      </w:txbxContent>
                    </v:textbox>
                    <w10:wrap type="through" anchorx="margin"/>
                  </v:shape>
                </w:pict>
              </mc:Fallback>
            </mc:AlternateContent>
          </w:r>
          <w:r w:rsidR="001D55C0">
            <w:rPr>
              <w:noProof/>
            </w:rPr>
            <mc:AlternateContent>
              <mc:Choice Requires="wps">
                <w:drawing>
                  <wp:anchor distT="0" distB="0" distL="114300" distR="114300" simplePos="0" relativeHeight="251661312" behindDoc="0" locked="0" layoutInCell="1" allowOverlap="1" wp14:anchorId="12D4255F" wp14:editId="1800F811">
                    <wp:simplePos x="0" y="0"/>
                    <wp:positionH relativeFrom="page">
                      <wp:posOffset>217714</wp:posOffset>
                    </wp:positionH>
                    <wp:positionV relativeFrom="page">
                      <wp:posOffset>5758543</wp:posOffset>
                    </wp:positionV>
                    <wp:extent cx="7173686" cy="1273628"/>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173686" cy="12736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p w14:paraId="41D073A8" w14:textId="66485409" w:rsidR="00BE587F"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F737B2" w:rsidRPr="00004C30">
                                      <w:rPr>
                                        <w:color w:val="404040" w:themeColor="text1" w:themeTint="BF"/>
                                        <w:sz w:val="36"/>
                                        <w:szCs w:val="36"/>
                                      </w:rPr>
                                      <w:t>A</w:t>
                                    </w:r>
                                    <w:r w:rsidR="006977A0">
                                      <w:rPr>
                                        <w:color w:val="404040" w:themeColor="text1" w:themeTint="BF"/>
                                        <w:sz w:val="36"/>
                                        <w:szCs w:val="36"/>
                                      </w:rPr>
                                      <w:t>WS CFT</w:t>
                                    </w:r>
                                    <w:r w:rsidR="00F737B2" w:rsidRPr="00004C30">
                                      <w:rPr>
                                        <w:color w:val="404040" w:themeColor="text1" w:themeTint="BF"/>
                                        <w:sz w:val="36"/>
                                        <w:szCs w:val="36"/>
                                      </w:rPr>
                                      <w:t xml:space="preserve"> TEMPLATE</w:t>
                                    </w:r>
                                    <w:r w:rsidR="006977A0">
                                      <w:rPr>
                                        <w:color w:val="404040" w:themeColor="text1" w:themeTint="BF"/>
                                        <w:sz w:val="36"/>
                                        <w:szCs w:val="36"/>
                                      </w:rPr>
                                      <w:t xml:space="preserve"> </w:t>
                                    </w:r>
                                    <w:r w:rsidR="00525D3E">
                                      <w:rPr>
                                        <w:color w:val="404040" w:themeColor="text1" w:themeTint="BF"/>
                                        <w:sz w:val="36"/>
                                        <w:szCs w:val="36"/>
                                      </w:rPr>
                                      <w:t>3</w:t>
                                    </w:r>
                                    <w:r w:rsidR="006977A0">
                                      <w:rPr>
                                        <w:color w:val="404040" w:themeColor="text1" w:themeTint="BF"/>
                                        <w:sz w:val="36"/>
                                        <w:szCs w:val="36"/>
                                      </w:rPr>
                                      <w:t>NIC-</w:t>
                                    </w:r>
                                    <w:r w:rsidR="00525D3E">
                                      <w:rPr>
                                        <w:color w:val="404040" w:themeColor="text1" w:themeTint="BF"/>
                                        <w:sz w:val="36"/>
                                        <w:szCs w:val="36"/>
                                      </w:rPr>
                                      <w:t>2</w:t>
                                    </w:r>
                                    <w:r w:rsidR="006977A0">
                                      <w:rPr>
                                        <w:color w:val="404040" w:themeColor="text1" w:themeTint="BF"/>
                                        <w:sz w:val="36"/>
                                        <w:szCs w:val="36"/>
                                      </w:rPr>
                                      <w:t>VM</w:t>
                                    </w:r>
                                    <w:r w:rsidR="00761683">
                                      <w:rPr>
                                        <w:color w:val="404040" w:themeColor="text1" w:themeTint="BF"/>
                                        <w:sz w:val="36"/>
                                        <w:szCs w:val="36"/>
                                      </w:rPr>
                                      <w:t>-</w:t>
                                    </w:r>
                                    <w:r w:rsidR="00525D3E">
                                      <w:rPr>
                                        <w:color w:val="404040" w:themeColor="text1" w:themeTint="BF"/>
                                        <w:sz w:val="36"/>
                                        <w:szCs w:val="36"/>
                                      </w:rPr>
                                      <w:t>HA</w:t>
                                    </w:r>
                                  </w:sdtContent>
                                </w:sdt>
                                <w:r w:rsidR="00A70975">
                                  <w:rPr>
                                    <w:color w:val="404040" w:themeColor="text1" w:themeTint="BF"/>
                                    <w:sz w:val="36"/>
                                    <w:szCs w:val="36"/>
                                  </w:rPr>
                                  <w:t>-</w:t>
                                </w:r>
                                <w:r w:rsidR="007B4938">
                                  <w:rPr>
                                    <w:color w:val="404040" w:themeColor="text1" w:themeTint="BF"/>
                                    <w:sz w:val="36"/>
                                    <w:szCs w:val="36"/>
                                  </w:rPr>
                                  <w:t>GLM-</w:t>
                                </w:r>
                                <w:r w:rsidR="00A70975">
                                  <w:rPr>
                                    <w:color w:val="404040" w:themeColor="text1" w:themeTint="BF"/>
                                    <w:sz w:val="36"/>
                                    <w:szCs w:val="36"/>
                                  </w:rPr>
                                  <w:t>PvtVIP</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D4255F" id="Text Box 154" o:spid="_x0000_s1027" type="#_x0000_t202" style="position:absolute;margin-left:17.15pt;margin-top:453.45pt;width:564.85pt;height:100.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" filled="f" stroked="f" strokeweight=".5pt">
                    <v:textbox inset="126pt,0,54pt,0">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p w14:paraId="41D073A8" w14:textId="66485409" w:rsidR="00BE587F"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F737B2" w:rsidRPr="00004C30">
                                <w:rPr>
                                  <w:color w:val="404040" w:themeColor="text1" w:themeTint="BF"/>
                                  <w:sz w:val="36"/>
                                  <w:szCs w:val="36"/>
                                </w:rPr>
                                <w:t>A</w:t>
                              </w:r>
                              <w:r w:rsidR="006977A0">
                                <w:rPr>
                                  <w:color w:val="404040" w:themeColor="text1" w:themeTint="BF"/>
                                  <w:sz w:val="36"/>
                                  <w:szCs w:val="36"/>
                                </w:rPr>
                                <w:t>WS CFT</w:t>
                              </w:r>
                              <w:r w:rsidR="00F737B2" w:rsidRPr="00004C30">
                                <w:rPr>
                                  <w:color w:val="404040" w:themeColor="text1" w:themeTint="BF"/>
                                  <w:sz w:val="36"/>
                                  <w:szCs w:val="36"/>
                                </w:rPr>
                                <w:t xml:space="preserve"> TEMPLATE</w:t>
                              </w:r>
                              <w:r w:rsidR="006977A0">
                                <w:rPr>
                                  <w:color w:val="404040" w:themeColor="text1" w:themeTint="BF"/>
                                  <w:sz w:val="36"/>
                                  <w:szCs w:val="36"/>
                                </w:rPr>
                                <w:t xml:space="preserve"> </w:t>
                              </w:r>
                              <w:r w:rsidR="00525D3E">
                                <w:rPr>
                                  <w:color w:val="404040" w:themeColor="text1" w:themeTint="BF"/>
                                  <w:sz w:val="36"/>
                                  <w:szCs w:val="36"/>
                                </w:rPr>
                                <w:t>3</w:t>
                              </w:r>
                              <w:r w:rsidR="006977A0">
                                <w:rPr>
                                  <w:color w:val="404040" w:themeColor="text1" w:themeTint="BF"/>
                                  <w:sz w:val="36"/>
                                  <w:szCs w:val="36"/>
                                </w:rPr>
                                <w:t>NIC-</w:t>
                              </w:r>
                              <w:r w:rsidR="00525D3E">
                                <w:rPr>
                                  <w:color w:val="404040" w:themeColor="text1" w:themeTint="BF"/>
                                  <w:sz w:val="36"/>
                                  <w:szCs w:val="36"/>
                                </w:rPr>
                                <w:t>2</w:t>
                              </w:r>
                              <w:r w:rsidR="006977A0">
                                <w:rPr>
                                  <w:color w:val="404040" w:themeColor="text1" w:themeTint="BF"/>
                                  <w:sz w:val="36"/>
                                  <w:szCs w:val="36"/>
                                </w:rPr>
                                <w:t>VM</w:t>
                              </w:r>
                              <w:r w:rsidR="00761683">
                                <w:rPr>
                                  <w:color w:val="404040" w:themeColor="text1" w:themeTint="BF"/>
                                  <w:sz w:val="36"/>
                                  <w:szCs w:val="36"/>
                                </w:rPr>
                                <w:t>-</w:t>
                              </w:r>
                              <w:r w:rsidR="00525D3E">
                                <w:rPr>
                                  <w:color w:val="404040" w:themeColor="text1" w:themeTint="BF"/>
                                  <w:sz w:val="36"/>
                                  <w:szCs w:val="36"/>
                                </w:rPr>
                                <w:t>HA</w:t>
                              </w:r>
                            </w:sdtContent>
                          </w:sdt>
                          <w:r w:rsidR="00A70975">
                            <w:rPr>
                              <w:color w:val="404040" w:themeColor="text1" w:themeTint="BF"/>
                              <w:sz w:val="36"/>
                              <w:szCs w:val="36"/>
                            </w:rPr>
                            <w:t>-</w:t>
                          </w:r>
                          <w:r w:rsidR="007B4938">
                            <w:rPr>
                              <w:color w:val="404040" w:themeColor="text1" w:themeTint="BF"/>
                              <w:sz w:val="36"/>
                              <w:szCs w:val="36"/>
                            </w:rPr>
                            <w:t>GLM-</w:t>
                          </w:r>
                          <w:r w:rsidR="00A70975">
                            <w:rPr>
                              <w:color w:val="404040" w:themeColor="text1" w:themeTint="BF"/>
                              <w:sz w:val="36"/>
                              <w:szCs w:val="36"/>
                            </w:rPr>
                            <w:t>PvtVIP</w:t>
                          </w:r>
                        </w:p>
                      </w:txbxContent>
                    </v:textbox>
                    <w10:wrap type="square" anchorx="page" anchory="page"/>
                  </v:shape>
                </w:pict>
              </mc:Fallback>
            </mc:AlternateContent>
          </w:r>
          <w:r w:rsidR="00BE587F">
            <w:br w:type="page"/>
          </w:r>
        </w:p>
      </w:sdtContent>
    </w:sdt>
    <w:p w14:paraId="0A105E92" w14:textId="77777777" w:rsidR="00DF5647" w:rsidRDefault="00DF5647" w:rsidP="00DF5647">
      <w:pPr>
        <w:pStyle w:val="paragraph"/>
        <w:spacing w:before="0" w:beforeAutospacing="0" w:after="0" w:afterAutospacing="0"/>
        <w:textAlignment w:val="baseline"/>
        <w:rPr>
          <w:rStyle w:val="normaltextrun"/>
          <w:rFonts w:ascii="Calibri Light" w:hAnsi="Calibri Light" w:cs="Calibri Light"/>
          <w:color w:val="2F5496"/>
          <w:sz w:val="32"/>
          <w:szCs w:val="32"/>
        </w:rPr>
      </w:pPr>
    </w:p>
    <w:p w14:paraId="3108C947" w14:textId="77777777" w:rsidR="00DF5647" w:rsidRPr="001F46D8" w:rsidRDefault="00DF5647" w:rsidP="00DF5647">
      <w:pPr>
        <w:pStyle w:val="Heading1"/>
        <w:rPr>
          <w:rFonts w:cstheme="majorHAnsi"/>
        </w:rPr>
      </w:pPr>
      <w:bookmarkStart w:id="0" w:name="_Toc113280418"/>
      <w:bookmarkStart w:id="1" w:name="_Toc122462301"/>
      <w:r w:rsidRPr="001F46D8">
        <w:rPr>
          <w:rStyle w:val="normaltextrun"/>
          <w:rFonts w:cstheme="majorHAnsi"/>
        </w:rPr>
        <w:t>PATENT PROTECTION</w:t>
      </w:r>
      <w:bookmarkEnd w:id="0"/>
      <w:bookmarkEnd w:id="1"/>
      <w:r w:rsidRPr="001F46D8">
        <w:rPr>
          <w:rStyle w:val="normaltextrun"/>
          <w:rFonts w:cstheme="majorHAnsi"/>
        </w:rPr>
        <w:t> </w:t>
      </w:r>
      <w:r w:rsidRPr="001F46D8">
        <w:rPr>
          <w:rStyle w:val="eop"/>
          <w:rFonts w:cstheme="majorHAnsi"/>
        </w:rPr>
        <w:t> </w:t>
      </w:r>
    </w:p>
    <w:p w14:paraId="391E7226" w14:textId="77777777" w:rsidR="00DF5647" w:rsidRPr="001F46D8" w:rsidRDefault="00DF5647" w:rsidP="00DF5647">
      <w:pPr>
        <w:pStyle w:val="paragraph"/>
        <w:spacing w:before="0" w:beforeAutospacing="0" w:after="0" w:afterAutospacing="0"/>
        <w:textAlignment w:val="baseline"/>
        <w:rPr>
          <w:rFonts w:ascii="Segoe UI" w:hAnsi="Segoe UI" w:cs="Segoe UI"/>
          <w:sz w:val="28"/>
          <w:szCs w:val="28"/>
        </w:rPr>
      </w:pPr>
      <w:r w:rsidRPr="001F46D8">
        <w:rPr>
          <w:rStyle w:val="normaltextrun"/>
          <w:rFonts w:ascii="Calibri" w:hAnsi="Calibri" w:cs="Calibri"/>
          <w:sz w:val="28"/>
          <w:szCs w:val="28"/>
        </w:rPr>
        <w:t>A10 Networks, Inc. products are protected by patents in the U.S. and elsewhere. The following website is provided to satisfy the virtual patent marking provisions of various jurisdictions including the virtual patent marking provisions of the America Invents Act. A10 Networks, Inc. products, including all Thunder Series products, are protected by one or more of U.S. patents and patents pending listed at: a10-virtual-patent-marking. </w:t>
      </w:r>
      <w:r w:rsidRPr="001F46D8">
        <w:rPr>
          <w:rStyle w:val="eop"/>
          <w:rFonts w:ascii="Calibri" w:hAnsi="Calibri" w:cs="Calibri"/>
          <w:sz w:val="28"/>
          <w:szCs w:val="28"/>
        </w:rPr>
        <w:t> </w:t>
      </w:r>
    </w:p>
    <w:p w14:paraId="600DEEF9" w14:textId="77777777" w:rsidR="00DF5647" w:rsidRPr="001F46D8" w:rsidRDefault="00DF5647" w:rsidP="00DF5647">
      <w:pPr>
        <w:pStyle w:val="Heading1"/>
        <w:rPr>
          <w:rFonts w:cstheme="majorHAnsi"/>
        </w:rPr>
      </w:pPr>
      <w:bookmarkStart w:id="2" w:name="_Toc113280419"/>
      <w:bookmarkStart w:id="3" w:name="_Toc122462302"/>
      <w:r w:rsidRPr="001F46D8">
        <w:rPr>
          <w:rStyle w:val="normaltextrun"/>
          <w:rFonts w:cstheme="majorHAnsi"/>
        </w:rPr>
        <w:t>TRADEMARKS</w:t>
      </w:r>
      <w:bookmarkEnd w:id="2"/>
      <w:bookmarkEnd w:id="3"/>
      <w:r w:rsidRPr="001F46D8">
        <w:rPr>
          <w:rStyle w:val="normaltextrun"/>
          <w:rFonts w:cstheme="majorHAnsi"/>
        </w:rPr>
        <w:t> </w:t>
      </w:r>
      <w:r w:rsidRPr="001F46D8">
        <w:rPr>
          <w:rStyle w:val="eop"/>
          <w:rFonts w:cstheme="majorHAnsi"/>
        </w:rPr>
        <w:t> </w:t>
      </w:r>
    </w:p>
    <w:p w14:paraId="1195B820" w14:textId="77777777" w:rsidR="00DF5647" w:rsidRPr="001F46D8" w:rsidRDefault="00DF5647" w:rsidP="00DF5647">
      <w:pPr>
        <w:pStyle w:val="paragraph"/>
        <w:spacing w:before="0" w:beforeAutospacing="0" w:after="0" w:afterAutospacing="0"/>
        <w:textAlignment w:val="baseline"/>
        <w:rPr>
          <w:rFonts w:ascii="Segoe UI" w:hAnsi="Segoe UI" w:cs="Segoe UI"/>
          <w:sz w:val="28"/>
          <w:szCs w:val="28"/>
        </w:rPr>
      </w:pPr>
      <w:r w:rsidRPr="001F46D8">
        <w:rPr>
          <w:rStyle w:val="normaltextrun"/>
          <w:rFonts w:ascii="Calibri" w:hAnsi="Calibri" w:cs="Calibri"/>
          <w:sz w:val="28"/>
          <w:szCs w:val="28"/>
        </w:rPr>
        <w:t>A10 Networks, Inc. trademarks are listed at: a10-trademarks. </w:t>
      </w:r>
      <w:r w:rsidRPr="001F46D8">
        <w:rPr>
          <w:rStyle w:val="eop"/>
          <w:rFonts w:ascii="Calibri" w:hAnsi="Calibri" w:cs="Calibri"/>
          <w:sz w:val="28"/>
          <w:szCs w:val="28"/>
        </w:rPr>
        <w:t>  </w:t>
      </w:r>
    </w:p>
    <w:p w14:paraId="37C56C28" w14:textId="77777777" w:rsidR="00DF5647" w:rsidRPr="006051CD" w:rsidRDefault="00DF5647" w:rsidP="006051CD">
      <w:pPr>
        <w:pStyle w:val="Heading1"/>
      </w:pPr>
      <w:bookmarkStart w:id="4" w:name="_Toc113280420"/>
      <w:bookmarkStart w:id="5" w:name="_Toc122462303"/>
      <w:r w:rsidRPr="006051CD">
        <w:rPr>
          <w:rStyle w:val="normaltextrun"/>
        </w:rPr>
        <w:t>CONFIDENTIALITY</w:t>
      </w:r>
      <w:bookmarkEnd w:id="4"/>
      <w:bookmarkEnd w:id="5"/>
      <w:r w:rsidRPr="006051CD">
        <w:rPr>
          <w:rStyle w:val="normaltextrun"/>
        </w:rPr>
        <w:t> </w:t>
      </w:r>
      <w:r w:rsidRPr="006051CD">
        <w:rPr>
          <w:rStyle w:val="eop"/>
        </w:rPr>
        <w:t> </w:t>
      </w:r>
    </w:p>
    <w:p w14:paraId="2BD30DC7" w14:textId="77777777" w:rsidR="00DF5647" w:rsidRPr="001F46D8" w:rsidRDefault="00DF5647" w:rsidP="00DF5647">
      <w:pPr>
        <w:pStyle w:val="paragraph"/>
        <w:spacing w:before="0" w:beforeAutospacing="0" w:after="0" w:afterAutospacing="0"/>
        <w:textAlignment w:val="baseline"/>
        <w:rPr>
          <w:rFonts w:ascii="Segoe UI" w:hAnsi="Segoe UI" w:cs="Segoe UI"/>
          <w:sz w:val="28"/>
          <w:szCs w:val="28"/>
        </w:rPr>
      </w:pPr>
      <w:r w:rsidRPr="001F46D8">
        <w:rPr>
          <w:rStyle w:val="normaltextrun"/>
          <w:rFonts w:ascii="Calibri" w:hAnsi="Calibri" w:cs="Calibri"/>
          <w:sz w:val="28"/>
          <w:szCs w:val="28"/>
        </w:rPr>
        <w:t>This document contains confidential materials proprietary to A10 Networks, Inc. This document and information and ideas herein may not be disclosed, copied, reproduced, or distributed to anyone outside A10 Networks, Inc. without prior written consent of A10 Networks, Inc. </w:t>
      </w:r>
      <w:r w:rsidRPr="001F46D8">
        <w:rPr>
          <w:rStyle w:val="eop"/>
          <w:rFonts w:ascii="Calibri" w:hAnsi="Calibri" w:cs="Calibri"/>
          <w:sz w:val="28"/>
          <w:szCs w:val="28"/>
        </w:rPr>
        <w:t> </w:t>
      </w:r>
    </w:p>
    <w:p w14:paraId="5AC45D90" w14:textId="77777777" w:rsidR="00DF5647" w:rsidRPr="006051CD" w:rsidRDefault="00DF5647" w:rsidP="006051CD">
      <w:pPr>
        <w:pStyle w:val="Heading1"/>
      </w:pPr>
      <w:bookmarkStart w:id="6" w:name="_Toc113280421"/>
      <w:bookmarkStart w:id="7" w:name="_Toc122462304"/>
      <w:r w:rsidRPr="006051CD">
        <w:rPr>
          <w:rStyle w:val="normaltextrun"/>
        </w:rPr>
        <w:t>DISCLAIMER</w:t>
      </w:r>
      <w:bookmarkEnd w:id="6"/>
      <w:bookmarkEnd w:id="7"/>
      <w:r w:rsidRPr="006051CD">
        <w:rPr>
          <w:rStyle w:val="normaltextrun"/>
        </w:rPr>
        <w:t> </w:t>
      </w:r>
      <w:r w:rsidRPr="006051CD">
        <w:rPr>
          <w:rStyle w:val="eop"/>
        </w:rPr>
        <w:t> </w:t>
      </w:r>
    </w:p>
    <w:p w14:paraId="3A464816" w14:textId="77777777" w:rsidR="00DF5647" w:rsidRPr="00FC572A" w:rsidRDefault="00DF5647" w:rsidP="00DF5647">
      <w:pPr>
        <w:pStyle w:val="paragraph"/>
        <w:spacing w:before="0" w:beforeAutospacing="0" w:after="0" w:afterAutospacing="0"/>
        <w:textAlignment w:val="baseline"/>
        <w:rPr>
          <w:rFonts w:ascii="Segoe UI" w:hAnsi="Segoe UI" w:cs="Segoe UI"/>
          <w:sz w:val="22"/>
          <w:szCs w:val="22"/>
        </w:rPr>
      </w:pPr>
      <w:r w:rsidRPr="001F46D8">
        <w:rPr>
          <w:rStyle w:val="normaltextrun"/>
          <w:rFonts w:ascii="Calibri" w:hAnsi="Calibri" w:cs="Calibri"/>
          <w:sz w:val="28"/>
          <w:szCs w:val="28"/>
        </w:rPr>
        <w:t>This document does not create any express or implied warranty about A10 Networks, Inc. or about its products or services, including but not limited to fitness for a particular use and non-infringement. A10 Networks, Inc. has made reasonable efforts to verify that the information contained herein is accurate, but A10 Networks, Inc. assumes no responsibility for its use. All information is provided "as-is." The product specifications and features described in this publication are based on the latest information available; however, specifications are subject to change without notice, and certain features may not be available upon initial product release. Contact A10 Networks, Inc. for current information regarding its products or services. A10 Networks, Inc. products and services are subject to A10 Networks, Inc. standard terms and conditions. </w:t>
      </w:r>
      <w:r w:rsidRPr="001F46D8">
        <w:rPr>
          <w:rStyle w:val="eop"/>
          <w:rFonts w:ascii="Calibri" w:hAnsi="Calibri" w:cs="Calibri"/>
          <w:sz w:val="28"/>
          <w:szCs w:val="28"/>
        </w:rPr>
        <w:t> </w:t>
      </w:r>
    </w:p>
    <w:p w14:paraId="3548479D" w14:textId="77777777" w:rsidR="00DF5647" w:rsidRDefault="00DF5647" w:rsidP="00DF564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8"/>
          <w:szCs w:val="28"/>
        </w:rPr>
        <w:t> </w:t>
      </w:r>
    </w:p>
    <w:p w14:paraId="30F020C9" w14:textId="77777777" w:rsidR="00DF5647" w:rsidRPr="00546945" w:rsidRDefault="00DF5647" w:rsidP="00546945">
      <w:pPr>
        <w:pStyle w:val="Heading1"/>
      </w:pPr>
      <w:bookmarkStart w:id="8" w:name="_Toc113280422"/>
      <w:bookmarkStart w:id="9" w:name="_Toc122462305"/>
      <w:r w:rsidRPr="00546945">
        <w:rPr>
          <w:rStyle w:val="normaltextrun"/>
        </w:rPr>
        <w:t>ENVIRONMENTAL CONSIDERATIONS</w:t>
      </w:r>
      <w:bookmarkEnd w:id="8"/>
      <w:bookmarkEnd w:id="9"/>
      <w:r w:rsidRPr="00546945">
        <w:rPr>
          <w:rStyle w:val="normaltextrun"/>
        </w:rPr>
        <w:t> </w:t>
      </w:r>
      <w:r w:rsidRPr="00546945">
        <w:rPr>
          <w:rStyle w:val="eop"/>
        </w:rPr>
        <w:t> </w:t>
      </w:r>
    </w:p>
    <w:p w14:paraId="07269531" w14:textId="77777777" w:rsidR="00DF5647" w:rsidRPr="001F46D8" w:rsidRDefault="00DF5647" w:rsidP="00DF5647">
      <w:pPr>
        <w:pStyle w:val="paragraph"/>
        <w:spacing w:before="0" w:beforeAutospacing="0" w:after="0" w:afterAutospacing="0"/>
        <w:textAlignment w:val="baseline"/>
        <w:rPr>
          <w:rFonts w:ascii="Segoe UI" w:hAnsi="Segoe UI" w:cs="Segoe UI"/>
          <w:sz w:val="28"/>
          <w:szCs w:val="28"/>
        </w:rPr>
      </w:pPr>
      <w:r w:rsidRPr="001F46D8">
        <w:rPr>
          <w:rStyle w:val="normaltextrun"/>
          <w:rFonts w:ascii="Calibri" w:hAnsi="Calibri" w:cs="Calibri"/>
          <w:sz w:val="28"/>
          <w:szCs w:val="28"/>
        </w:rPr>
        <w:t>Some electronic components may possibly contain dangerous substances. For information on specific component types, please contact the manufacturer of that component. Always consult local authorities for regulations regarding proper disposal of electronic components in your area. </w:t>
      </w:r>
      <w:r w:rsidRPr="001F46D8">
        <w:rPr>
          <w:rStyle w:val="eop"/>
          <w:rFonts w:ascii="Calibri" w:hAnsi="Calibri" w:cs="Calibri"/>
          <w:sz w:val="28"/>
          <w:szCs w:val="28"/>
        </w:rPr>
        <w:t> </w:t>
      </w:r>
    </w:p>
    <w:p w14:paraId="6E3627EE" w14:textId="77777777" w:rsidR="00DF5647" w:rsidRDefault="00DF5647" w:rsidP="00DF564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8"/>
          <w:szCs w:val="28"/>
        </w:rPr>
        <w:t> </w:t>
      </w:r>
    </w:p>
    <w:p w14:paraId="2EA6B8F8" w14:textId="77777777" w:rsidR="00DF5647" w:rsidRPr="00546945" w:rsidRDefault="00DF5647" w:rsidP="00546945">
      <w:pPr>
        <w:pStyle w:val="Heading1"/>
      </w:pPr>
      <w:bookmarkStart w:id="10" w:name="_Toc113280423"/>
      <w:bookmarkStart w:id="11" w:name="_Toc122462306"/>
      <w:r w:rsidRPr="00546945">
        <w:rPr>
          <w:rStyle w:val="normaltextrun"/>
        </w:rPr>
        <w:lastRenderedPageBreak/>
        <w:t>FURTHER INFORMATION</w:t>
      </w:r>
      <w:bookmarkEnd w:id="10"/>
      <w:bookmarkEnd w:id="11"/>
      <w:r w:rsidRPr="00546945">
        <w:rPr>
          <w:rStyle w:val="normaltextrun"/>
        </w:rPr>
        <w:t> </w:t>
      </w:r>
      <w:r w:rsidRPr="00546945">
        <w:rPr>
          <w:rStyle w:val="eop"/>
        </w:rPr>
        <w:t> </w:t>
      </w:r>
    </w:p>
    <w:p w14:paraId="4D12BDF6" w14:textId="091594D0" w:rsidR="00DF5647" w:rsidRDefault="00DF5647" w:rsidP="00DF5647">
      <w:pPr>
        <w:pStyle w:val="paragraph"/>
        <w:spacing w:before="0" w:beforeAutospacing="0" w:after="0" w:afterAutospacing="0"/>
        <w:textAlignment w:val="baseline"/>
        <w:rPr>
          <w:rStyle w:val="eop"/>
          <w:rFonts w:asciiTheme="minorHAnsi" w:hAnsiTheme="minorHAnsi" w:cstheme="minorHAnsi"/>
          <w:sz w:val="28"/>
          <w:szCs w:val="28"/>
        </w:rPr>
      </w:pPr>
      <w:r w:rsidRPr="001F46D8">
        <w:rPr>
          <w:rStyle w:val="normaltextrun"/>
          <w:rFonts w:asciiTheme="minorHAnsi" w:hAnsiTheme="minorHAnsi" w:cstheme="minorHAnsi"/>
          <w:sz w:val="28"/>
          <w:szCs w:val="28"/>
        </w:rPr>
        <w:t xml:space="preserve">For additional information about A10 products, terms and conditions of delivery, and pricing, contact your nearest A10 Networks, Inc. location, which can be found by visiting </w:t>
      </w:r>
      <w:hyperlink r:id="rId15" w:tgtFrame="_blank" w:history="1">
        <w:r w:rsidRPr="001F46D8">
          <w:rPr>
            <w:rStyle w:val="normaltextrun"/>
            <w:rFonts w:asciiTheme="minorHAnsi" w:hAnsiTheme="minorHAnsi" w:cstheme="minorHAnsi"/>
            <w:color w:val="0563C1"/>
            <w:sz w:val="28"/>
            <w:szCs w:val="28"/>
            <w:u w:val="single"/>
          </w:rPr>
          <w:t>www.a10networks.com</w:t>
        </w:r>
      </w:hyperlink>
      <w:r w:rsidRPr="001F46D8">
        <w:rPr>
          <w:rStyle w:val="normaltextrun"/>
          <w:rFonts w:asciiTheme="minorHAnsi" w:hAnsiTheme="minorHAnsi" w:cstheme="minorHAnsi"/>
          <w:sz w:val="28"/>
          <w:szCs w:val="28"/>
        </w:rPr>
        <w:t>.</w:t>
      </w:r>
      <w:r w:rsidRPr="001F46D8">
        <w:rPr>
          <w:rStyle w:val="eop"/>
          <w:rFonts w:asciiTheme="minorHAnsi" w:hAnsiTheme="minorHAnsi" w:cstheme="minorHAnsi"/>
          <w:sz w:val="28"/>
          <w:szCs w:val="28"/>
        </w:rPr>
        <w:t> </w:t>
      </w:r>
    </w:p>
    <w:p w14:paraId="1BFAAE35" w14:textId="7AF9D508"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D6E936F" w14:textId="761AE928"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16F8996" w14:textId="2EFE0241"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61A94B62" w14:textId="36BDD6CA"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2BE5DFFF" w14:textId="2CCF0098"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1C56A196" w14:textId="4281AD37"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3DEF9E4" w14:textId="1C254A51"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DA0B887" w14:textId="79D3E83C"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18133CA" w14:textId="64ACBF19"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22BFF71" w14:textId="7CF37853"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235C0609" w14:textId="1C6040BE"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33A078B7" w14:textId="2E43C718"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7939A98C" w14:textId="342A6B27"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A5D846B" w14:textId="50ADE120"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39A263D0" w14:textId="25DBFE94"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3C22958" w14:textId="4AB8C393"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2D33B77E" w14:textId="3413357D"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FF7D8A5" w14:textId="423F22C9"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B2641A1" w14:textId="55B07156"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6CF8E4C1" w14:textId="236CAB43"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1AF2F997" w14:textId="765DDDEF"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A180FFD" w14:textId="582A219E"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635899E4" w14:textId="5914A475"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7F5F42C" w14:textId="01A50365"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327FF124" w14:textId="7152B570"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D077A58" w14:textId="72ED4C5F"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1497C084" w14:textId="1CC13FED"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3CBE34E0" w14:textId="67FF3DAE"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45EE20EA" w14:textId="5B718FA4"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2EA0703A" w14:textId="5BFE3F41"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43CD86D1" w14:textId="3EB9D079"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797F95E8" w14:textId="77777777" w:rsidR="00524352" w:rsidRPr="001F46D8"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sdt>
      <w:sdtPr>
        <w:rPr>
          <w:rFonts w:asciiTheme="minorHAnsi" w:eastAsiaTheme="minorHAnsi" w:hAnsiTheme="minorHAnsi" w:cstheme="minorBidi"/>
          <w:color w:val="auto"/>
          <w:sz w:val="28"/>
          <w:szCs w:val="22"/>
          <w:lang w:val="en-IN"/>
        </w:rPr>
        <w:id w:val="-199856796"/>
        <w:docPartObj>
          <w:docPartGallery w:val="Table of Contents"/>
          <w:docPartUnique/>
        </w:docPartObj>
      </w:sdtPr>
      <w:sdtEndPr>
        <w:rPr>
          <w:b/>
          <w:bCs/>
          <w:noProof/>
        </w:rPr>
      </w:sdtEndPr>
      <w:sdtContent>
        <w:p w14:paraId="388D9040" w14:textId="77777777" w:rsidR="00524352" w:rsidRDefault="00524352">
          <w:pPr>
            <w:pStyle w:val="TOCHeading"/>
          </w:pPr>
        </w:p>
        <w:p w14:paraId="0BB6F892" w14:textId="7A76BF15" w:rsidR="00524352" w:rsidRDefault="00524352">
          <w:pPr>
            <w:pStyle w:val="TOCHeading"/>
          </w:pPr>
          <w:r>
            <w:t>Contents</w:t>
          </w:r>
        </w:p>
        <w:p w14:paraId="15ABCBB9" w14:textId="684EF237" w:rsidR="00AD6AA9" w:rsidRDefault="00524352">
          <w:pPr>
            <w:pStyle w:val="TOC1"/>
            <w:tabs>
              <w:tab w:val="right" w:leader="dot" w:pos="9016"/>
            </w:tabs>
            <w:rPr>
              <w:ins w:id="12" w:author="Shubra Singh" w:date="2022-12-20T20:58:00Z"/>
              <w:rFonts w:cstheme="minorBidi"/>
              <w:noProof/>
              <w:sz w:val="22"/>
              <w:lang w:val="en-IN" w:eastAsia="en-IN"/>
            </w:rPr>
          </w:pPr>
          <w:r>
            <w:fldChar w:fldCharType="begin"/>
          </w:r>
          <w:r>
            <w:instrText xml:space="preserve"> TOC \o "1-3" \h \z \u </w:instrText>
          </w:r>
          <w:r>
            <w:fldChar w:fldCharType="separate"/>
          </w:r>
          <w:ins w:id="13" w:author="Shubra Singh" w:date="2022-12-20T20:58:00Z">
            <w:r w:rsidR="00AD6AA9" w:rsidRPr="0082435C">
              <w:rPr>
                <w:rStyle w:val="Hyperlink"/>
                <w:noProof/>
              </w:rPr>
              <w:fldChar w:fldCharType="begin"/>
            </w:r>
            <w:r w:rsidR="00AD6AA9" w:rsidRPr="0082435C">
              <w:rPr>
                <w:rStyle w:val="Hyperlink"/>
                <w:noProof/>
              </w:rPr>
              <w:instrText xml:space="preserve"> </w:instrText>
            </w:r>
            <w:r w:rsidR="00AD6AA9">
              <w:rPr>
                <w:noProof/>
              </w:rPr>
              <w:instrText>HYPERLINK \l "_Toc122462301"</w:instrText>
            </w:r>
            <w:r w:rsidR="00AD6AA9" w:rsidRPr="0082435C">
              <w:rPr>
                <w:rStyle w:val="Hyperlink"/>
                <w:noProof/>
              </w:rPr>
              <w:instrText xml:space="preserve"> </w:instrText>
            </w:r>
            <w:r w:rsidR="00AD6AA9" w:rsidRPr="0082435C">
              <w:rPr>
                <w:rStyle w:val="Hyperlink"/>
                <w:noProof/>
              </w:rPr>
            </w:r>
            <w:r w:rsidR="00AD6AA9" w:rsidRPr="0082435C">
              <w:rPr>
                <w:rStyle w:val="Hyperlink"/>
                <w:noProof/>
              </w:rPr>
              <w:fldChar w:fldCharType="separate"/>
            </w:r>
            <w:r w:rsidR="00AD6AA9" w:rsidRPr="0082435C">
              <w:rPr>
                <w:rStyle w:val="Hyperlink"/>
                <w:rFonts w:cstheme="majorHAnsi"/>
                <w:noProof/>
              </w:rPr>
              <w:t>PATENT PROTECTION</w:t>
            </w:r>
            <w:r w:rsidR="00AD6AA9">
              <w:rPr>
                <w:noProof/>
                <w:webHidden/>
              </w:rPr>
              <w:tab/>
            </w:r>
            <w:r w:rsidR="00AD6AA9">
              <w:rPr>
                <w:noProof/>
                <w:webHidden/>
              </w:rPr>
              <w:fldChar w:fldCharType="begin"/>
            </w:r>
            <w:r w:rsidR="00AD6AA9">
              <w:rPr>
                <w:noProof/>
                <w:webHidden/>
              </w:rPr>
              <w:instrText xml:space="preserve"> PAGEREF _Toc122462301 \h </w:instrText>
            </w:r>
          </w:ins>
          <w:r w:rsidR="00AD6AA9">
            <w:rPr>
              <w:noProof/>
              <w:webHidden/>
            </w:rPr>
          </w:r>
          <w:r w:rsidR="00AD6AA9">
            <w:rPr>
              <w:noProof/>
              <w:webHidden/>
            </w:rPr>
            <w:fldChar w:fldCharType="separate"/>
          </w:r>
          <w:ins w:id="14" w:author="Shubra Singh" w:date="2022-12-20T20:58:00Z">
            <w:r w:rsidR="00AD6AA9">
              <w:rPr>
                <w:noProof/>
                <w:webHidden/>
              </w:rPr>
              <w:t>1</w:t>
            </w:r>
            <w:r w:rsidR="00AD6AA9">
              <w:rPr>
                <w:noProof/>
                <w:webHidden/>
              </w:rPr>
              <w:fldChar w:fldCharType="end"/>
            </w:r>
            <w:r w:rsidR="00AD6AA9" w:rsidRPr="0082435C">
              <w:rPr>
                <w:rStyle w:val="Hyperlink"/>
                <w:noProof/>
              </w:rPr>
              <w:fldChar w:fldCharType="end"/>
            </w:r>
          </w:ins>
        </w:p>
        <w:p w14:paraId="7AB32D8E" w14:textId="4FD0642A" w:rsidR="00AD6AA9" w:rsidRDefault="00AD6AA9">
          <w:pPr>
            <w:pStyle w:val="TOC1"/>
            <w:tabs>
              <w:tab w:val="right" w:leader="dot" w:pos="9016"/>
            </w:tabs>
            <w:rPr>
              <w:ins w:id="15" w:author="Shubra Singh" w:date="2022-12-20T20:58:00Z"/>
              <w:rFonts w:cstheme="minorBidi"/>
              <w:noProof/>
              <w:sz w:val="22"/>
              <w:lang w:val="en-IN" w:eastAsia="en-IN"/>
            </w:rPr>
          </w:pPr>
          <w:ins w:id="16"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"_Toc122462302"</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rFonts w:cstheme="majorHAnsi"/>
                <w:noProof/>
              </w:rPr>
              <w:t>TRADEMARKS</w:t>
            </w:r>
            <w:r>
              <w:rPr>
                <w:noProof/>
                <w:webHidden/>
              </w:rPr>
              <w:tab/>
            </w:r>
            <w:r>
              <w:rPr>
                <w:noProof/>
                <w:webHidden/>
              </w:rPr>
              <w:fldChar w:fldCharType="begin"/>
            </w:r>
            <w:r>
              <w:rPr>
                <w:noProof/>
                <w:webHidden/>
              </w:rPr>
              <w:instrText xml:space="preserve"> PAGEREF _Toc122462302 \h </w:instrText>
            </w:r>
          </w:ins>
          <w:r>
            <w:rPr>
              <w:noProof/>
              <w:webHidden/>
            </w:rPr>
          </w:r>
          <w:r>
            <w:rPr>
              <w:noProof/>
              <w:webHidden/>
            </w:rPr>
            <w:fldChar w:fldCharType="separate"/>
          </w:r>
          <w:ins w:id="17" w:author="Shubra Singh" w:date="2022-12-20T20:58:00Z">
            <w:r>
              <w:rPr>
                <w:noProof/>
                <w:webHidden/>
              </w:rPr>
              <w:t>1</w:t>
            </w:r>
            <w:r>
              <w:rPr>
                <w:noProof/>
                <w:webHidden/>
              </w:rPr>
              <w:fldChar w:fldCharType="end"/>
            </w:r>
            <w:r w:rsidRPr="0082435C">
              <w:rPr>
                <w:rStyle w:val="Hyperlink"/>
                <w:noProof/>
              </w:rPr>
              <w:fldChar w:fldCharType="end"/>
            </w:r>
          </w:ins>
        </w:p>
        <w:p w14:paraId="46E79E04" w14:textId="5F39D67D" w:rsidR="00AD6AA9" w:rsidRDefault="00AD6AA9">
          <w:pPr>
            <w:pStyle w:val="TOC1"/>
            <w:tabs>
              <w:tab w:val="right" w:leader="dot" w:pos="9016"/>
            </w:tabs>
            <w:rPr>
              <w:ins w:id="18" w:author="Shubra Singh" w:date="2022-12-20T20:58:00Z"/>
              <w:rFonts w:cstheme="minorBidi"/>
              <w:noProof/>
              <w:sz w:val="22"/>
              <w:lang w:val="en-IN" w:eastAsia="en-IN"/>
            </w:rPr>
          </w:pPr>
          <w:ins w:id="19"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"_Toc122462303"</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noProof/>
              </w:rPr>
              <w:t>CONFIDENTIALITY</w:t>
            </w:r>
            <w:r>
              <w:rPr>
                <w:noProof/>
                <w:webHidden/>
              </w:rPr>
              <w:tab/>
            </w:r>
            <w:r>
              <w:rPr>
                <w:noProof/>
                <w:webHidden/>
              </w:rPr>
              <w:fldChar w:fldCharType="begin"/>
            </w:r>
            <w:r>
              <w:rPr>
                <w:noProof/>
                <w:webHidden/>
              </w:rPr>
              <w:instrText xml:space="preserve"> PAGEREF _Toc122462303 \h </w:instrText>
            </w:r>
          </w:ins>
          <w:r>
            <w:rPr>
              <w:noProof/>
              <w:webHidden/>
            </w:rPr>
          </w:r>
          <w:r>
            <w:rPr>
              <w:noProof/>
              <w:webHidden/>
            </w:rPr>
            <w:fldChar w:fldCharType="separate"/>
          </w:r>
          <w:ins w:id="20" w:author="Shubra Singh" w:date="2022-12-20T20:58:00Z">
            <w:r>
              <w:rPr>
                <w:noProof/>
                <w:webHidden/>
              </w:rPr>
              <w:t>1</w:t>
            </w:r>
            <w:r>
              <w:rPr>
                <w:noProof/>
                <w:webHidden/>
              </w:rPr>
              <w:fldChar w:fldCharType="end"/>
            </w:r>
            <w:r w:rsidRPr="0082435C">
              <w:rPr>
                <w:rStyle w:val="Hyperlink"/>
                <w:noProof/>
              </w:rPr>
              <w:fldChar w:fldCharType="end"/>
            </w:r>
          </w:ins>
        </w:p>
        <w:p w14:paraId="3EA5DBFD" w14:textId="2BE3CD01" w:rsidR="00AD6AA9" w:rsidRDefault="00AD6AA9">
          <w:pPr>
            <w:pStyle w:val="TOC1"/>
            <w:tabs>
              <w:tab w:val="right" w:leader="dot" w:pos="9016"/>
            </w:tabs>
            <w:rPr>
              <w:ins w:id="21" w:author="Shubra Singh" w:date="2022-12-20T20:58:00Z"/>
              <w:rFonts w:cstheme="minorBidi"/>
              <w:noProof/>
              <w:sz w:val="22"/>
              <w:lang w:val="en-IN" w:eastAsia="en-IN"/>
            </w:rPr>
          </w:pPr>
          <w:ins w:id="22"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"_Toc122462304"</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noProof/>
              </w:rPr>
              <w:t>DISCLAIMER</w:t>
            </w:r>
            <w:r>
              <w:rPr>
                <w:noProof/>
                <w:webHidden/>
              </w:rPr>
              <w:tab/>
            </w:r>
            <w:r>
              <w:rPr>
                <w:noProof/>
                <w:webHidden/>
              </w:rPr>
              <w:fldChar w:fldCharType="begin"/>
            </w:r>
            <w:r>
              <w:rPr>
                <w:noProof/>
                <w:webHidden/>
              </w:rPr>
              <w:instrText xml:space="preserve"> PAGEREF _Toc122462304 \h </w:instrText>
            </w:r>
          </w:ins>
          <w:r>
            <w:rPr>
              <w:noProof/>
              <w:webHidden/>
            </w:rPr>
          </w:r>
          <w:r>
            <w:rPr>
              <w:noProof/>
              <w:webHidden/>
            </w:rPr>
            <w:fldChar w:fldCharType="separate"/>
          </w:r>
          <w:ins w:id="23" w:author="Shubra Singh" w:date="2022-12-20T20:58:00Z">
            <w:r>
              <w:rPr>
                <w:noProof/>
                <w:webHidden/>
              </w:rPr>
              <w:t>1</w:t>
            </w:r>
            <w:r>
              <w:rPr>
                <w:noProof/>
                <w:webHidden/>
              </w:rPr>
              <w:fldChar w:fldCharType="end"/>
            </w:r>
            <w:r w:rsidRPr="0082435C">
              <w:rPr>
                <w:rStyle w:val="Hyperlink"/>
                <w:noProof/>
              </w:rPr>
              <w:fldChar w:fldCharType="end"/>
            </w:r>
          </w:ins>
        </w:p>
        <w:p w14:paraId="7BF55F42" w14:textId="45296407" w:rsidR="00AD6AA9" w:rsidRDefault="00AD6AA9">
          <w:pPr>
            <w:pStyle w:val="TOC1"/>
            <w:tabs>
              <w:tab w:val="right" w:leader="dot" w:pos="9016"/>
            </w:tabs>
            <w:rPr>
              <w:ins w:id="24" w:author="Shubra Singh" w:date="2022-12-20T20:58:00Z"/>
              <w:rFonts w:cstheme="minorBidi"/>
              <w:noProof/>
              <w:sz w:val="22"/>
              <w:lang w:val="en-IN" w:eastAsia="en-IN"/>
            </w:rPr>
          </w:pPr>
          <w:ins w:id="25"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"_Toc122462305"</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noProof/>
              </w:rPr>
              <w:t>ENVIRONMENTAL CONSIDERATIONS</w:t>
            </w:r>
            <w:r>
              <w:rPr>
                <w:noProof/>
                <w:webHidden/>
              </w:rPr>
              <w:tab/>
            </w:r>
            <w:r>
              <w:rPr>
                <w:noProof/>
                <w:webHidden/>
              </w:rPr>
              <w:fldChar w:fldCharType="begin"/>
            </w:r>
            <w:r>
              <w:rPr>
                <w:noProof/>
                <w:webHidden/>
              </w:rPr>
              <w:instrText xml:space="preserve"> PAGEREF _Toc122462305 \h </w:instrText>
            </w:r>
          </w:ins>
          <w:r>
            <w:rPr>
              <w:noProof/>
              <w:webHidden/>
            </w:rPr>
          </w:r>
          <w:r>
            <w:rPr>
              <w:noProof/>
              <w:webHidden/>
            </w:rPr>
            <w:fldChar w:fldCharType="separate"/>
          </w:r>
          <w:ins w:id="26" w:author="Shubra Singh" w:date="2022-12-20T20:58:00Z">
            <w:r>
              <w:rPr>
                <w:noProof/>
                <w:webHidden/>
              </w:rPr>
              <w:t>1</w:t>
            </w:r>
            <w:r>
              <w:rPr>
                <w:noProof/>
                <w:webHidden/>
              </w:rPr>
              <w:fldChar w:fldCharType="end"/>
            </w:r>
            <w:r w:rsidRPr="0082435C">
              <w:rPr>
                <w:rStyle w:val="Hyperlink"/>
                <w:noProof/>
              </w:rPr>
              <w:fldChar w:fldCharType="end"/>
            </w:r>
          </w:ins>
        </w:p>
        <w:p w14:paraId="0F546BD4" w14:textId="167BAB33" w:rsidR="00AD6AA9" w:rsidRDefault="00AD6AA9">
          <w:pPr>
            <w:pStyle w:val="TOC1"/>
            <w:tabs>
              <w:tab w:val="right" w:leader="dot" w:pos="9016"/>
            </w:tabs>
            <w:rPr>
              <w:ins w:id="27" w:author="Shubra Singh" w:date="2022-12-20T20:58:00Z"/>
              <w:rFonts w:cstheme="minorBidi"/>
              <w:noProof/>
              <w:sz w:val="22"/>
              <w:lang w:val="en-IN" w:eastAsia="en-IN"/>
            </w:rPr>
          </w:pPr>
          <w:ins w:id="28"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"_Toc122462306"</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noProof/>
              </w:rPr>
              <w:t>FURTHER INFORMATION</w:t>
            </w:r>
            <w:r>
              <w:rPr>
                <w:noProof/>
                <w:webHidden/>
              </w:rPr>
              <w:tab/>
            </w:r>
            <w:r>
              <w:rPr>
                <w:noProof/>
                <w:webHidden/>
              </w:rPr>
              <w:fldChar w:fldCharType="begin"/>
            </w:r>
            <w:r>
              <w:rPr>
                <w:noProof/>
                <w:webHidden/>
              </w:rPr>
              <w:instrText xml:space="preserve"> PAGEREF _Toc122462306 \h </w:instrText>
            </w:r>
          </w:ins>
          <w:r>
            <w:rPr>
              <w:noProof/>
              <w:webHidden/>
            </w:rPr>
          </w:r>
          <w:r>
            <w:rPr>
              <w:noProof/>
              <w:webHidden/>
            </w:rPr>
            <w:fldChar w:fldCharType="separate"/>
          </w:r>
          <w:ins w:id="29" w:author="Shubra Singh" w:date="2022-12-20T20:58:00Z">
            <w:r>
              <w:rPr>
                <w:noProof/>
                <w:webHidden/>
              </w:rPr>
              <w:t>2</w:t>
            </w:r>
            <w:r>
              <w:rPr>
                <w:noProof/>
                <w:webHidden/>
              </w:rPr>
              <w:fldChar w:fldCharType="end"/>
            </w:r>
            <w:r w:rsidRPr="0082435C">
              <w:rPr>
                <w:rStyle w:val="Hyperlink"/>
                <w:noProof/>
              </w:rPr>
              <w:fldChar w:fldCharType="end"/>
            </w:r>
          </w:ins>
        </w:p>
        <w:p w14:paraId="34B95971" w14:textId="252DA961" w:rsidR="00AD6AA9" w:rsidRDefault="00AD6AA9">
          <w:pPr>
            <w:pStyle w:val="TOC1"/>
            <w:tabs>
              <w:tab w:val="right" w:leader="dot" w:pos="9016"/>
            </w:tabs>
            <w:rPr>
              <w:ins w:id="30" w:author="Shubra Singh" w:date="2022-12-20T20:58:00Z"/>
              <w:rFonts w:cstheme="minorBidi"/>
              <w:noProof/>
              <w:sz w:val="22"/>
              <w:lang w:val="en-IN" w:eastAsia="en-IN"/>
            </w:rPr>
          </w:pPr>
          <w:ins w:id="31"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"_Toc122462307"</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rFonts w:cstheme="majorHAnsi"/>
                <w:noProof/>
              </w:rPr>
              <w:t>Introduction to Installing vThunder on AWS</w:t>
            </w:r>
            <w:r>
              <w:rPr>
                <w:noProof/>
                <w:webHidden/>
              </w:rPr>
              <w:tab/>
            </w:r>
            <w:r>
              <w:rPr>
                <w:noProof/>
                <w:webHidden/>
              </w:rPr>
              <w:fldChar w:fldCharType="begin"/>
            </w:r>
            <w:r>
              <w:rPr>
                <w:noProof/>
                <w:webHidden/>
              </w:rPr>
              <w:instrText xml:space="preserve"> PAGEREF _Toc122462307 \h </w:instrText>
            </w:r>
          </w:ins>
          <w:r>
            <w:rPr>
              <w:noProof/>
              <w:webHidden/>
            </w:rPr>
          </w:r>
          <w:r>
            <w:rPr>
              <w:noProof/>
              <w:webHidden/>
            </w:rPr>
            <w:fldChar w:fldCharType="separate"/>
          </w:r>
          <w:ins w:id="32" w:author="Shubra Singh" w:date="2022-12-20T20:58:00Z">
            <w:r>
              <w:rPr>
                <w:noProof/>
                <w:webHidden/>
              </w:rPr>
              <w:t>5</w:t>
            </w:r>
            <w:r>
              <w:rPr>
                <w:noProof/>
                <w:webHidden/>
              </w:rPr>
              <w:fldChar w:fldCharType="end"/>
            </w:r>
            <w:r w:rsidRPr="0082435C">
              <w:rPr>
                <w:rStyle w:val="Hyperlink"/>
                <w:noProof/>
              </w:rPr>
              <w:fldChar w:fldCharType="end"/>
            </w:r>
          </w:ins>
        </w:p>
        <w:p w14:paraId="45A90B15" w14:textId="46356401" w:rsidR="00AD6AA9" w:rsidRDefault="00AD6AA9">
          <w:pPr>
            <w:pStyle w:val="TOC1"/>
            <w:tabs>
              <w:tab w:val="right" w:leader="dot" w:pos="9016"/>
            </w:tabs>
            <w:rPr>
              <w:ins w:id="33" w:author="Shubra Singh" w:date="2022-12-20T20:58:00Z"/>
              <w:rFonts w:cstheme="minorBidi"/>
              <w:noProof/>
              <w:sz w:val="22"/>
              <w:lang w:val="en-IN" w:eastAsia="en-IN"/>
            </w:rPr>
          </w:pPr>
          <w:ins w:id="34"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"_Toc122462308"</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noProof/>
              </w:rPr>
              <w:t>Overview of AWS</w:t>
            </w:r>
            <w:r>
              <w:rPr>
                <w:noProof/>
                <w:webHidden/>
              </w:rPr>
              <w:tab/>
            </w:r>
            <w:r>
              <w:rPr>
                <w:noProof/>
                <w:webHidden/>
              </w:rPr>
              <w:fldChar w:fldCharType="begin"/>
            </w:r>
            <w:r>
              <w:rPr>
                <w:noProof/>
                <w:webHidden/>
              </w:rPr>
              <w:instrText xml:space="preserve"> PAGEREF _Toc122462308 \h </w:instrText>
            </w:r>
          </w:ins>
          <w:r>
            <w:rPr>
              <w:noProof/>
              <w:webHidden/>
            </w:rPr>
          </w:r>
          <w:r>
            <w:rPr>
              <w:noProof/>
              <w:webHidden/>
            </w:rPr>
            <w:fldChar w:fldCharType="separate"/>
          </w:r>
          <w:ins w:id="35" w:author="Shubra Singh" w:date="2022-12-20T20:58:00Z">
            <w:r>
              <w:rPr>
                <w:noProof/>
                <w:webHidden/>
              </w:rPr>
              <w:t>5</w:t>
            </w:r>
            <w:r>
              <w:rPr>
                <w:noProof/>
                <w:webHidden/>
              </w:rPr>
              <w:fldChar w:fldCharType="end"/>
            </w:r>
            <w:r w:rsidRPr="0082435C">
              <w:rPr>
                <w:rStyle w:val="Hyperlink"/>
                <w:noProof/>
              </w:rPr>
              <w:fldChar w:fldCharType="end"/>
            </w:r>
          </w:ins>
        </w:p>
        <w:p w14:paraId="011B05F7" w14:textId="52B09BB9" w:rsidR="00AD6AA9" w:rsidRDefault="00AD6AA9">
          <w:pPr>
            <w:pStyle w:val="TOC1"/>
            <w:tabs>
              <w:tab w:val="right" w:leader="dot" w:pos="9016"/>
            </w:tabs>
            <w:rPr>
              <w:ins w:id="36" w:author="Shubra Singh" w:date="2022-12-20T20:58:00Z"/>
              <w:rFonts w:cstheme="minorBidi"/>
              <w:noProof/>
              <w:sz w:val="22"/>
              <w:lang w:val="en-IN" w:eastAsia="en-IN"/>
            </w:rPr>
          </w:pPr>
          <w:ins w:id="37"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"_Toc122462309"</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noProof/>
              </w:rPr>
              <w:t>Aws Terminology</w:t>
            </w:r>
            <w:r>
              <w:rPr>
                <w:noProof/>
                <w:webHidden/>
              </w:rPr>
              <w:tab/>
            </w:r>
            <w:r>
              <w:rPr>
                <w:noProof/>
                <w:webHidden/>
              </w:rPr>
              <w:fldChar w:fldCharType="begin"/>
            </w:r>
            <w:r>
              <w:rPr>
                <w:noProof/>
                <w:webHidden/>
              </w:rPr>
              <w:instrText xml:space="preserve"> PAGEREF _Toc122462309 \h </w:instrText>
            </w:r>
          </w:ins>
          <w:r>
            <w:rPr>
              <w:noProof/>
              <w:webHidden/>
            </w:rPr>
          </w:r>
          <w:r>
            <w:rPr>
              <w:noProof/>
              <w:webHidden/>
            </w:rPr>
            <w:fldChar w:fldCharType="separate"/>
          </w:r>
          <w:ins w:id="38" w:author="Shubra Singh" w:date="2022-12-20T20:58:00Z">
            <w:r>
              <w:rPr>
                <w:noProof/>
                <w:webHidden/>
              </w:rPr>
              <w:t>6</w:t>
            </w:r>
            <w:r>
              <w:rPr>
                <w:noProof/>
                <w:webHidden/>
              </w:rPr>
              <w:fldChar w:fldCharType="end"/>
            </w:r>
            <w:r w:rsidRPr="0082435C">
              <w:rPr>
                <w:rStyle w:val="Hyperlink"/>
                <w:noProof/>
              </w:rPr>
              <w:fldChar w:fldCharType="end"/>
            </w:r>
          </w:ins>
        </w:p>
        <w:p w14:paraId="04C08656" w14:textId="2EFFB1A0" w:rsidR="00AD6AA9" w:rsidRDefault="00AD6AA9">
          <w:pPr>
            <w:pStyle w:val="TOC1"/>
            <w:tabs>
              <w:tab w:val="right" w:leader="dot" w:pos="9016"/>
            </w:tabs>
            <w:rPr>
              <w:ins w:id="39" w:author="Shubra Singh" w:date="2022-12-20T20:58:00Z"/>
              <w:rFonts w:cstheme="minorBidi"/>
              <w:noProof/>
              <w:sz w:val="22"/>
              <w:lang w:val="en-IN" w:eastAsia="en-IN"/>
            </w:rPr>
          </w:pPr>
          <w:ins w:id="40"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"_Toc122462310"</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noProof/>
              </w:rPr>
              <w:t>CloudFormation Template – 3NIC _2VM _HA_GLM_PvtVIP</w:t>
            </w:r>
            <w:r>
              <w:rPr>
                <w:noProof/>
                <w:webHidden/>
              </w:rPr>
              <w:tab/>
            </w:r>
            <w:r>
              <w:rPr>
                <w:noProof/>
                <w:webHidden/>
              </w:rPr>
              <w:fldChar w:fldCharType="begin"/>
            </w:r>
            <w:r>
              <w:rPr>
                <w:noProof/>
                <w:webHidden/>
              </w:rPr>
              <w:instrText xml:space="preserve"> PAGEREF _Toc122462310 \h </w:instrText>
            </w:r>
          </w:ins>
          <w:r>
            <w:rPr>
              <w:noProof/>
              <w:webHidden/>
            </w:rPr>
          </w:r>
          <w:r>
            <w:rPr>
              <w:noProof/>
              <w:webHidden/>
            </w:rPr>
            <w:fldChar w:fldCharType="separate"/>
          </w:r>
          <w:ins w:id="41" w:author="Shubra Singh" w:date="2022-12-20T20:58:00Z">
            <w:r>
              <w:rPr>
                <w:noProof/>
                <w:webHidden/>
              </w:rPr>
              <w:t>7</w:t>
            </w:r>
            <w:r>
              <w:rPr>
                <w:noProof/>
                <w:webHidden/>
              </w:rPr>
              <w:fldChar w:fldCharType="end"/>
            </w:r>
            <w:r w:rsidRPr="0082435C">
              <w:rPr>
                <w:rStyle w:val="Hyperlink"/>
                <w:noProof/>
              </w:rPr>
              <w:fldChar w:fldCharType="end"/>
            </w:r>
          </w:ins>
        </w:p>
        <w:p w14:paraId="68EE4E28" w14:textId="4CF31697" w:rsidR="00AD6AA9" w:rsidRDefault="00AD6AA9">
          <w:pPr>
            <w:pStyle w:val="TOC2"/>
            <w:tabs>
              <w:tab w:val="right" w:leader="dot" w:pos="9016"/>
            </w:tabs>
            <w:rPr>
              <w:ins w:id="42" w:author="Shubra Singh" w:date="2022-12-20T20:58:00Z"/>
              <w:noProof/>
              <w:sz w:val="22"/>
              <w:lang w:val="en-IN" w:eastAsia="en-IN"/>
            </w:rPr>
          </w:pPr>
          <w:ins w:id="43"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"_Toc122462311"</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noProof/>
              </w:rPr>
              <w:t>Overview</w:t>
            </w:r>
            <w:r>
              <w:rPr>
                <w:noProof/>
                <w:webHidden/>
              </w:rPr>
              <w:tab/>
            </w:r>
            <w:r>
              <w:rPr>
                <w:noProof/>
                <w:webHidden/>
              </w:rPr>
              <w:fldChar w:fldCharType="begin"/>
            </w:r>
            <w:r>
              <w:rPr>
                <w:noProof/>
                <w:webHidden/>
              </w:rPr>
              <w:instrText xml:space="preserve"> PAGEREF _Toc122462311 \h </w:instrText>
            </w:r>
          </w:ins>
          <w:r>
            <w:rPr>
              <w:noProof/>
              <w:webHidden/>
            </w:rPr>
          </w:r>
          <w:r>
            <w:rPr>
              <w:noProof/>
              <w:webHidden/>
            </w:rPr>
            <w:fldChar w:fldCharType="separate"/>
          </w:r>
          <w:ins w:id="44" w:author="Shubra Singh" w:date="2022-12-20T20:58:00Z">
            <w:r>
              <w:rPr>
                <w:noProof/>
                <w:webHidden/>
              </w:rPr>
              <w:t>7</w:t>
            </w:r>
            <w:r>
              <w:rPr>
                <w:noProof/>
                <w:webHidden/>
              </w:rPr>
              <w:fldChar w:fldCharType="end"/>
            </w:r>
            <w:r w:rsidRPr="0082435C">
              <w:rPr>
                <w:rStyle w:val="Hyperlink"/>
                <w:noProof/>
              </w:rPr>
              <w:fldChar w:fldCharType="end"/>
            </w:r>
          </w:ins>
        </w:p>
        <w:p w14:paraId="193953B8" w14:textId="49251D7F" w:rsidR="00AD6AA9" w:rsidRDefault="00AD6AA9">
          <w:pPr>
            <w:pStyle w:val="TOC2"/>
            <w:tabs>
              <w:tab w:val="right" w:leader="dot" w:pos="9016"/>
            </w:tabs>
            <w:rPr>
              <w:ins w:id="45" w:author="Shubra Singh" w:date="2022-12-20T20:58:00Z"/>
              <w:noProof/>
              <w:sz w:val="22"/>
              <w:lang w:val="en-IN" w:eastAsia="en-IN"/>
            </w:rPr>
          </w:pPr>
          <w:ins w:id="46"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"_Toc122462312"</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noProof/>
              </w:rPr>
              <w:t>Prerequisites</w:t>
            </w:r>
            <w:r>
              <w:rPr>
                <w:noProof/>
                <w:webHidden/>
              </w:rPr>
              <w:tab/>
            </w:r>
            <w:r>
              <w:rPr>
                <w:noProof/>
                <w:webHidden/>
              </w:rPr>
              <w:fldChar w:fldCharType="begin"/>
            </w:r>
            <w:r>
              <w:rPr>
                <w:noProof/>
                <w:webHidden/>
              </w:rPr>
              <w:instrText xml:space="preserve"> PAGEREF _Toc122462312 \h </w:instrText>
            </w:r>
          </w:ins>
          <w:r>
            <w:rPr>
              <w:noProof/>
              <w:webHidden/>
            </w:rPr>
          </w:r>
          <w:r>
            <w:rPr>
              <w:noProof/>
              <w:webHidden/>
            </w:rPr>
            <w:fldChar w:fldCharType="separate"/>
          </w:r>
          <w:ins w:id="47" w:author="Shubra Singh" w:date="2022-12-20T20:58:00Z">
            <w:r>
              <w:rPr>
                <w:noProof/>
                <w:webHidden/>
              </w:rPr>
              <w:t>7</w:t>
            </w:r>
            <w:r>
              <w:rPr>
                <w:noProof/>
                <w:webHidden/>
              </w:rPr>
              <w:fldChar w:fldCharType="end"/>
            </w:r>
            <w:r w:rsidRPr="0082435C">
              <w:rPr>
                <w:rStyle w:val="Hyperlink"/>
                <w:noProof/>
              </w:rPr>
              <w:fldChar w:fldCharType="end"/>
            </w:r>
          </w:ins>
        </w:p>
        <w:p w14:paraId="474D85BF" w14:textId="13D0266D" w:rsidR="00AD6AA9" w:rsidRDefault="00AD6AA9">
          <w:pPr>
            <w:pStyle w:val="TOC3"/>
            <w:tabs>
              <w:tab w:val="right" w:leader="dot" w:pos="9016"/>
            </w:tabs>
            <w:rPr>
              <w:ins w:id="48" w:author="Shubra Singh" w:date="2022-12-20T20:58:00Z"/>
              <w:rFonts w:eastAsiaTheme="minorEastAsia"/>
              <w:noProof/>
              <w:sz w:val="22"/>
              <w:lang w:eastAsia="en-IN"/>
            </w:rPr>
          </w:pPr>
          <w:ins w:id="49"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"_Toc122462313"</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noProof/>
              </w:rPr>
              <w:t>AWS Account &amp; Subscription.</w:t>
            </w:r>
            <w:r>
              <w:rPr>
                <w:noProof/>
                <w:webHidden/>
              </w:rPr>
              <w:tab/>
            </w:r>
            <w:r>
              <w:rPr>
                <w:noProof/>
                <w:webHidden/>
              </w:rPr>
              <w:fldChar w:fldCharType="begin"/>
            </w:r>
            <w:r>
              <w:rPr>
                <w:noProof/>
                <w:webHidden/>
              </w:rPr>
              <w:instrText xml:space="preserve"> PAGEREF _Toc122462313 \h </w:instrText>
            </w:r>
          </w:ins>
          <w:r>
            <w:rPr>
              <w:noProof/>
              <w:webHidden/>
            </w:rPr>
          </w:r>
          <w:r>
            <w:rPr>
              <w:noProof/>
              <w:webHidden/>
            </w:rPr>
            <w:fldChar w:fldCharType="separate"/>
          </w:r>
          <w:ins w:id="50" w:author="Shubra Singh" w:date="2022-12-20T20:58:00Z">
            <w:r>
              <w:rPr>
                <w:noProof/>
                <w:webHidden/>
              </w:rPr>
              <w:t>7</w:t>
            </w:r>
            <w:r>
              <w:rPr>
                <w:noProof/>
                <w:webHidden/>
              </w:rPr>
              <w:fldChar w:fldCharType="end"/>
            </w:r>
            <w:r w:rsidRPr="0082435C">
              <w:rPr>
                <w:rStyle w:val="Hyperlink"/>
                <w:noProof/>
              </w:rPr>
              <w:fldChar w:fldCharType="end"/>
            </w:r>
          </w:ins>
        </w:p>
        <w:p w14:paraId="0410CA4E" w14:textId="2605F2FE" w:rsidR="00AD6AA9" w:rsidRDefault="00AD6AA9">
          <w:pPr>
            <w:pStyle w:val="TOC3"/>
            <w:tabs>
              <w:tab w:val="right" w:leader="dot" w:pos="9016"/>
            </w:tabs>
            <w:rPr>
              <w:ins w:id="51" w:author="Shubra Singh" w:date="2022-12-20T20:58:00Z"/>
              <w:rFonts w:eastAsiaTheme="minorEastAsia"/>
              <w:noProof/>
              <w:sz w:val="22"/>
              <w:lang w:eastAsia="en-IN"/>
            </w:rPr>
          </w:pPr>
          <w:ins w:id="52"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"_Toc122462314"</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noProof/>
              </w:rPr>
              <w:t>AWS Account and Environment Setup to Run CFT Template [One Time Step]</w:t>
            </w:r>
            <w:r>
              <w:rPr>
                <w:noProof/>
                <w:webHidden/>
              </w:rPr>
              <w:tab/>
            </w:r>
            <w:r>
              <w:rPr>
                <w:noProof/>
                <w:webHidden/>
              </w:rPr>
              <w:fldChar w:fldCharType="begin"/>
            </w:r>
            <w:r>
              <w:rPr>
                <w:noProof/>
                <w:webHidden/>
              </w:rPr>
              <w:instrText xml:space="preserve"> PAGEREF _Toc122462314 \h </w:instrText>
            </w:r>
          </w:ins>
          <w:r>
            <w:rPr>
              <w:noProof/>
              <w:webHidden/>
            </w:rPr>
          </w:r>
          <w:r>
            <w:rPr>
              <w:noProof/>
              <w:webHidden/>
            </w:rPr>
            <w:fldChar w:fldCharType="separate"/>
          </w:r>
          <w:ins w:id="53" w:author="Shubra Singh" w:date="2022-12-20T20:58:00Z">
            <w:r>
              <w:rPr>
                <w:noProof/>
                <w:webHidden/>
              </w:rPr>
              <w:t>7</w:t>
            </w:r>
            <w:r>
              <w:rPr>
                <w:noProof/>
                <w:webHidden/>
              </w:rPr>
              <w:fldChar w:fldCharType="end"/>
            </w:r>
            <w:r w:rsidRPr="0082435C">
              <w:rPr>
                <w:rStyle w:val="Hyperlink"/>
                <w:noProof/>
              </w:rPr>
              <w:fldChar w:fldCharType="end"/>
            </w:r>
          </w:ins>
        </w:p>
        <w:p w14:paraId="132DC49E" w14:textId="447EB199" w:rsidR="00AD6AA9" w:rsidRDefault="00AD6AA9">
          <w:pPr>
            <w:pStyle w:val="TOC3"/>
            <w:tabs>
              <w:tab w:val="right" w:leader="dot" w:pos="9016"/>
            </w:tabs>
            <w:rPr>
              <w:ins w:id="54" w:author="Shubra Singh" w:date="2022-12-20T20:58:00Z"/>
              <w:rFonts w:eastAsiaTheme="minorEastAsia"/>
              <w:noProof/>
              <w:sz w:val="22"/>
              <w:lang w:eastAsia="en-IN"/>
            </w:rPr>
          </w:pPr>
          <w:ins w:id="55"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"_Toc122462315"</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noProof/>
              </w:rPr>
              <w:t>AWS key-pairs to access ec2 instances.</w:t>
            </w:r>
            <w:r>
              <w:rPr>
                <w:noProof/>
                <w:webHidden/>
              </w:rPr>
              <w:tab/>
            </w:r>
            <w:r>
              <w:rPr>
                <w:noProof/>
                <w:webHidden/>
              </w:rPr>
              <w:fldChar w:fldCharType="begin"/>
            </w:r>
            <w:r>
              <w:rPr>
                <w:noProof/>
                <w:webHidden/>
              </w:rPr>
              <w:instrText xml:space="preserve"> PAGEREF _Toc122462315 \h </w:instrText>
            </w:r>
          </w:ins>
          <w:r>
            <w:rPr>
              <w:noProof/>
              <w:webHidden/>
            </w:rPr>
          </w:r>
          <w:r>
            <w:rPr>
              <w:noProof/>
              <w:webHidden/>
            </w:rPr>
            <w:fldChar w:fldCharType="separate"/>
          </w:r>
          <w:ins w:id="56" w:author="Shubra Singh" w:date="2022-12-20T20:58:00Z">
            <w:r>
              <w:rPr>
                <w:noProof/>
                <w:webHidden/>
              </w:rPr>
              <w:t>9</w:t>
            </w:r>
            <w:r>
              <w:rPr>
                <w:noProof/>
                <w:webHidden/>
              </w:rPr>
              <w:fldChar w:fldCharType="end"/>
            </w:r>
            <w:r w:rsidRPr="0082435C">
              <w:rPr>
                <w:rStyle w:val="Hyperlink"/>
                <w:noProof/>
              </w:rPr>
              <w:fldChar w:fldCharType="end"/>
            </w:r>
          </w:ins>
        </w:p>
        <w:p w14:paraId="5DDC904D" w14:textId="1A52497A" w:rsidR="00AD6AA9" w:rsidRDefault="00AD6AA9">
          <w:pPr>
            <w:pStyle w:val="TOC2"/>
            <w:tabs>
              <w:tab w:val="right" w:leader="dot" w:pos="9016"/>
            </w:tabs>
            <w:rPr>
              <w:ins w:id="57" w:author="Shubra Singh" w:date="2022-12-20T20:58:00Z"/>
              <w:noProof/>
              <w:sz w:val="22"/>
              <w:lang w:val="en-IN" w:eastAsia="en-IN"/>
            </w:rPr>
          </w:pPr>
          <w:ins w:id="58"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"_Toc122462316"</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noProof/>
              </w:rPr>
              <w:t>Steps to create a SSH key [Optional]</w:t>
            </w:r>
            <w:r>
              <w:rPr>
                <w:noProof/>
                <w:webHidden/>
              </w:rPr>
              <w:tab/>
            </w:r>
            <w:r>
              <w:rPr>
                <w:noProof/>
                <w:webHidden/>
              </w:rPr>
              <w:fldChar w:fldCharType="begin"/>
            </w:r>
            <w:r>
              <w:rPr>
                <w:noProof/>
                <w:webHidden/>
              </w:rPr>
              <w:instrText xml:space="preserve"> PAGEREF _Toc122462316 \h </w:instrText>
            </w:r>
          </w:ins>
          <w:r>
            <w:rPr>
              <w:noProof/>
              <w:webHidden/>
            </w:rPr>
          </w:r>
          <w:r>
            <w:rPr>
              <w:noProof/>
              <w:webHidden/>
            </w:rPr>
            <w:fldChar w:fldCharType="separate"/>
          </w:r>
          <w:ins w:id="59" w:author="Shubra Singh" w:date="2022-12-20T20:58:00Z">
            <w:r>
              <w:rPr>
                <w:noProof/>
                <w:webHidden/>
              </w:rPr>
              <w:t>9</w:t>
            </w:r>
            <w:r>
              <w:rPr>
                <w:noProof/>
                <w:webHidden/>
              </w:rPr>
              <w:fldChar w:fldCharType="end"/>
            </w:r>
            <w:r w:rsidRPr="0082435C">
              <w:rPr>
                <w:rStyle w:val="Hyperlink"/>
                <w:noProof/>
              </w:rPr>
              <w:fldChar w:fldCharType="end"/>
            </w:r>
          </w:ins>
        </w:p>
        <w:p w14:paraId="7198CEEF" w14:textId="399D3AFF" w:rsidR="00AD6AA9" w:rsidRDefault="00AD6AA9">
          <w:pPr>
            <w:pStyle w:val="TOC2"/>
            <w:tabs>
              <w:tab w:val="right" w:leader="dot" w:pos="9016"/>
            </w:tabs>
            <w:rPr>
              <w:ins w:id="60" w:author="Shubra Singh" w:date="2022-12-20T20:58:00Z"/>
              <w:noProof/>
              <w:sz w:val="22"/>
              <w:lang w:val="en-IN" w:eastAsia="en-IN"/>
            </w:rPr>
          </w:pPr>
          <w:ins w:id="61"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"_Toc122462317"</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noProof/>
              </w:rPr>
              <w:t>System Requirements</w:t>
            </w:r>
            <w:r>
              <w:rPr>
                <w:noProof/>
                <w:webHidden/>
              </w:rPr>
              <w:tab/>
            </w:r>
            <w:r>
              <w:rPr>
                <w:noProof/>
                <w:webHidden/>
              </w:rPr>
              <w:fldChar w:fldCharType="begin"/>
            </w:r>
            <w:r>
              <w:rPr>
                <w:noProof/>
                <w:webHidden/>
              </w:rPr>
              <w:instrText xml:space="preserve"> PAGEREF _Toc122462317 \h </w:instrText>
            </w:r>
          </w:ins>
          <w:r>
            <w:rPr>
              <w:noProof/>
              <w:webHidden/>
            </w:rPr>
          </w:r>
          <w:r>
            <w:rPr>
              <w:noProof/>
              <w:webHidden/>
            </w:rPr>
            <w:fldChar w:fldCharType="separate"/>
          </w:r>
          <w:ins w:id="62" w:author="Shubra Singh" w:date="2022-12-20T20:58:00Z">
            <w:r>
              <w:rPr>
                <w:noProof/>
                <w:webHidden/>
              </w:rPr>
              <w:t>10</w:t>
            </w:r>
            <w:r>
              <w:rPr>
                <w:noProof/>
                <w:webHidden/>
              </w:rPr>
              <w:fldChar w:fldCharType="end"/>
            </w:r>
            <w:r w:rsidRPr="0082435C">
              <w:rPr>
                <w:rStyle w:val="Hyperlink"/>
                <w:noProof/>
              </w:rPr>
              <w:fldChar w:fldCharType="end"/>
            </w:r>
          </w:ins>
        </w:p>
        <w:p w14:paraId="0E47956C" w14:textId="5E3F5F32" w:rsidR="00AD6AA9" w:rsidRDefault="00AD6AA9">
          <w:pPr>
            <w:pStyle w:val="TOC3"/>
            <w:tabs>
              <w:tab w:val="right" w:leader="dot" w:pos="9016"/>
            </w:tabs>
            <w:rPr>
              <w:ins w:id="63" w:author="Shubra Singh" w:date="2022-12-20T20:58:00Z"/>
              <w:rFonts w:eastAsiaTheme="minorEastAsia"/>
              <w:noProof/>
              <w:sz w:val="22"/>
              <w:lang w:eastAsia="en-IN"/>
            </w:rPr>
          </w:pPr>
          <w:ins w:id="64"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"_Toc122462318"</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rFonts w:cstheme="minorHAnsi"/>
                <w:noProof/>
              </w:rPr>
              <w:t>Stack</w:t>
            </w:r>
            <w:r>
              <w:rPr>
                <w:noProof/>
                <w:webHidden/>
              </w:rPr>
              <w:tab/>
            </w:r>
            <w:r>
              <w:rPr>
                <w:noProof/>
                <w:webHidden/>
              </w:rPr>
              <w:fldChar w:fldCharType="begin"/>
            </w:r>
            <w:r>
              <w:rPr>
                <w:noProof/>
                <w:webHidden/>
              </w:rPr>
              <w:instrText xml:space="preserve"> PAGEREF _Toc122462318 \h </w:instrText>
            </w:r>
          </w:ins>
          <w:r>
            <w:rPr>
              <w:noProof/>
              <w:webHidden/>
            </w:rPr>
          </w:r>
          <w:r>
            <w:rPr>
              <w:noProof/>
              <w:webHidden/>
            </w:rPr>
            <w:fldChar w:fldCharType="separate"/>
          </w:r>
          <w:ins w:id="65" w:author="Shubra Singh" w:date="2022-12-20T20:58:00Z">
            <w:r>
              <w:rPr>
                <w:noProof/>
                <w:webHidden/>
              </w:rPr>
              <w:t>10</w:t>
            </w:r>
            <w:r>
              <w:rPr>
                <w:noProof/>
                <w:webHidden/>
              </w:rPr>
              <w:fldChar w:fldCharType="end"/>
            </w:r>
            <w:r w:rsidRPr="0082435C">
              <w:rPr>
                <w:rStyle w:val="Hyperlink"/>
                <w:noProof/>
              </w:rPr>
              <w:fldChar w:fldCharType="end"/>
            </w:r>
          </w:ins>
        </w:p>
        <w:p w14:paraId="6B3C079B" w14:textId="5E1B8945" w:rsidR="00AD6AA9" w:rsidRDefault="00AD6AA9">
          <w:pPr>
            <w:pStyle w:val="TOC1"/>
            <w:tabs>
              <w:tab w:val="right" w:leader="dot" w:pos="9016"/>
            </w:tabs>
            <w:rPr>
              <w:ins w:id="66" w:author="Shubra Singh" w:date="2022-12-20T20:58:00Z"/>
              <w:rFonts w:cstheme="minorBidi"/>
              <w:noProof/>
              <w:sz w:val="22"/>
              <w:lang w:val="en-IN" w:eastAsia="en-IN"/>
            </w:rPr>
          </w:pPr>
          <w:ins w:id="67"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"_Toc122462319"</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noProof/>
              </w:rPr>
              <w:t>Chapter 1 – Install vADC</w:t>
            </w:r>
            <w:r>
              <w:rPr>
                <w:noProof/>
                <w:webHidden/>
              </w:rPr>
              <w:tab/>
            </w:r>
            <w:r>
              <w:rPr>
                <w:noProof/>
                <w:webHidden/>
              </w:rPr>
              <w:fldChar w:fldCharType="begin"/>
            </w:r>
            <w:r>
              <w:rPr>
                <w:noProof/>
                <w:webHidden/>
              </w:rPr>
              <w:instrText xml:space="preserve"> PAGEREF _Toc122462319 \h </w:instrText>
            </w:r>
          </w:ins>
          <w:r>
            <w:rPr>
              <w:noProof/>
              <w:webHidden/>
            </w:rPr>
          </w:r>
          <w:r>
            <w:rPr>
              <w:noProof/>
              <w:webHidden/>
            </w:rPr>
            <w:fldChar w:fldCharType="separate"/>
          </w:r>
          <w:ins w:id="68" w:author="Shubra Singh" w:date="2022-12-20T20:58:00Z">
            <w:r>
              <w:rPr>
                <w:noProof/>
                <w:webHidden/>
              </w:rPr>
              <w:t>14</w:t>
            </w:r>
            <w:r>
              <w:rPr>
                <w:noProof/>
                <w:webHidden/>
              </w:rPr>
              <w:fldChar w:fldCharType="end"/>
            </w:r>
            <w:r w:rsidRPr="0082435C">
              <w:rPr>
                <w:rStyle w:val="Hyperlink"/>
                <w:noProof/>
              </w:rPr>
              <w:fldChar w:fldCharType="end"/>
            </w:r>
          </w:ins>
        </w:p>
        <w:p w14:paraId="78FCA810" w14:textId="5BD3450A" w:rsidR="00AD6AA9" w:rsidRDefault="00AD6AA9">
          <w:pPr>
            <w:pStyle w:val="TOC2"/>
            <w:tabs>
              <w:tab w:val="right" w:leader="dot" w:pos="9016"/>
            </w:tabs>
            <w:rPr>
              <w:ins w:id="69" w:author="Shubra Singh" w:date="2022-12-20T20:58:00Z"/>
              <w:noProof/>
              <w:sz w:val="22"/>
              <w:lang w:val="en-IN" w:eastAsia="en-IN"/>
            </w:rPr>
          </w:pPr>
          <w:ins w:id="70"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"_Toc122462320"</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noProof/>
              </w:rPr>
              <w:t>Install</w:t>
            </w:r>
            <w:r>
              <w:rPr>
                <w:noProof/>
                <w:webHidden/>
              </w:rPr>
              <w:tab/>
            </w:r>
            <w:r>
              <w:rPr>
                <w:noProof/>
                <w:webHidden/>
              </w:rPr>
              <w:fldChar w:fldCharType="begin"/>
            </w:r>
            <w:r>
              <w:rPr>
                <w:noProof/>
                <w:webHidden/>
              </w:rPr>
              <w:instrText xml:space="preserve"> PAGEREF _Toc122462320 \h </w:instrText>
            </w:r>
          </w:ins>
          <w:r>
            <w:rPr>
              <w:noProof/>
              <w:webHidden/>
            </w:rPr>
          </w:r>
          <w:r>
            <w:rPr>
              <w:noProof/>
              <w:webHidden/>
            </w:rPr>
            <w:fldChar w:fldCharType="separate"/>
          </w:r>
          <w:ins w:id="71" w:author="Shubra Singh" w:date="2022-12-20T20:58:00Z">
            <w:r>
              <w:rPr>
                <w:noProof/>
                <w:webHidden/>
              </w:rPr>
              <w:t>14</w:t>
            </w:r>
            <w:r>
              <w:rPr>
                <w:noProof/>
                <w:webHidden/>
              </w:rPr>
              <w:fldChar w:fldCharType="end"/>
            </w:r>
            <w:r w:rsidRPr="0082435C">
              <w:rPr>
                <w:rStyle w:val="Hyperlink"/>
                <w:noProof/>
              </w:rPr>
              <w:fldChar w:fldCharType="end"/>
            </w:r>
          </w:ins>
        </w:p>
        <w:p w14:paraId="0FC8573D" w14:textId="5C429ED8" w:rsidR="00AD6AA9" w:rsidRDefault="00AD6AA9">
          <w:pPr>
            <w:pStyle w:val="TOC1"/>
            <w:tabs>
              <w:tab w:val="right" w:leader="dot" w:pos="9016"/>
            </w:tabs>
            <w:rPr>
              <w:ins w:id="72" w:author="Shubra Singh" w:date="2022-12-20T20:58:00Z"/>
              <w:rFonts w:cstheme="minorBidi"/>
              <w:noProof/>
              <w:sz w:val="22"/>
              <w:lang w:val="en-IN" w:eastAsia="en-IN"/>
            </w:rPr>
          </w:pPr>
          <w:ins w:id="73"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"_Toc122462321"</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noProof/>
              </w:rPr>
              <w:t>Chapter 2 Configure vThunder</w:t>
            </w:r>
            <w:r>
              <w:rPr>
                <w:noProof/>
                <w:webHidden/>
              </w:rPr>
              <w:tab/>
            </w:r>
            <w:r>
              <w:rPr>
                <w:noProof/>
                <w:webHidden/>
              </w:rPr>
              <w:fldChar w:fldCharType="begin"/>
            </w:r>
            <w:r>
              <w:rPr>
                <w:noProof/>
                <w:webHidden/>
              </w:rPr>
              <w:instrText xml:space="preserve"> PAGEREF _Toc122462321 \h </w:instrText>
            </w:r>
          </w:ins>
          <w:r>
            <w:rPr>
              <w:noProof/>
              <w:webHidden/>
            </w:rPr>
          </w:r>
          <w:r>
            <w:rPr>
              <w:noProof/>
              <w:webHidden/>
            </w:rPr>
            <w:fldChar w:fldCharType="separate"/>
          </w:r>
          <w:ins w:id="74" w:author="Shubra Singh" w:date="2022-12-20T20:58:00Z">
            <w:r>
              <w:rPr>
                <w:noProof/>
                <w:webHidden/>
              </w:rPr>
              <w:t>19</w:t>
            </w:r>
            <w:r>
              <w:rPr>
                <w:noProof/>
                <w:webHidden/>
              </w:rPr>
              <w:fldChar w:fldCharType="end"/>
            </w:r>
            <w:r w:rsidRPr="0082435C">
              <w:rPr>
                <w:rStyle w:val="Hyperlink"/>
                <w:noProof/>
              </w:rPr>
              <w:fldChar w:fldCharType="end"/>
            </w:r>
          </w:ins>
        </w:p>
        <w:p w14:paraId="13C78885" w14:textId="05756AA4" w:rsidR="00AD6AA9" w:rsidRDefault="00AD6AA9">
          <w:pPr>
            <w:pStyle w:val="TOC2"/>
            <w:tabs>
              <w:tab w:val="right" w:leader="dot" w:pos="9016"/>
            </w:tabs>
            <w:rPr>
              <w:ins w:id="75" w:author="Shubra Singh" w:date="2022-12-20T20:58:00Z"/>
              <w:noProof/>
              <w:sz w:val="22"/>
              <w:lang w:val="en-IN" w:eastAsia="en-IN"/>
            </w:rPr>
          </w:pPr>
          <w:ins w:id="76"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"_Toc122462322"</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noProof/>
              </w:rPr>
              <w:t>Configure</w:t>
            </w:r>
            <w:r>
              <w:rPr>
                <w:noProof/>
                <w:webHidden/>
              </w:rPr>
              <w:tab/>
            </w:r>
            <w:r>
              <w:rPr>
                <w:noProof/>
                <w:webHidden/>
              </w:rPr>
              <w:fldChar w:fldCharType="begin"/>
            </w:r>
            <w:r>
              <w:rPr>
                <w:noProof/>
                <w:webHidden/>
              </w:rPr>
              <w:instrText xml:space="preserve"> PAGEREF _Toc122462322 \h </w:instrText>
            </w:r>
          </w:ins>
          <w:r>
            <w:rPr>
              <w:noProof/>
              <w:webHidden/>
            </w:rPr>
          </w:r>
          <w:r>
            <w:rPr>
              <w:noProof/>
              <w:webHidden/>
            </w:rPr>
            <w:fldChar w:fldCharType="separate"/>
          </w:r>
          <w:ins w:id="77" w:author="Shubra Singh" w:date="2022-12-20T20:58:00Z">
            <w:r>
              <w:rPr>
                <w:noProof/>
                <w:webHidden/>
              </w:rPr>
              <w:t>19</w:t>
            </w:r>
            <w:r>
              <w:rPr>
                <w:noProof/>
                <w:webHidden/>
              </w:rPr>
              <w:fldChar w:fldCharType="end"/>
            </w:r>
            <w:r w:rsidRPr="0082435C">
              <w:rPr>
                <w:rStyle w:val="Hyperlink"/>
                <w:noProof/>
              </w:rPr>
              <w:fldChar w:fldCharType="end"/>
            </w:r>
          </w:ins>
        </w:p>
        <w:p w14:paraId="68CD031F" w14:textId="1CF7B7D8" w:rsidR="00AD6AA9" w:rsidRDefault="00AD6AA9">
          <w:pPr>
            <w:pStyle w:val="TOC1"/>
            <w:tabs>
              <w:tab w:val="right" w:leader="dot" w:pos="9016"/>
            </w:tabs>
            <w:rPr>
              <w:ins w:id="78" w:author="Shubra Singh" w:date="2022-12-20T20:58:00Z"/>
              <w:rFonts w:cstheme="minorBidi"/>
              <w:noProof/>
              <w:sz w:val="22"/>
              <w:lang w:val="en-IN" w:eastAsia="en-IN"/>
            </w:rPr>
          </w:pPr>
          <w:ins w:id="79"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"_Toc122462323"</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noProof/>
              </w:rPr>
              <w:t>Chapter 4-HA Setup</w:t>
            </w:r>
            <w:r>
              <w:rPr>
                <w:noProof/>
                <w:webHidden/>
              </w:rPr>
              <w:tab/>
            </w:r>
            <w:r>
              <w:rPr>
                <w:noProof/>
                <w:webHidden/>
              </w:rPr>
              <w:fldChar w:fldCharType="begin"/>
            </w:r>
            <w:r>
              <w:rPr>
                <w:noProof/>
                <w:webHidden/>
              </w:rPr>
              <w:instrText xml:space="preserve"> PAGEREF _Toc122462323 \h </w:instrText>
            </w:r>
          </w:ins>
          <w:r>
            <w:rPr>
              <w:noProof/>
              <w:webHidden/>
            </w:rPr>
          </w:r>
          <w:r>
            <w:rPr>
              <w:noProof/>
              <w:webHidden/>
            </w:rPr>
            <w:fldChar w:fldCharType="separate"/>
          </w:r>
          <w:ins w:id="80" w:author="Shubra Singh" w:date="2022-12-20T20:58:00Z">
            <w:r>
              <w:rPr>
                <w:noProof/>
                <w:webHidden/>
              </w:rPr>
              <w:t>28</w:t>
            </w:r>
            <w:r>
              <w:rPr>
                <w:noProof/>
                <w:webHidden/>
              </w:rPr>
              <w:fldChar w:fldCharType="end"/>
            </w:r>
            <w:r w:rsidRPr="0082435C">
              <w:rPr>
                <w:rStyle w:val="Hyperlink"/>
                <w:noProof/>
              </w:rPr>
              <w:fldChar w:fldCharType="end"/>
            </w:r>
          </w:ins>
        </w:p>
        <w:p w14:paraId="1BFDADEE" w14:textId="6EA9D8AF" w:rsidR="00AD6AA9" w:rsidRDefault="00AD6AA9">
          <w:pPr>
            <w:pStyle w:val="TOC2"/>
            <w:tabs>
              <w:tab w:val="right" w:leader="dot" w:pos="9016"/>
            </w:tabs>
            <w:rPr>
              <w:ins w:id="81" w:author="Shubra Singh" w:date="2022-12-20T20:58:00Z"/>
              <w:noProof/>
              <w:sz w:val="22"/>
              <w:lang w:val="en-IN" w:eastAsia="en-IN"/>
            </w:rPr>
          </w:pPr>
          <w:ins w:id="82"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"_Toc122462324"</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noProof/>
              </w:rPr>
              <w:t>Configuration</w:t>
            </w:r>
            <w:r>
              <w:rPr>
                <w:noProof/>
                <w:webHidden/>
              </w:rPr>
              <w:tab/>
            </w:r>
            <w:r>
              <w:rPr>
                <w:noProof/>
                <w:webHidden/>
              </w:rPr>
              <w:fldChar w:fldCharType="begin"/>
            </w:r>
            <w:r>
              <w:rPr>
                <w:noProof/>
                <w:webHidden/>
              </w:rPr>
              <w:instrText xml:space="preserve"> PAGEREF _Toc122462324 \h </w:instrText>
            </w:r>
          </w:ins>
          <w:r>
            <w:rPr>
              <w:noProof/>
              <w:webHidden/>
            </w:rPr>
          </w:r>
          <w:r>
            <w:rPr>
              <w:noProof/>
              <w:webHidden/>
            </w:rPr>
            <w:fldChar w:fldCharType="separate"/>
          </w:r>
          <w:ins w:id="83" w:author="Shubra Singh" w:date="2022-12-20T20:58:00Z">
            <w:r>
              <w:rPr>
                <w:noProof/>
                <w:webHidden/>
              </w:rPr>
              <w:t>28</w:t>
            </w:r>
            <w:r>
              <w:rPr>
                <w:noProof/>
                <w:webHidden/>
              </w:rPr>
              <w:fldChar w:fldCharType="end"/>
            </w:r>
            <w:r w:rsidRPr="0082435C">
              <w:rPr>
                <w:rStyle w:val="Hyperlink"/>
                <w:noProof/>
              </w:rPr>
              <w:fldChar w:fldCharType="end"/>
            </w:r>
          </w:ins>
        </w:p>
        <w:p w14:paraId="6E064BFD" w14:textId="58BA16EC" w:rsidR="00AD6AA9" w:rsidRDefault="00AD6AA9">
          <w:pPr>
            <w:pStyle w:val="TOC2"/>
            <w:tabs>
              <w:tab w:val="right" w:leader="dot" w:pos="9016"/>
            </w:tabs>
            <w:rPr>
              <w:ins w:id="84" w:author="Shubra Singh" w:date="2022-12-20T20:58:00Z"/>
              <w:noProof/>
              <w:sz w:val="22"/>
              <w:lang w:val="en-IN" w:eastAsia="en-IN"/>
            </w:rPr>
          </w:pPr>
          <w:ins w:id="85"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"_Toc122462325"</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noProof/>
              </w:rPr>
              <w:t>GLM Configuration</w:t>
            </w:r>
            <w:r>
              <w:rPr>
                <w:noProof/>
                <w:webHidden/>
              </w:rPr>
              <w:tab/>
            </w:r>
            <w:r>
              <w:rPr>
                <w:noProof/>
                <w:webHidden/>
              </w:rPr>
              <w:fldChar w:fldCharType="begin"/>
            </w:r>
            <w:r>
              <w:rPr>
                <w:noProof/>
                <w:webHidden/>
              </w:rPr>
              <w:instrText xml:space="preserve"> PAGEREF _Toc122462325 \h </w:instrText>
            </w:r>
          </w:ins>
          <w:r>
            <w:rPr>
              <w:noProof/>
              <w:webHidden/>
            </w:rPr>
          </w:r>
          <w:r>
            <w:rPr>
              <w:noProof/>
              <w:webHidden/>
            </w:rPr>
            <w:fldChar w:fldCharType="separate"/>
          </w:r>
          <w:ins w:id="86" w:author="Shubra Singh" w:date="2022-12-20T20:58:00Z">
            <w:r>
              <w:rPr>
                <w:noProof/>
                <w:webHidden/>
              </w:rPr>
              <w:t>29</w:t>
            </w:r>
            <w:r>
              <w:rPr>
                <w:noProof/>
                <w:webHidden/>
              </w:rPr>
              <w:fldChar w:fldCharType="end"/>
            </w:r>
            <w:r w:rsidRPr="0082435C">
              <w:rPr>
                <w:rStyle w:val="Hyperlink"/>
                <w:noProof/>
              </w:rPr>
              <w:fldChar w:fldCharType="end"/>
            </w:r>
          </w:ins>
        </w:p>
        <w:p w14:paraId="029E2286" w14:textId="4690A8F3" w:rsidR="00AD6AA9" w:rsidRDefault="00AD6AA9">
          <w:pPr>
            <w:pStyle w:val="TOC2"/>
            <w:tabs>
              <w:tab w:val="right" w:leader="dot" w:pos="9016"/>
            </w:tabs>
            <w:rPr>
              <w:ins w:id="87" w:author="Shubra Singh" w:date="2022-12-20T20:58:00Z"/>
              <w:noProof/>
              <w:sz w:val="22"/>
              <w:lang w:val="en-IN" w:eastAsia="en-IN"/>
            </w:rPr>
          </w:pPr>
          <w:ins w:id="88"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"_Toc122462326"</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noProof/>
              </w:rPr>
              <w:t>Install</w:t>
            </w:r>
            <w:r>
              <w:rPr>
                <w:noProof/>
                <w:webHidden/>
              </w:rPr>
              <w:tab/>
            </w:r>
            <w:r>
              <w:rPr>
                <w:noProof/>
                <w:webHidden/>
              </w:rPr>
              <w:fldChar w:fldCharType="begin"/>
            </w:r>
            <w:r>
              <w:rPr>
                <w:noProof/>
                <w:webHidden/>
              </w:rPr>
              <w:instrText xml:space="preserve"> PAGEREF _Toc122462326 \h </w:instrText>
            </w:r>
          </w:ins>
          <w:r>
            <w:rPr>
              <w:noProof/>
              <w:webHidden/>
            </w:rPr>
          </w:r>
          <w:r>
            <w:rPr>
              <w:noProof/>
              <w:webHidden/>
            </w:rPr>
            <w:fldChar w:fldCharType="separate"/>
          </w:r>
          <w:ins w:id="89" w:author="Shubra Singh" w:date="2022-12-20T20:58:00Z">
            <w:r>
              <w:rPr>
                <w:noProof/>
                <w:webHidden/>
              </w:rPr>
              <w:t>30</w:t>
            </w:r>
            <w:r>
              <w:rPr>
                <w:noProof/>
                <w:webHidden/>
              </w:rPr>
              <w:fldChar w:fldCharType="end"/>
            </w:r>
            <w:r w:rsidRPr="0082435C">
              <w:rPr>
                <w:rStyle w:val="Hyperlink"/>
                <w:noProof/>
              </w:rPr>
              <w:fldChar w:fldCharType="end"/>
            </w:r>
          </w:ins>
        </w:p>
        <w:p w14:paraId="079F1AAB" w14:textId="225FF0A8" w:rsidR="00AD6AA9" w:rsidRDefault="00AD6AA9">
          <w:pPr>
            <w:pStyle w:val="TOC2"/>
            <w:tabs>
              <w:tab w:val="right" w:leader="dot" w:pos="9016"/>
            </w:tabs>
            <w:rPr>
              <w:ins w:id="90" w:author="Shubra Singh" w:date="2022-12-20T20:58:00Z"/>
              <w:noProof/>
              <w:sz w:val="22"/>
              <w:lang w:val="en-IN" w:eastAsia="en-IN"/>
            </w:rPr>
          </w:pPr>
          <w:ins w:id="91" w:author="Shubra Singh" w:date="2022-12-20T20:58:00Z">
            <w:r w:rsidRPr="0082435C">
              <w:rPr>
                <w:rStyle w:val="Hyperlink"/>
                <w:noProof/>
              </w:rPr>
              <w:lastRenderedPageBreak/>
              <w:fldChar w:fldCharType="begin"/>
            </w:r>
            <w:r w:rsidRPr="0082435C">
              <w:rPr>
                <w:rStyle w:val="Hyperlink"/>
                <w:noProof/>
              </w:rPr>
              <w:instrText xml:space="preserve"> </w:instrText>
            </w:r>
            <w:r>
              <w:rPr>
                <w:noProof/>
              </w:rPr>
              <w:instrText>HYPERLINK \l "_Toc122462327"</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noProof/>
              </w:rPr>
              <w:t>Chapter 5-Let us Verify</w:t>
            </w:r>
            <w:r>
              <w:rPr>
                <w:noProof/>
                <w:webHidden/>
              </w:rPr>
              <w:tab/>
            </w:r>
            <w:r>
              <w:rPr>
                <w:noProof/>
                <w:webHidden/>
              </w:rPr>
              <w:fldChar w:fldCharType="begin"/>
            </w:r>
            <w:r>
              <w:rPr>
                <w:noProof/>
                <w:webHidden/>
              </w:rPr>
              <w:instrText xml:space="preserve"> PAGEREF _Toc122462327 \h </w:instrText>
            </w:r>
          </w:ins>
          <w:r>
            <w:rPr>
              <w:noProof/>
              <w:webHidden/>
            </w:rPr>
          </w:r>
          <w:r>
            <w:rPr>
              <w:noProof/>
              <w:webHidden/>
            </w:rPr>
            <w:fldChar w:fldCharType="separate"/>
          </w:r>
          <w:ins w:id="92" w:author="Shubra Singh" w:date="2022-12-20T20:58:00Z">
            <w:r>
              <w:rPr>
                <w:noProof/>
                <w:webHidden/>
              </w:rPr>
              <w:t>33</w:t>
            </w:r>
            <w:r>
              <w:rPr>
                <w:noProof/>
                <w:webHidden/>
              </w:rPr>
              <w:fldChar w:fldCharType="end"/>
            </w:r>
            <w:r w:rsidRPr="0082435C">
              <w:rPr>
                <w:rStyle w:val="Hyperlink"/>
                <w:noProof/>
              </w:rPr>
              <w:fldChar w:fldCharType="end"/>
            </w:r>
          </w:ins>
        </w:p>
        <w:p w14:paraId="7DCEB722" w14:textId="051C1B17" w:rsidR="00AD6AA9" w:rsidRDefault="00AD6AA9">
          <w:pPr>
            <w:pStyle w:val="TOC3"/>
            <w:tabs>
              <w:tab w:val="right" w:leader="dot" w:pos="9016"/>
            </w:tabs>
            <w:rPr>
              <w:ins w:id="93" w:author="Shubra Singh" w:date="2022-12-20T20:58:00Z"/>
              <w:rFonts w:eastAsiaTheme="minorEastAsia"/>
              <w:noProof/>
              <w:sz w:val="22"/>
              <w:lang w:eastAsia="en-IN"/>
            </w:rPr>
          </w:pPr>
          <w:ins w:id="94"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"_Toc122462328"</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noProof/>
              </w:rPr>
              <w:t>Slb verification</w:t>
            </w:r>
            <w:r>
              <w:rPr>
                <w:noProof/>
                <w:webHidden/>
              </w:rPr>
              <w:tab/>
            </w:r>
            <w:r>
              <w:rPr>
                <w:noProof/>
                <w:webHidden/>
              </w:rPr>
              <w:fldChar w:fldCharType="begin"/>
            </w:r>
            <w:r>
              <w:rPr>
                <w:noProof/>
                <w:webHidden/>
              </w:rPr>
              <w:instrText xml:space="preserve"> PAGEREF _Toc122462328 \h </w:instrText>
            </w:r>
          </w:ins>
          <w:r>
            <w:rPr>
              <w:noProof/>
              <w:webHidden/>
            </w:rPr>
          </w:r>
          <w:r>
            <w:rPr>
              <w:noProof/>
              <w:webHidden/>
            </w:rPr>
            <w:fldChar w:fldCharType="separate"/>
          </w:r>
          <w:ins w:id="95" w:author="Shubra Singh" w:date="2022-12-20T20:58:00Z">
            <w:r>
              <w:rPr>
                <w:noProof/>
                <w:webHidden/>
              </w:rPr>
              <w:t>33</w:t>
            </w:r>
            <w:r>
              <w:rPr>
                <w:noProof/>
                <w:webHidden/>
              </w:rPr>
              <w:fldChar w:fldCharType="end"/>
            </w:r>
            <w:r w:rsidRPr="0082435C">
              <w:rPr>
                <w:rStyle w:val="Hyperlink"/>
                <w:noProof/>
              </w:rPr>
              <w:fldChar w:fldCharType="end"/>
            </w:r>
          </w:ins>
        </w:p>
        <w:p w14:paraId="7E54A034" w14:textId="4D744C95" w:rsidR="00AD6AA9" w:rsidRDefault="00AD6AA9">
          <w:pPr>
            <w:pStyle w:val="TOC3"/>
            <w:tabs>
              <w:tab w:val="right" w:leader="dot" w:pos="9016"/>
            </w:tabs>
            <w:rPr>
              <w:ins w:id="96" w:author="Shubra Singh" w:date="2022-12-20T20:58:00Z"/>
              <w:rFonts w:eastAsiaTheme="minorEastAsia"/>
              <w:noProof/>
              <w:sz w:val="22"/>
              <w:lang w:eastAsia="en-IN"/>
            </w:rPr>
          </w:pPr>
          <w:ins w:id="97"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"_Toc122462329"</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noProof/>
              </w:rPr>
              <w:t>SSL verification</w:t>
            </w:r>
            <w:r>
              <w:rPr>
                <w:noProof/>
                <w:webHidden/>
              </w:rPr>
              <w:tab/>
            </w:r>
            <w:r>
              <w:rPr>
                <w:noProof/>
                <w:webHidden/>
              </w:rPr>
              <w:fldChar w:fldCharType="begin"/>
            </w:r>
            <w:r>
              <w:rPr>
                <w:noProof/>
                <w:webHidden/>
              </w:rPr>
              <w:instrText xml:space="preserve"> PAGEREF _Toc122462329 \h </w:instrText>
            </w:r>
          </w:ins>
          <w:r>
            <w:rPr>
              <w:noProof/>
              <w:webHidden/>
            </w:rPr>
          </w:r>
          <w:r>
            <w:rPr>
              <w:noProof/>
              <w:webHidden/>
            </w:rPr>
            <w:fldChar w:fldCharType="separate"/>
          </w:r>
          <w:ins w:id="98" w:author="Shubra Singh" w:date="2022-12-20T20:58:00Z">
            <w:r>
              <w:rPr>
                <w:noProof/>
                <w:webHidden/>
              </w:rPr>
              <w:t>33</w:t>
            </w:r>
            <w:r>
              <w:rPr>
                <w:noProof/>
                <w:webHidden/>
              </w:rPr>
              <w:fldChar w:fldCharType="end"/>
            </w:r>
            <w:r w:rsidRPr="0082435C">
              <w:rPr>
                <w:rStyle w:val="Hyperlink"/>
                <w:noProof/>
              </w:rPr>
              <w:fldChar w:fldCharType="end"/>
            </w:r>
          </w:ins>
        </w:p>
        <w:p w14:paraId="0F92EE8B" w14:textId="7EB46CE6" w:rsidR="00AD6AA9" w:rsidRDefault="00AD6AA9">
          <w:pPr>
            <w:pStyle w:val="TOC3"/>
            <w:tabs>
              <w:tab w:val="right" w:leader="dot" w:pos="9016"/>
            </w:tabs>
            <w:rPr>
              <w:ins w:id="99" w:author="Shubra Singh" w:date="2022-12-20T20:58:00Z"/>
              <w:rFonts w:eastAsiaTheme="minorEastAsia"/>
              <w:noProof/>
              <w:sz w:val="22"/>
              <w:lang w:eastAsia="en-IN"/>
            </w:rPr>
          </w:pPr>
          <w:ins w:id="100"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"_Toc122462330"</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noProof/>
              </w:rPr>
              <w:t>HA verification</w:t>
            </w:r>
            <w:r>
              <w:rPr>
                <w:noProof/>
                <w:webHidden/>
              </w:rPr>
              <w:tab/>
            </w:r>
            <w:r>
              <w:rPr>
                <w:noProof/>
                <w:webHidden/>
              </w:rPr>
              <w:fldChar w:fldCharType="begin"/>
            </w:r>
            <w:r>
              <w:rPr>
                <w:noProof/>
                <w:webHidden/>
              </w:rPr>
              <w:instrText xml:space="preserve"> PAGEREF _Toc122462330 \h </w:instrText>
            </w:r>
          </w:ins>
          <w:r>
            <w:rPr>
              <w:noProof/>
              <w:webHidden/>
            </w:rPr>
          </w:r>
          <w:r>
            <w:rPr>
              <w:noProof/>
              <w:webHidden/>
            </w:rPr>
            <w:fldChar w:fldCharType="separate"/>
          </w:r>
          <w:ins w:id="101" w:author="Shubra Singh" w:date="2022-12-20T20:58:00Z">
            <w:r>
              <w:rPr>
                <w:noProof/>
                <w:webHidden/>
              </w:rPr>
              <w:t>34</w:t>
            </w:r>
            <w:r>
              <w:rPr>
                <w:noProof/>
                <w:webHidden/>
              </w:rPr>
              <w:fldChar w:fldCharType="end"/>
            </w:r>
            <w:r w:rsidRPr="0082435C">
              <w:rPr>
                <w:rStyle w:val="Hyperlink"/>
                <w:noProof/>
              </w:rPr>
              <w:fldChar w:fldCharType="end"/>
            </w:r>
          </w:ins>
        </w:p>
        <w:p w14:paraId="12D60385" w14:textId="47B136C9" w:rsidR="00AD6AA9" w:rsidRDefault="00AD6AA9">
          <w:pPr>
            <w:pStyle w:val="TOC3"/>
            <w:tabs>
              <w:tab w:val="right" w:leader="dot" w:pos="9016"/>
            </w:tabs>
            <w:rPr>
              <w:ins w:id="102" w:author="Shubra Singh" w:date="2022-12-20T20:58:00Z"/>
              <w:rFonts w:eastAsiaTheme="minorEastAsia"/>
              <w:noProof/>
              <w:sz w:val="22"/>
              <w:lang w:eastAsia="en-IN"/>
            </w:rPr>
          </w:pPr>
          <w:ins w:id="103" w:author="Shubra Singh" w:date="2022-12-20T20:58:00Z">
            <w:r w:rsidRPr="0082435C">
              <w:rPr>
                <w:rStyle w:val="Hyperlink"/>
                <w:noProof/>
              </w:rPr>
              <w:fldChar w:fldCharType="begin"/>
            </w:r>
            <w:r w:rsidRPr="0082435C">
              <w:rPr>
                <w:rStyle w:val="Hyperlink"/>
                <w:noProof/>
              </w:rPr>
              <w:instrText xml:space="preserve"> </w:instrText>
            </w:r>
            <w:r>
              <w:rPr>
                <w:noProof/>
              </w:rPr>
              <w:instrText>HYPERLINK \l "_Toc122462331"</w:instrText>
            </w:r>
            <w:r w:rsidRPr="0082435C">
              <w:rPr>
                <w:rStyle w:val="Hyperlink"/>
                <w:noProof/>
              </w:rPr>
              <w:instrText xml:space="preserve"> </w:instrText>
            </w:r>
            <w:r w:rsidRPr="0082435C">
              <w:rPr>
                <w:rStyle w:val="Hyperlink"/>
                <w:noProof/>
              </w:rPr>
            </w:r>
            <w:r w:rsidRPr="0082435C">
              <w:rPr>
                <w:rStyle w:val="Hyperlink"/>
                <w:noProof/>
              </w:rPr>
              <w:fldChar w:fldCharType="separate"/>
            </w:r>
            <w:r w:rsidRPr="0082435C">
              <w:rPr>
                <w:rStyle w:val="Hyperlink"/>
                <w:noProof/>
              </w:rPr>
              <w:t>GLM verification</w:t>
            </w:r>
            <w:r>
              <w:rPr>
                <w:noProof/>
                <w:webHidden/>
              </w:rPr>
              <w:tab/>
            </w:r>
            <w:r>
              <w:rPr>
                <w:noProof/>
                <w:webHidden/>
              </w:rPr>
              <w:fldChar w:fldCharType="begin"/>
            </w:r>
            <w:r>
              <w:rPr>
                <w:noProof/>
                <w:webHidden/>
              </w:rPr>
              <w:instrText xml:space="preserve"> PAGEREF _Toc122462331 \h </w:instrText>
            </w:r>
          </w:ins>
          <w:r>
            <w:rPr>
              <w:noProof/>
              <w:webHidden/>
            </w:rPr>
          </w:r>
          <w:r>
            <w:rPr>
              <w:noProof/>
              <w:webHidden/>
            </w:rPr>
            <w:fldChar w:fldCharType="separate"/>
          </w:r>
          <w:ins w:id="104" w:author="Shubra Singh" w:date="2022-12-20T20:58:00Z">
            <w:r>
              <w:rPr>
                <w:noProof/>
                <w:webHidden/>
              </w:rPr>
              <w:t>37</w:t>
            </w:r>
            <w:r>
              <w:rPr>
                <w:noProof/>
                <w:webHidden/>
              </w:rPr>
              <w:fldChar w:fldCharType="end"/>
            </w:r>
            <w:r w:rsidRPr="0082435C">
              <w:rPr>
                <w:rStyle w:val="Hyperlink"/>
                <w:noProof/>
              </w:rPr>
              <w:fldChar w:fldCharType="end"/>
            </w:r>
          </w:ins>
        </w:p>
        <w:p w14:paraId="4E8CD0B6" w14:textId="3751C18F" w:rsidR="00665D22" w:rsidDel="00AD6AA9" w:rsidRDefault="00665D22">
          <w:pPr>
            <w:pStyle w:val="TOC1"/>
            <w:tabs>
              <w:tab w:val="right" w:leader="dot" w:pos="9016"/>
            </w:tabs>
            <w:rPr>
              <w:del w:id="105" w:author="Shubra Singh" w:date="2022-12-20T20:58:00Z"/>
              <w:rFonts w:cstheme="minorBidi"/>
              <w:noProof/>
              <w:sz w:val="22"/>
              <w:lang w:val="en-IN" w:eastAsia="en-IN"/>
            </w:rPr>
          </w:pPr>
          <w:del w:id="106" w:author="Shubra Singh" w:date="2022-12-20T20:58:00Z">
            <w:r w:rsidRPr="00AD6AA9" w:rsidDel="00AD6AA9">
              <w:rPr>
                <w:rPrChange w:id="107" w:author="Shubra Singh" w:date="2022-12-20T20:58:00Z">
                  <w:rPr>
                    <w:rStyle w:val="Hyperlink"/>
                    <w:rFonts w:cstheme="majorHAnsi"/>
                    <w:noProof/>
                  </w:rPr>
                </w:rPrChange>
              </w:rPr>
              <w:delText>PATENT PROTECTION</w:delText>
            </w:r>
            <w:r w:rsidDel="00AD6AA9">
              <w:rPr>
                <w:noProof/>
                <w:webHidden/>
              </w:rPr>
              <w:tab/>
              <w:delText>1</w:delText>
            </w:r>
          </w:del>
        </w:p>
        <w:p w14:paraId="0B2FAD56" w14:textId="7A392DBF" w:rsidR="00665D22" w:rsidDel="00AD6AA9" w:rsidRDefault="00665D22">
          <w:pPr>
            <w:pStyle w:val="TOC1"/>
            <w:tabs>
              <w:tab w:val="right" w:leader="dot" w:pos="9016"/>
            </w:tabs>
            <w:rPr>
              <w:del w:id="108" w:author="Shubra Singh" w:date="2022-12-20T20:58:00Z"/>
              <w:rFonts w:cstheme="minorBidi"/>
              <w:noProof/>
              <w:sz w:val="22"/>
              <w:lang w:val="en-IN" w:eastAsia="en-IN"/>
            </w:rPr>
          </w:pPr>
          <w:del w:id="109" w:author="Shubra Singh" w:date="2022-12-20T20:58:00Z">
            <w:r w:rsidRPr="00AD6AA9" w:rsidDel="00AD6AA9">
              <w:rPr>
                <w:rPrChange w:id="110" w:author="Shubra Singh" w:date="2022-12-20T20:58:00Z">
                  <w:rPr>
                    <w:rStyle w:val="Hyperlink"/>
                    <w:rFonts w:cstheme="majorHAnsi"/>
                    <w:noProof/>
                  </w:rPr>
                </w:rPrChange>
              </w:rPr>
              <w:delText>TRADEMARKS</w:delText>
            </w:r>
            <w:r w:rsidDel="00AD6AA9">
              <w:rPr>
                <w:noProof/>
                <w:webHidden/>
              </w:rPr>
              <w:tab/>
              <w:delText>1</w:delText>
            </w:r>
          </w:del>
        </w:p>
        <w:p w14:paraId="3F198034" w14:textId="7E772D2A" w:rsidR="00665D22" w:rsidDel="00AD6AA9" w:rsidRDefault="00665D22">
          <w:pPr>
            <w:pStyle w:val="TOC1"/>
            <w:tabs>
              <w:tab w:val="right" w:leader="dot" w:pos="9016"/>
            </w:tabs>
            <w:rPr>
              <w:del w:id="111" w:author="Shubra Singh" w:date="2022-12-20T20:58:00Z"/>
              <w:rFonts w:cstheme="minorBidi"/>
              <w:noProof/>
              <w:sz w:val="22"/>
              <w:lang w:val="en-IN" w:eastAsia="en-IN"/>
            </w:rPr>
          </w:pPr>
          <w:del w:id="112" w:author="Shubra Singh" w:date="2022-12-20T20:58:00Z">
            <w:r w:rsidRPr="00AD6AA9" w:rsidDel="00AD6AA9">
              <w:rPr>
                <w:rPrChange w:id="113" w:author="Shubra Singh" w:date="2022-12-20T20:58:00Z">
                  <w:rPr>
                    <w:rStyle w:val="Hyperlink"/>
                    <w:noProof/>
                  </w:rPr>
                </w:rPrChange>
              </w:rPr>
              <w:delText>CONFIDENTIALITY</w:delText>
            </w:r>
            <w:r w:rsidDel="00AD6AA9">
              <w:rPr>
                <w:noProof/>
                <w:webHidden/>
              </w:rPr>
              <w:tab/>
              <w:delText>1</w:delText>
            </w:r>
          </w:del>
        </w:p>
        <w:p w14:paraId="50581B10" w14:textId="26F4295C" w:rsidR="00665D22" w:rsidDel="00AD6AA9" w:rsidRDefault="00665D22">
          <w:pPr>
            <w:pStyle w:val="TOC1"/>
            <w:tabs>
              <w:tab w:val="right" w:leader="dot" w:pos="9016"/>
            </w:tabs>
            <w:rPr>
              <w:del w:id="114" w:author="Shubra Singh" w:date="2022-12-20T20:58:00Z"/>
              <w:rFonts w:cstheme="minorBidi"/>
              <w:noProof/>
              <w:sz w:val="22"/>
              <w:lang w:val="en-IN" w:eastAsia="en-IN"/>
            </w:rPr>
          </w:pPr>
          <w:del w:id="115" w:author="Shubra Singh" w:date="2022-12-20T20:58:00Z">
            <w:r w:rsidRPr="00AD6AA9" w:rsidDel="00AD6AA9">
              <w:rPr>
                <w:rPrChange w:id="116" w:author="Shubra Singh" w:date="2022-12-20T20:58:00Z">
                  <w:rPr>
                    <w:rStyle w:val="Hyperlink"/>
                    <w:noProof/>
                  </w:rPr>
                </w:rPrChange>
              </w:rPr>
              <w:delText>DISCLAIMER</w:delText>
            </w:r>
            <w:r w:rsidDel="00AD6AA9">
              <w:rPr>
                <w:noProof/>
                <w:webHidden/>
              </w:rPr>
              <w:tab/>
              <w:delText>1</w:delText>
            </w:r>
          </w:del>
        </w:p>
        <w:p w14:paraId="5F131C49" w14:textId="55DA7C05" w:rsidR="00665D22" w:rsidDel="00AD6AA9" w:rsidRDefault="00665D22">
          <w:pPr>
            <w:pStyle w:val="TOC1"/>
            <w:tabs>
              <w:tab w:val="right" w:leader="dot" w:pos="9016"/>
            </w:tabs>
            <w:rPr>
              <w:del w:id="117" w:author="Shubra Singh" w:date="2022-12-20T20:58:00Z"/>
              <w:rFonts w:cstheme="minorBidi"/>
              <w:noProof/>
              <w:sz w:val="22"/>
              <w:lang w:val="en-IN" w:eastAsia="en-IN"/>
            </w:rPr>
          </w:pPr>
          <w:del w:id="118" w:author="Shubra Singh" w:date="2022-12-20T20:58:00Z">
            <w:r w:rsidRPr="00AD6AA9" w:rsidDel="00AD6AA9">
              <w:rPr>
                <w:rPrChange w:id="119" w:author="Shubra Singh" w:date="2022-12-20T20:58:00Z">
                  <w:rPr>
                    <w:rStyle w:val="Hyperlink"/>
                    <w:noProof/>
                  </w:rPr>
                </w:rPrChange>
              </w:rPr>
              <w:delText>ENVIRONMENTAL CONSIDERATIONS</w:delText>
            </w:r>
            <w:r w:rsidDel="00AD6AA9">
              <w:rPr>
                <w:noProof/>
                <w:webHidden/>
              </w:rPr>
              <w:tab/>
              <w:delText>1</w:delText>
            </w:r>
          </w:del>
        </w:p>
        <w:p w14:paraId="7B3116CD" w14:textId="6054E639" w:rsidR="00665D22" w:rsidDel="00AD6AA9" w:rsidRDefault="00665D22">
          <w:pPr>
            <w:pStyle w:val="TOC1"/>
            <w:tabs>
              <w:tab w:val="right" w:leader="dot" w:pos="9016"/>
            </w:tabs>
            <w:rPr>
              <w:del w:id="120" w:author="Shubra Singh" w:date="2022-12-20T20:58:00Z"/>
              <w:rFonts w:cstheme="minorBidi"/>
              <w:noProof/>
              <w:sz w:val="22"/>
              <w:lang w:val="en-IN" w:eastAsia="en-IN"/>
            </w:rPr>
          </w:pPr>
          <w:del w:id="121" w:author="Shubra Singh" w:date="2022-12-20T20:58:00Z">
            <w:r w:rsidRPr="00AD6AA9" w:rsidDel="00AD6AA9">
              <w:rPr>
                <w:rPrChange w:id="122" w:author="Shubra Singh" w:date="2022-12-20T20:58:00Z">
                  <w:rPr>
                    <w:rStyle w:val="Hyperlink"/>
                    <w:noProof/>
                  </w:rPr>
                </w:rPrChange>
              </w:rPr>
              <w:delText>FURTHER INFORMATION</w:delText>
            </w:r>
            <w:r w:rsidDel="00AD6AA9">
              <w:rPr>
                <w:noProof/>
                <w:webHidden/>
              </w:rPr>
              <w:tab/>
              <w:delText>2</w:delText>
            </w:r>
          </w:del>
        </w:p>
        <w:p w14:paraId="2544A119" w14:textId="3DD73D65" w:rsidR="00665D22" w:rsidDel="00AD6AA9" w:rsidRDefault="00665D22">
          <w:pPr>
            <w:pStyle w:val="TOC1"/>
            <w:tabs>
              <w:tab w:val="right" w:leader="dot" w:pos="9016"/>
            </w:tabs>
            <w:rPr>
              <w:del w:id="123" w:author="Shubra Singh" w:date="2022-12-20T20:58:00Z"/>
              <w:rFonts w:cstheme="minorBidi"/>
              <w:noProof/>
              <w:sz w:val="22"/>
              <w:lang w:val="en-IN" w:eastAsia="en-IN"/>
            </w:rPr>
          </w:pPr>
          <w:del w:id="124" w:author="Shubra Singh" w:date="2022-12-20T20:58:00Z">
            <w:r w:rsidRPr="00AD6AA9" w:rsidDel="00AD6AA9">
              <w:rPr>
                <w:rPrChange w:id="125" w:author="Shubra Singh" w:date="2022-12-20T20:58:00Z">
                  <w:rPr>
                    <w:rStyle w:val="Hyperlink"/>
                    <w:rFonts w:cstheme="majorHAnsi"/>
                    <w:noProof/>
                  </w:rPr>
                </w:rPrChange>
              </w:rPr>
              <w:delText>Introduction to Installing vThunder on AWS</w:delText>
            </w:r>
            <w:r w:rsidDel="00AD6AA9">
              <w:rPr>
                <w:noProof/>
                <w:webHidden/>
              </w:rPr>
              <w:tab/>
              <w:delText>5</w:delText>
            </w:r>
          </w:del>
        </w:p>
        <w:p w14:paraId="54E501D7" w14:textId="605F2996" w:rsidR="00665D22" w:rsidDel="00AD6AA9" w:rsidRDefault="00665D22">
          <w:pPr>
            <w:pStyle w:val="TOC1"/>
            <w:tabs>
              <w:tab w:val="right" w:leader="dot" w:pos="9016"/>
            </w:tabs>
            <w:rPr>
              <w:del w:id="126" w:author="Shubra Singh" w:date="2022-12-20T20:58:00Z"/>
              <w:rFonts w:cstheme="minorBidi"/>
              <w:noProof/>
              <w:sz w:val="22"/>
              <w:lang w:val="en-IN" w:eastAsia="en-IN"/>
            </w:rPr>
          </w:pPr>
          <w:del w:id="127" w:author="Shubra Singh" w:date="2022-12-20T20:58:00Z">
            <w:r w:rsidRPr="00AD6AA9" w:rsidDel="00AD6AA9">
              <w:rPr>
                <w:rPrChange w:id="128" w:author="Shubra Singh" w:date="2022-12-20T20:58:00Z">
                  <w:rPr>
                    <w:rStyle w:val="Hyperlink"/>
                    <w:noProof/>
                  </w:rPr>
                </w:rPrChange>
              </w:rPr>
              <w:delText>Overview of AWS</w:delText>
            </w:r>
            <w:r w:rsidDel="00AD6AA9">
              <w:rPr>
                <w:noProof/>
                <w:webHidden/>
              </w:rPr>
              <w:tab/>
              <w:delText>5</w:delText>
            </w:r>
          </w:del>
        </w:p>
        <w:p w14:paraId="70847310" w14:textId="61D0437A" w:rsidR="00665D22" w:rsidDel="00AD6AA9" w:rsidRDefault="00665D22">
          <w:pPr>
            <w:pStyle w:val="TOC1"/>
            <w:tabs>
              <w:tab w:val="right" w:leader="dot" w:pos="9016"/>
            </w:tabs>
            <w:rPr>
              <w:del w:id="129" w:author="Shubra Singh" w:date="2022-12-20T20:58:00Z"/>
              <w:rFonts w:cstheme="minorBidi"/>
              <w:noProof/>
              <w:sz w:val="22"/>
              <w:lang w:val="en-IN" w:eastAsia="en-IN"/>
            </w:rPr>
          </w:pPr>
          <w:del w:id="130" w:author="Shubra Singh" w:date="2022-12-20T20:58:00Z">
            <w:r w:rsidRPr="00AD6AA9" w:rsidDel="00AD6AA9">
              <w:rPr>
                <w:rPrChange w:id="131" w:author="Shubra Singh" w:date="2022-12-20T20:58:00Z">
                  <w:rPr>
                    <w:rStyle w:val="Hyperlink"/>
                    <w:noProof/>
                  </w:rPr>
                </w:rPrChange>
              </w:rPr>
              <w:delText>Aws Terminology</w:delText>
            </w:r>
            <w:r w:rsidDel="00AD6AA9">
              <w:rPr>
                <w:noProof/>
                <w:webHidden/>
              </w:rPr>
              <w:tab/>
              <w:delText>6</w:delText>
            </w:r>
          </w:del>
        </w:p>
        <w:p w14:paraId="243F247A" w14:textId="3213D261" w:rsidR="00665D22" w:rsidDel="00AD6AA9" w:rsidRDefault="00665D22">
          <w:pPr>
            <w:pStyle w:val="TOC1"/>
            <w:tabs>
              <w:tab w:val="right" w:leader="dot" w:pos="9016"/>
            </w:tabs>
            <w:rPr>
              <w:del w:id="132" w:author="Shubra Singh" w:date="2022-12-20T20:58:00Z"/>
              <w:rFonts w:cstheme="minorBidi"/>
              <w:noProof/>
              <w:sz w:val="22"/>
              <w:lang w:val="en-IN" w:eastAsia="en-IN"/>
            </w:rPr>
          </w:pPr>
          <w:del w:id="133" w:author="Shubra Singh" w:date="2022-12-20T20:58:00Z">
            <w:r w:rsidRPr="00AD6AA9" w:rsidDel="00AD6AA9">
              <w:rPr>
                <w:rPrChange w:id="134" w:author="Shubra Singh" w:date="2022-12-20T20:58:00Z">
                  <w:rPr>
                    <w:rStyle w:val="Hyperlink"/>
                    <w:noProof/>
                  </w:rPr>
                </w:rPrChange>
              </w:rPr>
              <w:delText>CloudFormation Template – 3NIC _2VM _HA_GLM_PVTVIP</w:delText>
            </w:r>
            <w:r w:rsidDel="00AD6AA9">
              <w:rPr>
                <w:noProof/>
                <w:webHidden/>
              </w:rPr>
              <w:tab/>
              <w:delText>7</w:delText>
            </w:r>
          </w:del>
        </w:p>
        <w:p w14:paraId="256712F2" w14:textId="304A2A37" w:rsidR="00665D22" w:rsidDel="00AD6AA9" w:rsidRDefault="00665D22">
          <w:pPr>
            <w:pStyle w:val="TOC2"/>
            <w:tabs>
              <w:tab w:val="right" w:leader="dot" w:pos="9016"/>
            </w:tabs>
            <w:rPr>
              <w:del w:id="135" w:author="Shubra Singh" w:date="2022-12-20T20:58:00Z"/>
              <w:noProof/>
              <w:sz w:val="22"/>
              <w:lang w:val="en-IN" w:eastAsia="en-IN"/>
            </w:rPr>
          </w:pPr>
          <w:del w:id="136" w:author="Shubra Singh" w:date="2022-12-20T20:58:00Z">
            <w:r w:rsidRPr="00AD6AA9" w:rsidDel="00AD6AA9">
              <w:rPr>
                <w:rPrChange w:id="137" w:author="Shubra Singh" w:date="2022-12-20T20:58:00Z">
                  <w:rPr>
                    <w:rStyle w:val="Hyperlink"/>
                    <w:noProof/>
                  </w:rPr>
                </w:rPrChange>
              </w:rPr>
              <w:delText>Overview</w:delText>
            </w:r>
            <w:r w:rsidDel="00AD6AA9">
              <w:rPr>
                <w:noProof/>
                <w:webHidden/>
              </w:rPr>
              <w:tab/>
              <w:delText>7</w:delText>
            </w:r>
          </w:del>
        </w:p>
        <w:p w14:paraId="7E4E9159" w14:textId="1D981C15" w:rsidR="00665D22" w:rsidDel="00AD6AA9" w:rsidRDefault="00665D22">
          <w:pPr>
            <w:pStyle w:val="TOC2"/>
            <w:tabs>
              <w:tab w:val="right" w:leader="dot" w:pos="9016"/>
            </w:tabs>
            <w:rPr>
              <w:del w:id="138" w:author="Shubra Singh" w:date="2022-12-20T20:58:00Z"/>
              <w:noProof/>
              <w:sz w:val="22"/>
              <w:lang w:val="en-IN" w:eastAsia="en-IN"/>
            </w:rPr>
          </w:pPr>
          <w:del w:id="139" w:author="Shubra Singh" w:date="2022-12-20T20:58:00Z">
            <w:r w:rsidRPr="00AD6AA9" w:rsidDel="00AD6AA9">
              <w:rPr>
                <w:rPrChange w:id="140" w:author="Shubra Singh" w:date="2022-12-20T20:58:00Z">
                  <w:rPr>
                    <w:rStyle w:val="Hyperlink"/>
                    <w:noProof/>
                  </w:rPr>
                </w:rPrChange>
              </w:rPr>
              <w:delText>Prerequisites</w:delText>
            </w:r>
            <w:r w:rsidDel="00AD6AA9">
              <w:rPr>
                <w:noProof/>
                <w:webHidden/>
              </w:rPr>
              <w:tab/>
              <w:delText>7</w:delText>
            </w:r>
          </w:del>
        </w:p>
        <w:p w14:paraId="272AEF75" w14:textId="23E7A544" w:rsidR="00665D22" w:rsidDel="00AD6AA9" w:rsidRDefault="00665D22">
          <w:pPr>
            <w:pStyle w:val="TOC2"/>
            <w:tabs>
              <w:tab w:val="right" w:leader="dot" w:pos="9016"/>
            </w:tabs>
            <w:rPr>
              <w:del w:id="141" w:author="Shubra Singh" w:date="2022-12-20T20:58:00Z"/>
              <w:noProof/>
              <w:sz w:val="22"/>
              <w:lang w:val="en-IN" w:eastAsia="en-IN"/>
            </w:rPr>
          </w:pPr>
          <w:del w:id="142" w:author="Shubra Singh" w:date="2022-12-20T20:58:00Z">
            <w:r w:rsidRPr="00AD6AA9" w:rsidDel="00AD6AA9">
              <w:rPr>
                <w:rPrChange w:id="143" w:author="Shubra Singh" w:date="2022-12-20T20:58:00Z">
                  <w:rPr>
                    <w:rStyle w:val="Hyperlink"/>
                    <w:noProof/>
                  </w:rPr>
                </w:rPrChange>
              </w:rPr>
              <w:delText>Steps to create a SSH key [Optional]</w:delText>
            </w:r>
            <w:r w:rsidDel="00AD6AA9">
              <w:rPr>
                <w:noProof/>
                <w:webHidden/>
              </w:rPr>
              <w:tab/>
              <w:delText>7</w:delText>
            </w:r>
          </w:del>
        </w:p>
        <w:p w14:paraId="3531132D" w14:textId="447D189C" w:rsidR="00665D22" w:rsidDel="00AD6AA9" w:rsidRDefault="00665D22">
          <w:pPr>
            <w:pStyle w:val="TOC2"/>
            <w:tabs>
              <w:tab w:val="right" w:leader="dot" w:pos="9016"/>
            </w:tabs>
            <w:rPr>
              <w:del w:id="144" w:author="Shubra Singh" w:date="2022-12-20T20:58:00Z"/>
              <w:noProof/>
              <w:sz w:val="22"/>
              <w:lang w:val="en-IN" w:eastAsia="en-IN"/>
            </w:rPr>
          </w:pPr>
          <w:del w:id="145" w:author="Shubra Singh" w:date="2022-12-20T20:58:00Z">
            <w:r w:rsidRPr="00AD6AA9" w:rsidDel="00AD6AA9">
              <w:rPr>
                <w:rPrChange w:id="146" w:author="Shubra Singh" w:date="2022-12-20T20:58:00Z">
                  <w:rPr>
                    <w:rStyle w:val="Hyperlink"/>
                    <w:noProof/>
                  </w:rPr>
                </w:rPrChange>
              </w:rPr>
              <w:delText>System Requirements</w:delText>
            </w:r>
            <w:r w:rsidDel="00AD6AA9">
              <w:rPr>
                <w:noProof/>
                <w:webHidden/>
              </w:rPr>
              <w:tab/>
              <w:delText>9</w:delText>
            </w:r>
          </w:del>
        </w:p>
        <w:p w14:paraId="36B97D9D" w14:textId="6FFCD004" w:rsidR="00665D22" w:rsidDel="00AD6AA9" w:rsidRDefault="00665D22">
          <w:pPr>
            <w:pStyle w:val="TOC3"/>
            <w:tabs>
              <w:tab w:val="right" w:leader="dot" w:pos="9016"/>
            </w:tabs>
            <w:rPr>
              <w:del w:id="147" w:author="Shubra Singh" w:date="2022-12-20T20:58:00Z"/>
              <w:rFonts w:eastAsiaTheme="minorEastAsia"/>
              <w:noProof/>
              <w:sz w:val="22"/>
              <w:lang w:eastAsia="en-IN"/>
            </w:rPr>
          </w:pPr>
          <w:del w:id="148" w:author="Shubra Singh" w:date="2022-12-20T20:58:00Z">
            <w:r w:rsidRPr="00AD6AA9" w:rsidDel="00AD6AA9">
              <w:rPr>
                <w:rPrChange w:id="149" w:author="Shubra Singh" w:date="2022-12-20T20:58:00Z">
                  <w:rPr>
                    <w:rStyle w:val="Hyperlink"/>
                    <w:rFonts w:cstheme="minorHAnsi"/>
                    <w:noProof/>
                  </w:rPr>
                </w:rPrChange>
              </w:rPr>
              <w:delText>Stack</w:delText>
            </w:r>
            <w:r w:rsidDel="00AD6AA9">
              <w:rPr>
                <w:noProof/>
                <w:webHidden/>
              </w:rPr>
              <w:tab/>
              <w:delText>9</w:delText>
            </w:r>
          </w:del>
        </w:p>
        <w:p w14:paraId="0514C8D4" w14:textId="3E067CC0" w:rsidR="00665D22" w:rsidDel="00AD6AA9" w:rsidRDefault="00665D22">
          <w:pPr>
            <w:pStyle w:val="TOC1"/>
            <w:tabs>
              <w:tab w:val="right" w:leader="dot" w:pos="9016"/>
            </w:tabs>
            <w:rPr>
              <w:del w:id="150" w:author="Shubra Singh" w:date="2022-12-20T20:58:00Z"/>
              <w:rFonts w:cstheme="minorBidi"/>
              <w:noProof/>
              <w:sz w:val="22"/>
              <w:lang w:val="en-IN" w:eastAsia="en-IN"/>
            </w:rPr>
          </w:pPr>
          <w:del w:id="151" w:author="Shubra Singh" w:date="2022-12-20T20:58:00Z">
            <w:r w:rsidRPr="00AD6AA9" w:rsidDel="00AD6AA9">
              <w:rPr>
                <w:rPrChange w:id="152" w:author="Shubra Singh" w:date="2022-12-20T20:58:00Z">
                  <w:rPr>
                    <w:rStyle w:val="Hyperlink"/>
                    <w:noProof/>
                  </w:rPr>
                </w:rPrChange>
              </w:rPr>
              <w:delText>Chapter 1</w:delText>
            </w:r>
            <w:r w:rsidDel="00AD6AA9">
              <w:rPr>
                <w:noProof/>
                <w:webHidden/>
              </w:rPr>
              <w:tab/>
              <w:delText>12</w:delText>
            </w:r>
          </w:del>
        </w:p>
        <w:p w14:paraId="096929DC" w14:textId="1D07BA49" w:rsidR="00665D22" w:rsidDel="00AD6AA9" w:rsidRDefault="00665D22">
          <w:pPr>
            <w:pStyle w:val="TOC2"/>
            <w:tabs>
              <w:tab w:val="right" w:leader="dot" w:pos="9016"/>
            </w:tabs>
            <w:rPr>
              <w:del w:id="153" w:author="Shubra Singh" w:date="2022-12-20T20:58:00Z"/>
              <w:noProof/>
              <w:sz w:val="22"/>
              <w:lang w:val="en-IN" w:eastAsia="en-IN"/>
            </w:rPr>
          </w:pPr>
          <w:del w:id="154" w:author="Shubra Singh" w:date="2022-12-20T20:58:00Z">
            <w:r w:rsidRPr="00AD6AA9" w:rsidDel="00AD6AA9">
              <w:rPr>
                <w:rPrChange w:id="155" w:author="Shubra Singh" w:date="2022-12-20T20:58:00Z">
                  <w:rPr>
                    <w:rStyle w:val="Hyperlink"/>
                    <w:noProof/>
                  </w:rPr>
                </w:rPrChange>
              </w:rPr>
              <w:delText>CloudFormation Template Configure</w:delText>
            </w:r>
            <w:r w:rsidDel="00AD6AA9">
              <w:rPr>
                <w:noProof/>
                <w:webHidden/>
              </w:rPr>
              <w:tab/>
              <w:delText>12</w:delText>
            </w:r>
          </w:del>
        </w:p>
        <w:p w14:paraId="2277A348" w14:textId="73B4CF35" w:rsidR="00665D22" w:rsidDel="00AD6AA9" w:rsidRDefault="00665D22">
          <w:pPr>
            <w:pStyle w:val="TOC2"/>
            <w:tabs>
              <w:tab w:val="right" w:leader="dot" w:pos="9016"/>
            </w:tabs>
            <w:rPr>
              <w:del w:id="156" w:author="Shubra Singh" w:date="2022-12-20T20:58:00Z"/>
              <w:noProof/>
              <w:sz w:val="22"/>
              <w:lang w:val="en-IN" w:eastAsia="en-IN"/>
            </w:rPr>
          </w:pPr>
          <w:del w:id="157" w:author="Shubra Singh" w:date="2022-12-20T20:58:00Z">
            <w:r w:rsidRPr="00AD6AA9" w:rsidDel="00AD6AA9">
              <w:rPr>
                <w:rPrChange w:id="158" w:author="Shubra Singh" w:date="2022-12-20T20:58:00Z">
                  <w:rPr>
                    <w:rStyle w:val="Hyperlink"/>
                    <w:noProof/>
                  </w:rPr>
                </w:rPrChange>
              </w:rPr>
              <w:delText>Install</w:delText>
            </w:r>
            <w:r w:rsidDel="00AD6AA9">
              <w:rPr>
                <w:noProof/>
                <w:webHidden/>
              </w:rPr>
              <w:tab/>
              <w:delText>12</w:delText>
            </w:r>
          </w:del>
        </w:p>
        <w:p w14:paraId="62BFCA22" w14:textId="5CBDDF19" w:rsidR="00665D22" w:rsidDel="00AD6AA9" w:rsidRDefault="00665D22">
          <w:pPr>
            <w:pStyle w:val="TOC2"/>
            <w:tabs>
              <w:tab w:val="right" w:leader="dot" w:pos="9016"/>
            </w:tabs>
            <w:rPr>
              <w:del w:id="159" w:author="Shubra Singh" w:date="2022-12-20T20:58:00Z"/>
              <w:noProof/>
              <w:sz w:val="22"/>
              <w:lang w:val="en-IN" w:eastAsia="en-IN"/>
            </w:rPr>
          </w:pPr>
          <w:del w:id="160" w:author="Shubra Singh" w:date="2022-12-20T20:58:00Z">
            <w:r w:rsidRPr="00AD6AA9" w:rsidDel="00AD6AA9">
              <w:rPr>
                <w:rPrChange w:id="161" w:author="Shubra Singh" w:date="2022-12-20T20:58:00Z">
                  <w:rPr>
                    <w:rStyle w:val="Hyperlink"/>
                    <w:rFonts w:eastAsia="Times New Roman"/>
                    <w:noProof/>
                  </w:rPr>
                </w:rPrChange>
              </w:rPr>
              <w:delText>Verify</w:delText>
            </w:r>
            <w:r w:rsidDel="00AD6AA9">
              <w:rPr>
                <w:noProof/>
                <w:webHidden/>
              </w:rPr>
              <w:tab/>
              <w:delText>15</w:delText>
            </w:r>
          </w:del>
        </w:p>
        <w:p w14:paraId="72BA7767" w14:textId="505F3362" w:rsidR="00665D22" w:rsidDel="00AD6AA9" w:rsidRDefault="00665D22">
          <w:pPr>
            <w:pStyle w:val="TOC1"/>
            <w:tabs>
              <w:tab w:val="right" w:leader="dot" w:pos="9016"/>
            </w:tabs>
            <w:rPr>
              <w:del w:id="162" w:author="Shubra Singh" w:date="2022-12-20T20:58:00Z"/>
              <w:rFonts w:cstheme="minorBidi"/>
              <w:noProof/>
              <w:sz w:val="22"/>
              <w:lang w:val="en-IN" w:eastAsia="en-IN"/>
            </w:rPr>
          </w:pPr>
          <w:del w:id="163" w:author="Shubra Singh" w:date="2022-12-20T20:58:00Z">
            <w:r w:rsidRPr="00AD6AA9" w:rsidDel="00AD6AA9">
              <w:rPr>
                <w:rPrChange w:id="164" w:author="Shubra Singh" w:date="2022-12-20T20:58:00Z">
                  <w:rPr>
                    <w:rStyle w:val="Hyperlink"/>
                    <w:rFonts w:eastAsia="Times New Roman"/>
                    <w:noProof/>
                    <w:lang w:eastAsia="en-IN"/>
                  </w:rPr>
                </w:rPrChange>
              </w:rPr>
              <w:delText>Chapter 2</w:delText>
            </w:r>
            <w:r w:rsidDel="00AD6AA9">
              <w:rPr>
                <w:noProof/>
                <w:webHidden/>
              </w:rPr>
              <w:tab/>
              <w:delText>18</w:delText>
            </w:r>
          </w:del>
        </w:p>
        <w:p w14:paraId="7683B0B0" w14:textId="651B26A7" w:rsidR="00665D22" w:rsidDel="00AD6AA9" w:rsidRDefault="00665D22">
          <w:pPr>
            <w:pStyle w:val="TOC2"/>
            <w:tabs>
              <w:tab w:val="right" w:leader="dot" w:pos="9016"/>
            </w:tabs>
            <w:rPr>
              <w:del w:id="165" w:author="Shubra Singh" w:date="2022-12-20T20:58:00Z"/>
              <w:noProof/>
              <w:sz w:val="22"/>
              <w:lang w:val="en-IN" w:eastAsia="en-IN"/>
            </w:rPr>
          </w:pPr>
          <w:del w:id="166" w:author="Shubra Singh" w:date="2022-12-20T20:58:00Z">
            <w:r w:rsidRPr="00AD6AA9" w:rsidDel="00AD6AA9">
              <w:rPr>
                <w:rPrChange w:id="167" w:author="Shubra Singh" w:date="2022-12-20T20:58:00Z">
                  <w:rPr>
                    <w:rStyle w:val="Hyperlink"/>
                    <w:noProof/>
                    <w:lang w:eastAsia="en-IN"/>
                  </w:rPr>
                </w:rPrChange>
              </w:rPr>
              <w:delText>Launching a Client EC2 Instance [For Verification Only]</w:delText>
            </w:r>
            <w:r w:rsidDel="00AD6AA9">
              <w:rPr>
                <w:noProof/>
                <w:webHidden/>
              </w:rPr>
              <w:tab/>
              <w:delText>18</w:delText>
            </w:r>
          </w:del>
        </w:p>
        <w:p w14:paraId="351E3CF6" w14:textId="73BF5D1E" w:rsidR="00665D22" w:rsidDel="00AD6AA9" w:rsidRDefault="00665D22">
          <w:pPr>
            <w:pStyle w:val="TOC1"/>
            <w:tabs>
              <w:tab w:val="right" w:leader="dot" w:pos="9016"/>
            </w:tabs>
            <w:rPr>
              <w:del w:id="168" w:author="Shubra Singh" w:date="2022-12-20T20:58:00Z"/>
              <w:rFonts w:cstheme="minorBidi"/>
              <w:noProof/>
              <w:sz w:val="22"/>
              <w:lang w:val="en-IN" w:eastAsia="en-IN"/>
            </w:rPr>
          </w:pPr>
          <w:del w:id="169" w:author="Shubra Singh" w:date="2022-12-20T20:58:00Z">
            <w:r w:rsidRPr="00AD6AA9" w:rsidDel="00AD6AA9">
              <w:rPr>
                <w:rPrChange w:id="170" w:author="Shubra Singh" w:date="2022-12-20T20:58:00Z">
                  <w:rPr>
                    <w:rStyle w:val="Hyperlink"/>
                    <w:noProof/>
                  </w:rPr>
                </w:rPrChange>
              </w:rPr>
              <w:delText>Chapter 3 SLB Setup</w:delText>
            </w:r>
            <w:r w:rsidDel="00AD6AA9">
              <w:rPr>
                <w:noProof/>
                <w:webHidden/>
              </w:rPr>
              <w:tab/>
              <w:delText>21</w:delText>
            </w:r>
          </w:del>
        </w:p>
        <w:p w14:paraId="641567EE" w14:textId="50849487" w:rsidR="00665D22" w:rsidDel="00AD6AA9" w:rsidRDefault="00665D22">
          <w:pPr>
            <w:pStyle w:val="TOC2"/>
            <w:tabs>
              <w:tab w:val="right" w:leader="dot" w:pos="9016"/>
            </w:tabs>
            <w:rPr>
              <w:del w:id="171" w:author="Shubra Singh" w:date="2022-12-20T20:58:00Z"/>
              <w:noProof/>
              <w:sz w:val="22"/>
              <w:lang w:val="en-IN" w:eastAsia="en-IN"/>
            </w:rPr>
          </w:pPr>
          <w:del w:id="172" w:author="Shubra Singh" w:date="2022-12-20T20:58:00Z">
            <w:r w:rsidRPr="00AD6AA9" w:rsidDel="00AD6AA9">
              <w:rPr>
                <w:rPrChange w:id="173" w:author="Shubra Singh" w:date="2022-12-20T20:58:00Z">
                  <w:rPr>
                    <w:rStyle w:val="Hyperlink"/>
                    <w:noProof/>
                  </w:rPr>
                </w:rPrChange>
              </w:rPr>
              <w:delText>configure</w:delText>
            </w:r>
            <w:r w:rsidDel="00AD6AA9">
              <w:rPr>
                <w:noProof/>
                <w:webHidden/>
              </w:rPr>
              <w:tab/>
              <w:delText>21</w:delText>
            </w:r>
          </w:del>
        </w:p>
        <w:p w14:paraId="24410901" w14:textId="7A61E2FF" w:rsidR="00665D22" w:rsidDel="00AD6AA9" w:rsidRDefault="00665D22">
          <w:pPr>
            <w:pStyle w:val="TOC1"/>
            <w:tabs>
              <w:tab w:val="right" w:leader="dot" w:pos="9016"/>
            </w:tabs>
            <w:rPr>
              <w:del w:id="174" w:author="Shubra Singh" w:date="2022-12-20T20:58:00Z"/>
              <w:rFonts w:cstheme="minorBidi"/>
              <w:noProof/>
              <w:sz w:val="22"/>
              <w:lang w:val="en-IN" w:eastAsia="en-IN"/>
            </w:rPr>
          </w:pPr>
          <w:del w:id="175" w:author="Shubra Singh" w:date="2022-12-20T20:58:00Z">
            <w:r w:rsidRPr="00AD6AA9" w:rsidDel="00AD6AA9">
              <w:rPr>
                <w:rPrChange w:id="176" w:author="Shubra Singh" w:date="2022-12-20T20:58:00Z">
                  <w:rPr>
                    <w:rStyle w:val="Hyperlink"/>
                    <w:noProof/>
                  </w:rPr>
                </w:rPrChange>
              </w:rPr>
              <w:delText>Chapter 4-HA Setup</w:delText>
            </w:r>
            <w:r w:rsidDel="00AD6AA9">
              <w:rPr>
                <w:noProof/>
                <w:webHidden/>
              </w:rPr>
              <w:tab/>
              <w:delText>32</w:delText>
            </w:r>
          </w:del>
        </w:p>
        <w:p w14:paraId="6E032249" w14:textId="6A5189CB" w:rsidR="00665D22" w:rsidDel="00AD6AA9" w:rsidRDefault="00665D22">
          <w:pPr>
            <w:pStyle w:val="TOC2"/>
            <w:tabs>
              <w:tab w:val="right" w:leader="dot" w:pos="9016"/>
            </w:tabs>
            <w:rPr>
              <w:del w:id="177" w:author="Shubra Singh" w:date="2022-12-20T20:58:00Z"/>
              <w:noProof/>
              <w:sz w:val="22"/>
              <w:lang w:val="en-IN" w:eastAsia="en-IN"/>
            </w:rPr>
          </w:pPr>
          <w:del w:id="178" w:author="Shubra Singh" w:date="2022-12-20T20:58:00Z">
            <w:r w:rsidRPr="00AD6AA9" w:rsidDel="00AD6AA9">
              <w:rPr>
                <w:rPrChange w:id="179" w:author="Shubra Singh" w:date="2022-12-20T20:58:00Z">
                  <w:rPr>
                    <w:rStyle w:val="Hyperlink"/>
                    <w:noProof/>
                  </w:rPr>
                </w:rPrChange>
              </w:rPr>
              <w:delText>Configuration</w:delText>
            </w:r>
            <w:r w:rsidDel="00AD6AA9">
              <w:rPr>
                <w:noProof/>
                <w:webHidden/>
              </w:rPr>
              <w:tab/>
              <w:delText>32</w:delText>
            </w:r>
          </w:del>
        </w:p>
        <w:p w14:paraId="094729D5" w14:textId="08A6B464" w:rsidR="00665D22" w:rsidDel="00AD6AA9" w:rsidRDefault="00665D22">
          <w:pPr>
            <w:pStyle w:val="TOC2"/>
            <w:tabs>
              <w:tab w:val="right" w:leader="dot" w:pos="9016"/>
            </w:tabs>
            <w:rPr>
              <w:del w:id="180" w:author="Shubra Singh" w:date="2022-12-20T20:58:00Z"/>
              <w:noProof/>
              <w:sz w:val="22"/>
              <w:lang w:val="en-IN" w:eastAsia="en-IN"/>
            </w:rPr>
          </w:pPr>
          <w:del w:id="181" w:author="Shubra Singh" w:date="2022-12-20T20:58:00Z">
            <w:r w:rsidRPr="00AD6AA9" w:rsidDel="00AD6AA9">
              <w:rPr>
                <w:rPrChange w:id="182" w:author="Shubra Singh" w:date="2022-12-20T20:58:00Z">
                  <w:rPr>
                    <w:rStyle w:val="Hyperlink"/>
                    <w:noProof/>
                  </w:rPr>
                </w:rPrChange>
              </w:rPr>
              <w:delText>GLM Configuration</w:delText>
            </w:r>
            <w:r w:rsidDel="00AD6AA9">
              <w:rPr>
                <w:noProof/>
                <w:webHidden/>
              </w:rPr>
              <w:tab/>
              <w:delText>33</w:delText>
            </w:r>
          </w:del>
        </w:p>
        <w:p w14:paraId="0A1C85A8" w14:textId="1F23B7C6" w:rsidR="00665D22" w:rsidDel="00AD6AA9" w:rsidRDefault="00665D22">
          <w:pPr>
            <w:pStyle w:val="TOC2"/>
            <w:tabs>
              <w:tab w:val="right" w:leader="dot" w:pos="9016"/>
            </w:tabs>
            <w:rPr>
              <w:del w:id="183" w:author="Shubra Singh" w:date="2022-12-20T20:58:00Z"/>
              <w:noProof/>
              <w:sz w:val="22"/>
              <w:lang w:val="en-IN" w:eastAsia="en-IN"/>
            </w:rPr>
          </w:pPr>
          <w:del w:id="184" w:author="Shubra Singh" w:date="2022-12-20T20:58:00Z">
            <w:r w:rsidRPr="00AD6AA9" w:rsidDel="00AD6AA9">
              <w:rPr>
                <w:rPrChange w:id="185" w:author="Shubra Singh" w:date="2022-12-20T20:58:00Z">
                  <w:rPr>
                    <w:rStyle w:val="Hyperlink"/>
                    <w:noProof/>
                  </w:rPr>
                </w:rPrChange>
              </w:rPr>
              <w:delText>Install</w:delText>
            </w:r>
            <w:r w:rsidDel="00AD6AA9">
              <w:rPr>
                <w:noProof/>
                <w:webHidden/>
              </w:rPr>
              <w:tab/>
              <w:delText>34</w:delText>
            </w:r>
          </w:del>
        </w:p>
        <w:p w14:paraId="03403721" w14:textId="15121BA5" w:rsidR="00665D22" w:rsidDel="00AD6AA9" w:rsidRDefault="00665D22">
          <w:pPr>
            <w:pStyle w:val="TOC2"/>
            <w:tabs>
              <w:tab w:val="right" w:leader="dot" w:pos="9016"/>
            </w:tabs>
            <w:rPr>
              <w:del w:id="186" w:author="Shubra Singh" w:date="2022-12-20T20:58:00Z"/>
              <w:noProof/>
              <w:sz w:val="22"/>
              <w:lang w:val="en-IN" w:eastAsia="en-IN"/>
            </w:rPr>
          </w:pPr>
          <w:del w:id="187" w:author="Shubra Singh" w:date="2022-12-20T20:58:00Z">
            <w:r w:rsidRPr="00AD6AA9" w:rsidDel="00AD6AA9">
              <w:rPr>
                <w:rPrChange w:id="188" w:author="Shubra Singh" w:date="2022-12-20T20:58:00Z">
                  <w:rPr>
                    <w:rStyle w:val="Hyperlink"/>
                    <w:noProof/>
                  </w:rPr>
                </w:rPrChange>
              </w:rPr>
              <w:delText>Chapter 5-Let us Verify</w:delText>
            </w:r>
            <w:r w:rsidDel="00AD6AA9">
              <w:rPr>
                <w:noProof/>
                <w:webHidden/>
              </w:rPr>
              <w:tab/>
              <w:delText>35</w:delText>
            </w:r>
          </w:del>
        </w:p>
        <w:p w14:paraId="518FB033" w14:textId="3D64EA77" w:rsidR="00665D22" w:rsidDel="00AD6AA9" w:rsidRDefault="00665D22">
          <w:pPr>
            <w:pStyle w:val="TOC3"/>
            <w:tabs>
              <w:tab w:val="right" w:leader="dot" w:pos="9016"/>
            </w:tabs>
            <w:rPr>
              <w:del w:id="189" w:author="Shubra Singh" w:date="2022-12-20T20:58:00Z"/>
              <w:rFonts w:eastAsiaTheme="minorEastAsia"/>
              <w:noProof/>
              <w:sz w:val="22"/>
              <w:lang w:eastAsia="en-IN"/>
            </w:rPr>
          </w:pPr>
          <w:del w:id="190" w:author="Shubra Singh" w:date="2022-12-20T20:58:00Z">
            <w:r w:rsidRPr="00AD6AA9" w:rsidDel="00AD6AA9">
              <w:rPr>
                <w:rPrChange w:id="191" w:author="Shubra Singh" w:date="2022-12-20T20:58:00Z">
                  <w:rPr>
                    <w:rStyle w:val="Hyperlink"/>
                    <w:noProof/>
                  </w:rPr>
                </w:rPrChange>
              </w:rPr>
              <w:delText>Slb verification</w:delText>
            </w:r>
            <w:r w:rsidDel="00AD6AA9">
              <w:rPr>
                <w:noProof/>
                <w:webHidden/>
              </w:rPr>
              <w:tab/>
              <w:delText>35</w:delText>
            </w:r>
          </w:del>
        </w:p>
        <w:p w14:paraId="10676BC0" w14:textId="68C2D483" w:rsidR="00665D22" w:rsidDel="00AD6AA9" w:rsidRDefault="00665D22">
          <w:pPr>
            <w:pStyle w:val="TOC3"/>
            <w:tabs>
              <w:tab w:val="right" w:leader="dot" w:pos="9016"/>
            </w:tabs>
            <w:rPr>
              <w:del w:id="192" w:author="Shubra Singh" w:date="2022-12-20T20:58:00Z"/>
              <w:rFonts w:eastAsiaTheme="minorEastAsia"/>
              <w:noProof/>
              <w:sz w:val="22"/>
              <w:lang w:eastAsia="en-IN"/>
            </w:rPr>
          </w:pPr>
          <w:del w:id="193" w:author="Shubra Singh" w:date="2022-12-20T20:58:00Z">
            <w:r w:rsidRPr="00AD6AA9" w:rsidDel="00AD6AA9">
              <w:rPr>
                <w:rPrChange w:id="194" w:author="Shubra Singh" w:date="2022-12-20T20:58:00Z">
                  <w:rPr>
                    <w:rStyle w:val="Hyperlink"/>
                    <w:noProof/>
                  </w:rPr>
                </w:rPrChange>
              </w:rPr>
              <w:delText>SSL verification</w:delText>
            </w:r>
            <w:r w:rsidDel="00AD6AA9">
              <w:rPr>
                <w:noProof/>
                <w:webHidden/>
              </w:rPr>
              <w:tab/>
              <w:delText>36</w:delText>
            </w:r>
          </w:del>
        </w:p>
        <w:p w14:paraId="6A9D5959" w14:textId="24B0D049" w:rsidR="00665D22" w:rsidDel="00AD6AA9" w:rsidRDefault="00665D22">
          <w:pPr>
            <w:pStyle w:val="TOC3"/>
            <w:tabs>
              <w:tab w:val="right" w:leader="dot" w:pos="9016"/>
            </w:tabs>
            <w:rPr>
              <w:del w:id="195" w:author="Shubra Singh" w:date="2022-12-20T20:58:00Z"/>
              <w:rFonts w:eastAsiaTheme="minorEastAsia"/>
              <w:noProof/>
              <w:sz w:val="22"/>
              <w:lang w:eastAsia="en-IN"/>
            </w:rPr>
          </w:pPr>
          <w:del w:id="196" w:author="Shubra Singh" w:date="2022-12-20T20:58:00Z">
            <w:r w:rsidRPr="00AD6AA9" w:rsidDel="00AD6AA9">
              <w:rPr>
                <w:rPrChange w:id="197" w:author="Shubra Singh" w:date="2022-12-20T20:58:00Z">
                  <w:rPr>
                    <w:rStyle w:val="Hyperlink"/>
                    <w:noProof/>
                  </w:rPr>
                </w:rPrChange>
              </w:rPr>
              <w:delText>HA verification</w:delText>
            </w:r>
            <w:r w:rsidDel="00AD6AA9">
              <w:rPr>
                <w:noProof/>
                <w:webHidden/>
              </w:rPr>
              <w:tab/>
              <w:delText>36</w:delText>
            </w:r>
          </w:del>
        </w:p>
        <w:p w14:paraId="317998CE" w14:textId="62AC96ED" w:rsidR="00665D22" w:rsidDel="00AD6AA9" w:rsidRDefault="00665D22">
          <w:pPr>
            <w:pStyle w:val="TOC3"/>
            <w:tabs>
              <w:tab w:val="right" w:leader="dot" w:pos="9016"/>
            </w:tabs>
            <w:rPr>
              <w:del w:id="198" w:author="Shubra Singh" w:date="2022-12-20T20:58:00Z"/>
              <w:rFonts w:eastAsiaTheme="minorEastAsia"/>
              <w:noProof/>
              <w:sz w:val="22"/>
              <w:lang w:eastAsia="en-IN"/>
            </w:rPr>
          </w:pPr>
          <w:del w:id="199" w:author="Shubra Singh" w:date="2022-12-20T20:58:00Z">
            <w:r w:rsidRPr="00AD6AA9" w:rsidDel="00AD6AA9">
              <w:rPr>
                <w:rPrChange w:id="200" w:author="Shubra Singh" w:date="2022-12-20T20:58:00Z">
                  <w:rPr>
                    <w:rStyle w:val="Hyperlink"/>
                    <w:noProof/>
                  </w:rPr>
                </w:rPrChange>
              </w:rPr>
              <w:delText>GLM verification</w:delText>
            </w:r>
            <w:r w:rsidDel="00AD6AA9">
              <w:rPr>
                <w:noProof/>
                <w:webHidden/>
              </w:rPr>
              <w:tab/>
              <w:delText>40</w:delText>
            </w:r>
          </w:del>
        </w:p>
        <w:p w14:paraId="056AA5ED" w14:textId="20E7D8C6" w:rsidR="00524352" w:rsidRDefault="00524352">
          <w:r>
            <w:rPr>
              <w:b/>
              <w:bCs/>
              <w:noProof/>
            </w:rPr>
            <w:fldChar w:fldCharType="end"/>
          </w:r>
        </w:p>
      </w:sdtContent>
    </w:sdt>
    <w:p w14:paraId="630E6539" w14:textId="39D6E8D9" w:rsidR="00DF5647" w:rsidRDefault="00DF5647" w:rsidP="00DF5647">
      <w:pPr>
        <w:pStyle w:val="Heading1"/>
      </w:pPr>
    </w:p>
    <w:p w14:paraId="04AFAC4C" w14:textId="62719375" w:rsidR="008468A4" w:rsidRDefault="008468A4" w:rsidP="008468A4"/>
    <w:p w14:paraId="3A32E405" w14:textId="501F7281" w:rsidR="008468A4" w:rsidRDefault="008468A4" w:rsidP="008468A4"/>
    <w:p w14:paraId="617896E7" w14:textId="7209523F" w:rsidR="008468A4" w:rsidRDefault="008468A4" w:rsidP="008468A4"/>
    <w:p w14:paraId="6AA534CC" w14:textId="72ED0673" w:rsidR="008468A4" w:rsidRDefault="008468A4" w:rsidP="008468A4"/>
    <w:p w14:paraId="0A1D50CF" w14:textId="3B8A8B44" w:rsidR="008468A4" w:rsidRDefault="008468A4" w:rsidP="008468A4"/>
    <w:p w14:paraId="4D0D75D6" w14:textId="69101DFC" w:rsidR="008468A4" w:rsidRDefault="008468A4" w:rsidP="008468A4"/>
    <w:p w14:paraId="2A5B4422" w14:textId="44E3B408" w:rsidR="008468A4" w:rsidRDefault="008468A4" w:rsidP="008468A4"/>
    <w:p w14:paraId="6E7E7816" w14:textId="6B5E5B33" w:rsidR="008468A4" w:rsidRDefault="008468A4" w:rsidP="008468A4"/>
    <w:p w14:paraId="1DDDA5CC" w14:textId="663CAD97" w:rsidR="008468A4" w:rsidRDefault="008468A4" w:rsidP="008468A4"/>
    <w:p w14:paraId="40DC5C29" w14:textId="044354FE" w:rsidR="008468A4" w:rsidRDefault="008468A4" w:rsidP="008468A4"/>
    <w:p w14:paraId="262051B7" w14:textId="26C24D52" w:rsidR="008468A4" w:rsidRDefault="008468A4" w:rsidP="008468A4"/>
    <w:p w14:paraId="071D0687" w14:textId="0FDF2715" w:rsidR="008468A4" w:rsidRDefault="008468A4" w:rsidP="008468A4"/>
    <w:p w14:paraId="7EEB0706" w14:textId="12DD7FE9" w:rsidR="008468A4" w:rsidRDefault="008468A4" w:rsidP="008468A4"/>
    <w:p w14:paraId="5680BF05" w14:textId="61C57387" w:rsidR="008468A4" w:rsidRDefault="008468A4" w:rsidP="008468A4"/>
    <w:p w14:paraId="6EEDE3AC" w14:textId="7EE76BD7" w:rsidR="008468A4" w:rsidRDefault="008468A4" w:rsidP="008468A4"/>
    <w:p w14:paraId="0F21125E" w14:textId="7ABF24A6" w:rsidR="008468A4" w:rsidRDefault="008468A4" w:rsidP="008468A4"/>
    <w:p w14:paraId="11EE000D" w14:textId="202D3B42" w:rsidR="008468A4" w:rsidRDefault="008468A4" w:rsidP="008468A4"/>
    <w:p w14:paraId="024719DD" w14:textId="766C3775" w:rsidR="008468A4" w:rsidRDefault="008468A4" w:rsidP="008468A4"/>
    <w:p w14:paraId="30987C24" w14:textId="09AD6571" w:rsidR="008468A4" w:rsidRDefault="008468A4" w:rsidP="008468A4"/>
    <w:p w14:paraId="5C19509A" w14:textId="17921D55" w:rsidR="008468A4" w:rsidRDefault="008468A4" w:rsidP="008468A4"/>
    <w:p w14:paraId="5B7C0186" w14:textId="77777777" w:rsidR="008468A4" w:rsidRPr="008468A4" w:rsidRDefault="008468A4" w:rsidP="008468A4"/>
    <w:p w14:paraId="661DEE29" w14:textId="6A76279D" w:rsidR="00DF5647" w:rsidRPr="00524352" w:rsidRDefault="00DF5647" w:rsidP="00C76A41">
      <w:pPr>
        <w:pStyle w:val="Heading1"/>
      </w:pPr>
      <w:bookmarkStart w:id="201" w:name="_Toc113280424"/>
      <w:bookmarkStart w:id="202" w:name="_Toc122462307"/>
      <w:r w:rsidRPr="00546945">
        <w:rPr>
          <w:rStyle w:val="normaltextrun"/>
          <w:rFonts w:cstheme="majorHAnsi"/>
        </w:rPr>
        <w:t xml:space="preserve">Introduction to Installing </w:t>
      </w:r>
      <w:proofErr w:type="spellStart"/>
      <w:r w:rsidRPr="00546945">
        <w:rPr>
          <w:rStyle w:val="normaltextrun"/>
          <w:rFonts w:cstheme="majorHAnsi"/>
        </w:rPr>
        <w:t>vThunder</w:t>
      </w:r>
      <w:proofErr w:type="spellEnd"/>
      <w:r w:rsidRPr="00546945">
        <w:rPr>
          <w:rStyle w:val="normaltextrun"/>
          <w:rFonts w:cstheme="majorHAnsi"/>
        </w:rPr>
        <w:t xml:space="preserve"> on AWS</w:t>
      </w:r>
      <w:bookmarkEnd w:id="201"/>
      <w:bookmarkEnd w:id="202"/>
      <w:r>
        <w:rPr>
          <w:rStyle w:val="eop"/>
          <w:rFonts w:ascii="Calibri" w:hAnsi="Calibri" w:cs="Calibri"/>
          <w:sz w:val="28"/>
          <w:szCs w:val="28"/>
        </w:rPr>
        <w:t> </w:t>
      </w:r>
    </w:p>
    <w:p w14:paraId="25468239" w14:textId="77777777" w:rsidR="00DF5647" w:rsidRPr="001F46D8" w:rsidRDefault="00DF5647" w:rsidP="00703B51">
      <w:pPr>
        <w:pStyle w:val="paragraph"/>
        <w:spacing w:before="0" w:beforeAutospacing="0" w:after="0" w:afterAutospacing="0"/>
        <w:jc w:val="both"/>
        <w:textAlignment w:val="baseline"/>
        <w:rPr>
          <w:rFonts w:ascii="Calibri" w:hAnsi="Calibri" w:cs="Calibri"/>
          <w:sz w:val="28"/>
          <w:szCs w:val="28"/>
        </w:rPr>
      </w:pPr>
      <w:proofErr w:type="spellStart"/>
      <w:r w:rsidRPr="001F46D8">
        <w:rPr>
          <w:rStyle w:val="normaltextrun"/>
          <w:rFonts w:ascii="Calibri" w:hAnsi="Calibri" w:cs="Calibri"/>
          <w:sz w:val="28"/>
          <w:szCs w:val="28"/>
        </w:rPr>
        <w:t>vThunder</w:t>
      </w:r>
      <w:proofErr w:type="spellEnd"/>
      <w:r w:rsidRPr="001F46D8">
        <w:rPr>
          <w:rStyle w:val="normaltextrun"/>
          <w:rFonts w:ascii="Calibri" w:hAnsi="Calibri" w:cs="Calibri"/>
          <w:sz w:val="28"/>
          <w:szCs w:val="28"/>
        </w:rPr>
        <w:t xml:space="preserve"> for Amazon Web Services is a fully operational, software-only version of the ACOS Series Server Load Balancer (SLB), or Application Delivery Controller (ADC) device. It is configurable by ACOS CLI, GUI, AXAPI, and Harmony Controller. For more information see Virtual Instances in Harmony Controller.</w:t>
      </w:r>
      <w:r w:rsidRPr="001F46D8">
        <w:rPr>
          <w:rStyle w:val="eop"/>
          <w:rFonts w:ascii="Calibri" w:hAnsi="Calibri" w:cs="Calibri"/>
          <w:sz w:val="28"/>
          <w:szCs w:val="28"/>
        </w:rPr>
        <w:t> </w:t>
      </w:r>
    </w:p>
    <w:p w14:paraId="1CFE8AB1" w14:textId="77777777" w:rsidR="00DF5647" w:rsidRPr="001F46D8" w:rsidRDefault="00DF5647" w:rsidP="00703B51">
      <w:pPr>
        <w:pStyle w:val="paragraph"/>
        <w:spacing w:before="0" w:beforeAutospacing="0" w:after="0" w:afterAutospacing="0"/>
        <w:jc w:val="both"/>
        <w:textAlignment w:val="baseline"/>
        <w:rPr>
          <w:rFonts w:ascii="Calibri" w:hAnsi="Calibri" w:cs="Calibri"/>
          <w:sz w:val="28"/>
          <w:szCs w:val="28"/>
        </w:rPr>
      </w:pPr>
      <w:proofErr w:type="spellStart"/>
      <w:r w:rsidRPr="001F46D8">
        <w:rPr>
          <w:rStyle w:val="normaltextrun"/>
          <w:rFonts w:ascii="Calibri" w:hAnsi="Calibri" w:cs="Calibri"/>
          <w:sz w:val="28"/>
          <w:szCs w:val="28"/>
        </w:rPr>
        <w:t>vThunder</w:t>
      </w:r>
      <w:proofErr w:type="spellEnd"/>
      <w:r w:rsidRPr="001F46D8">
        <w:rPr>
          <w:rStyle w:val="normaltextrun"/>
          <w:rFonts w:ascii="Calibri" w:hAnsi="Calibri" w:cs="Calibri"/>
          <w:sz w:val="28"/>
          <w:szCs w:val="28"/>
        </w:rPr>
        <w:t xml:space="preserve"> is a virtual appliance, yet it retains most of the functionality available on the hard</w:t>
      </w:r>
      <w:del w:id="203" w:author="Shubra Singh" w:date="2022-12-15T15:18:00Z">
        <w:r w:rsidRPr="001F46D8" w:rsidDel="003B0363">
          <w:rPr>
            <w:rStyle w:val="normaltextrun"/>
            <w:rFonts w:ascii="Calibri" w:hAnsi="Calibri" w:cs="Calibri"/>
            <w:sz w:val="28"/>
            <w:szCs w:val="28"/>
          </w:rPr>
          <w:delText xml:space="preserve">- </w:delText>
        </w:r>
      </w:del>
      <w:r w:rsidRPr="001F46D8">
        <w:rPr>
          <w:rStyle w:val="normaltextrun"/>
          <w:rFonts w:ascii="Calibri" w:hAnsi="Calibri" w:cs="Calibri"/>
          <w:sz w:val="28"/>
          <w:szCs w:val="28"/>
        </w:rPr>
        <w:t xml:space="preserve">ware based ACOS appliances. Managing </w:t>
      </w:r>
      <w:proofErr w:type="spellStart"/>
      <w:r w:rsidRPr="001F46D8">
        <w:rPr>
          <w:rStyle w:val="normaltextrun"/>
          <w:rFonts w:ascii="Calibri" w:hAnsi="Calibri" w:cs="Calibri"/>
          <w:sz w:val="28"/>
          <w:szCs w:val="28"/>
        </w:rPr>
        <w:t>vThunder</w:t>
      </w:r>
      <w:proofErr w:type="spellEnd"/>
      <w:r w:rsidRPr="001F46D8">
        <w:rPr>
          <w:rStyle w:val="normaltextrun"/>
          <w:rFonts w:ascii="Calibri" w:hAnsi="Calibri" w:cs="Calibri"/>
          <w:sz w:val="28"/>
          <w:szCs w:val="28"/>
        </w:rPr>
        <w:t xml:space="preserve"> is the same as managing hardware based ACOS device, and </w:t>
      </w:r>
      <w:proofErr w:type="spellStart"/>
      <w:r w:rsidRPr="001F46D8">
        <w:rPr>
          <w:rStyle w:val="normaltextrun"/>
          <w:rFonts w:ascii="Calibri" w:hAnsi="Calibri" w:cs="Calibri"/>
          <w:sz w:val="28"/>
          <w:szCs w:val="28"/>
        </w:rPr>
        <w:t>vThunder</w:t>
      </w:r>
      <w:proofErr w:type="spellEnd"/>
      <w:r w:rsidRPr="001F46D8">
        <w:rPr>
          <w:rStyle w:val="normaltextrun"/>
          <w:rFonts w:ascii="Calibri" w:hAnsi="Calibri" w:cs="Calibri"/>
          <w:sz w:val="28"/>
          <w:szCs w:val="28"/>
        </w:rPr>
        <w:t xml:space="preserve"> has the same CLI configurations and GUI presentation.</w:t>
      </w:r>
      <w:r w:rsidRPr="001F46D8">
        <w:rPr>
          <w:rStyle w:val="eop"/>
          <w:rFonts w:ascii="Calibri" w:hAnsi="Calibri" w:cs="Calibri"/>
          <w:sz w:val="28"/>
          <w:szCs w:val="28"/>
        </w:rPr>
        <w:t> </w:t>
      </w:r>
    </w:p>
    <w:p w14:paraId="6C1B74CD" w14:textId="77777777" w:rsidR="00DF5647" w:rsidRPr="001F46D8" w:rsidRDefault="00DF5647" w:rsidP="00703B51">
      <w:pPr>
        <w:pStyle w:val="paragraph"/>
        <w:spacing w:before="0" w:beforeAutospacing="0" w:after="0" w:afterAutospacing="0"/>
        <w:jc w:val="both"/>
        <w:textAlignment w:val="baseline"/>
        <w:rPr>
          <w:rFonts w:ascii="Calibri" w:hAnsi="Calibri" w:cs="Calibri"/>
          <w:sz w:val="28"/>
          <w:szCs w:val="28"/>
        </w:rPr>
      </w:pPr>
      <w:r w:rsidRPr="001F46D8">
        <w:rPr>
          <w:rStyle w:val="normaltextrun"/>
          <w:rFonts w:ascii="Calibri" w:hAnsi="Calibri" w:cs="Calibri"/>
          <w:sz w:val="28"/>
          <w:szCs w:val="28"/>
        </w:rPr>
        <w:t xml:space="preserve">The networking configuration for </w:t>
      </w:r>
      <w:proofErr w:type="spellStart"/>
      <w:r w:rsidRPr="001F46D8">
        <w:rPr>
          <w:rStyle w:val="normaltextrun"/>
          <w:rFonts w:ascii="Calibri" w:hAnsi="Calibri" w:cs="Calibri"/>
          <w:sz w:val="28"/>
          <w:szCs w:val="28"/>
        </w:rPr>
        <w:t>vThunder</w:t>
      </w:r>
      <w:proofErr w:type="spellEnd"/>
      <w:r w:rsidRPr="001F46D8">
        <w:rPr>
          <w:rStyle w:val="normaltextrun"/>
          <w:rFonts w:ascii="Calibri" w:hAnsi="Calibri" w:cs="Calibri"/>
          <w:sz w:val="28"/>
          <w:szCs w:val="28"/>
        </w:rPr>
        <w:t xml:space="preserve"> is also like hardware based ACOS devices.</w:t>
      </w:r>
    </w:p>
    <w:p w14:paraId="745CC7C4" w14:textId="77777777" w:rsidR="00DF5647" w:rsidRPr="001F46D8" w:rsidRDefault="00DF5647" w:rsidP="00703B51">
      <w:pPr>
        <w:pStyle w:val="paragraph"/>
        <w:spacing w:before="0" w:beforeAutospacing="0" w:after="0" w:afterAutospacing="0"/>
        <w:jc w:val="both"/>
        <w:textAlignment w:val="baseline"/>
        <w:rPr>
          <w:rFonts w:ascii="Calibri" w:hAnsi="Calibri" w:cs="Calibri"/>
          <w:sz w:val="28"/>
          <w:szCs w:val="28"/>
        </w:rPr>
      </w:pPr>
      <w:r w:rsidRPr="001F46D8">
        <w:rPr>
          <w:rStyle w:val="normaltextrun"/>
          <w:rFonts w:ascii="Calibri" w:hAnsi="Calibri" w:cs="Calibri"/>
          <w:sz w:val="28"/>
          <w:szCs w:val="28"/>
          <w:u w:val="single"/>
        </w:rPr>
        <w:t xml:space="preserve">A10 Networks brings Out-Of-Box template to deploy </w:t>
      </w:r>
      <w:proofErr w:type="spellStart"/>
      <w:r w:rsidRPr="001F46D8">
        <w:rPr>
          <w:rStyle w:val="normaltextrun"/>
          <w:rFonts w:ascii="Calibri" w:hAnsi="Calibri" w:cs="Calibri"/>
          <w:sz w:val="28"/>
          <w:szCs w:val="28"/>
          <w:u w:val="single"/>
        </w:rPr>
        <w:t>vThunder</w:t>
      </w:r>
      <w:proofErr w:type="spellEnd"/>
      <w:r w:rsidRPr="001F46D8">
        <w:rPr>
          <w:rStyle w:val="normaltextrun"/>
          <w:rFonts w:ascii="Calibri" w:hAnsi="Calibri" w:cs="Calibri"/>
          <w:sz w:val="28"/>
          <w:szCs w:val="28"/>
          <w:u w:val="single"/>
        </w:rPr>
        <w:t xml:space="preserve"> along with multiple features and functionality with pre-defined format into amazon cloud. </w:t>
      </w:r>
      <w:r w:rsidRPr="001F46D8">
        <w:rPr>
          <w:rStyle w:val="eop"/>
          <w:rFonts w:ascii="Calibri" w:hAnsi="Calibri" w:cs="Calibri"/>
          <w:sz w:val="28"/>
          <w:szCs w:val="28"/>
        </w:rPr>
        <w:t> </w:t>
      </w:r>
    </w:p>
    <w:p w14:paraId="2668AE9A" w14:textId="77777777" w:rsidR="00DF5647" w:rsidRPr="001F46D8" w:rsidRDefault="00DF5647" w:rsidP="00703B51">
      <w:pPr>
        <w:pStyle w:val="paragraph"/>
        <w:spacing w:before="0" w:beforeAutospacing="0" w:after="0" w:afterAutospacing="0"/>
        <w:jc w:val="both"/>
        <w:textAlignment w:val="baseline"/>
        <w:rPr>
          <w:rFonts w:ascii="Calibri" w:hAnsi="Calibri" w:cs="Calibri"/>
          <w:sz w:val="28"/>
          <w:szCs w:val="28"/>
        </w:rPr>
      </w:pPr>
      <w:r w:rsidRPr="001F46D8">
        <w:rPr>
          <w:rStyle w:val="normaltextrun"/>
          <w:rFonts w:ascii="Calibri" w:hAnsi="Calibri" w:cs="Calibri"/>
          <w:sz w:val="28"/>
          <w:szCs w:val="28"/>
        </w:rPr>
        <w:t>Please refer below section for more details.</w:t>
      </w:r>
      <w:r w:rsidRPr="001F46D8">
        <w:rPr>
          <w:rStyle w:val="eop"/>
          <w:rFonts w:ascii="Calibri" w:hAnsi="Calibri" w:cs="Calibri"/>
          <w:sz w:val="28"/>
          <w:szCs w:val="28"/>
        </w:rPr>
        <w:t> </w:t>
      </w:r>
    </w:p>
    <w:p w14:paraId="18FF224A" w14:textId="01C12D83" w:rsidR="00DF5647" w:rsidRPr="001F46D8" w:rsidRDefault="00987854" w:rsidP="00B02289">
      <w:pPr>
        <w:pStyle w:val="paragraph"/>
        <w:numPr>
          <w:ilvl w:val="0"/>
          <w:numId w:val="11"/>
        </w:numPr>
        <w:spacing w:before="0" w:beforeAutospacing="0" w:after="0" w:afterAutospacing="0"/>
        <w:jc w:val="both"/>
        <w:textAlignment w:val="baseline"/>
        <w:rPr>
          <w:rFonts w:ascii="Calibri" w:hAnsi="Calibri" w:cs="Calibri"/>
          <w:sz w:val="28"/>
          <w:szCs w:val="28"/>
        </w:rPr>
      </w:pPr>
      <w:r>
        <w:rPr>
          <w:rStyle w:val="normaltextrun"/>
          <w:rFonts w:ascii="Calibri" w:hAnsi="Calibri" w:cs="Calibri"/>
          <w:sz w:val="28"/>
          <w:szCs w:val="28"/>
          <w:lang w:val="en-US"/>
        </w:rPr>
        <w:t>Three</w:t>
      </w:r>
      <w:r w:rsidR="00DF5647" w:rsidRPr="001F46D8">
        <w:rPr>
          <w:rStyle w:val="normaltextrun"/>
          <w:rFonts w:ascii="Calibri" w:hAnsi="Calibri" w:cs="Calibri"/>
          <w:sz w:val="28"/>
          <w:szCs w:val="28"/>
          <w:lang w:val="en-US"/>
        </w:rPr>
        <w:t xml:space="preserve"> Network Card Interface (</w:t>
      </w:r>
      <w:r>
        <w:rPr>
          <w:rStyle w:val="normaltextrun"/>
          <w:rFonts w:ascii="Calibri" w:hAnsi="Calibri" w:cs="Calibri"/>
          <w:sz w:val="28"/>
          <w:szCs w:val="28"/>
          <w:lang w:val="en-US"/>
        </w:rPr>
        <w:t>3</w:t>
      </w:r>
      <w:r w:rsidR="00DF5647" w:rsidRPr="001F46D8">
        <w:rPr>
          <w:rStyle w:val="normaltextrun"/>
          <w:rFonts w:ascii="Calibri" w:hAnsi="Calibri" w:cs="Calibri"/>
          <w:sz w:val="28"/>
          <w:szCs w:val="28"/>
          <w:lang w:val="en-US"/>
        </w:rPr>
        <w:t>NIC).</w:t>
      </w:r>
      <w:r w:rsidR="00DF5647" w:rsidRPr="001F46D8">
        <w:rPr>
          <w:rStyle w:val="eop"/>
          <w:rFonts w:ascii="Calibri" w:hAnsi="Calibri" w:cs="Calibri"/>
          <w:sz w:val="28"/>
          <w:szCs w:val="28"/>
        </w:rPr>
        <w:t> </w:t>
      </w:r>
    </w:p>
    <w:p w14:paraId="137877F6" w14:textId="5D37B080" w:rsidR="00DF5647" w:rsidRDefault="00DF5647" w:rsidP="00B02289">
      <w:pPr>
        <w:pStyle w:val="paragraph"/>
        <w:numPr>
          <w:ilvl w:val="0"/>
          <w:numId w:val="11"/>
        </w:numPr>
        <w:spacing w:before="0" w:beforeAutospacing="0" w:after="0" w:afterAutospacing="0"/>
        <w:jc w:val="both"/>
        <w:textAlignment w:val="baseline"/>
        <w:rPr>
          <w:rStyle w:val="normaltextrun"/>
          <w:rFonts w:ascii="Calibri" w:hAnsi="Calibri" w:cs="Calibri"/>
          <w:sz w:val="28"/>
          <w:szCs w:val="28"/>
        </w:rPr>
      </w:pPr>
      <w:r w:rsidRPr="001F46D8">
        <w:rPr>
          <w:rStyle w:val="normaltextrun"/>
          <w:rFonts w:ascii="Calibri" w:hAnsi="Calibri" w:cs="Calibri"/>
          <w:sz w:val="28"/>
          <w:szCs w:val="28"/>
          <w:lang w:val="en-US"/>
        </w:rPr>
        <w:t>TLS/SSL Certification (SSL).</w:t>
      </w:r>
    </w:p>
    <w:p w14:paraId="03C77554" w14:textId="6650A33F" w:rsidR="00912CC0" w:rsidRDefault="005C0C23" w:rsidP="00B02289">
      <w:pPr>
        <w:pStyle w:val="ListParagraph"/>
        <w:numPr>
          <w:ilvl w:val="0"/>
          <w:numId w:val="11"/>
        </w:numPr>
        <w:jc w:val="both"/>
        <w:rPr>
          <w:szCs w:val="28"/>
        </w:rPr>
      </w:pPr>
      <w:r w:rsidRPr="00AA101D">
        <w:rPr>
          <w:szCs w:val="28"/>
        </w:rPr>
        <w:t>Server Load Balancer (SLB)</w:t>
      </w:r>
    </w:p>
    <w:p w14:paraId="3E938732" w14:textId="22D9C3BE" w:rsidR="007B4938" w:rsidRPr="007B4938" w:rsidRDefault="007B4938" w:rsidP="007B4938">
      <w:pPr>
        <w:pStyle w:val="ListParagraph"/>
        <w:numPr>
          <w:ilvl w:val="0"/>
          <w:numId w:val="11"/>
        </w:numPr>
        <w:jc w:val="both"/>
        <w:rPr>
          <w:szCs w:val="28"/>
        </w:rPr>
      </w:pPr>
      <w:r w:rsidRPr="009C2845">
        <w:rPr>
          <w:szCs w:val="28"/>
        </w:rPr>
        <w:t>A10 Global License Manager Integration</w:t>
      </w:r>
    </w:p>
    <w:p w14:paraId="0F9ED3CA" w14:textId="77777777" w:rsidR="00DF5647" w:rsidRPr="006051CD" w:rsidRDefault="00DF5647" w:rsidP="00C76A41">
      <w:pPr>
        <w:pStyle w:val="Heading1"/>
        <w:rPr>
          <w:rStyle w:val="eop"/>
        </w:rPr>
      </w:pPr>
      <w:bookmarkStart w:id="204" w:name="_Toc113280425"/>
      <w:bookmarkStart w:id="205" w:name="_Toc122462308"/>
      <w:r w:rsidRPr="006051CD">
        <w:rPr>
          <w:rStyle w:val="normaltextrun"/>
        </w:rPr>
        <w:t>Overview of AWS</w:t>
      </w:r>
      <w:bookmarkEnd w:id="204"/>
      <w:bookmarkEnd w:id="205"/>
      <w:r w:rsidRPr="006051CD">
        <w:rPr>
          <w:rStyle w:val="normaltextrun"/>
        </w:rPr>
        <w:t xml:space="preserve"> </w:t>
      </w:r>
      <w:r w:rsidRPr="006051CD">
        <w:rPr>
          <w:rStyle w:val="eop"/>
        </w:rPr>
        <w:t> </w:t>
      </w:r>
    </w:p>
    <w:p w14:paraId="5B2FA16E" w14:textId="77777777" w:rsidR="00DF5647" w:rsidRPr="001F46D8" w:rsidRDefault="00DF5647" w:rsidP="00DE69C5">
      <w:pPr>
        <w:jc w:val="both"/>
        <w:rPr>
          <w:rFonts w:cstheme="minorHAnsi"/>
          <w:color w:val="16191F"/>
          <w:szCs w:val="28"/>
          <w:shd w:val="clear" w:color="auto" w:fill="FFFFFF"/>
        </w:rPr>
      </w:pPr>
      <w:r w:rsidRPr="001F46D8">
        <w:rPr>
          <w:rFonts w:cstheme="minorHAnsi"/>
          <w:color w:val="16191F"/>
          <w:szCs w:val="28"/>
          <w:shd w:val="clear" w:color="auto" w:fill="FFFFFF"/>
        </w:rPr>
        <w:t>Amazon Web Services offers a broad set of global cloud-based products including compute, storage, databases, analytics, networking, mobile, developer tools, management tools, IoT, security, and enterprise applications: on-demand, available in seconds, with pay-as-you-go pricing. From data warehousing to deployment tools, directories to content delivery, over 200 AWS services are available. New services can be provisioned quickly, without the upfront fixed expense. </w:t>
      </w:r>
    </w:p>
    <w:p w14:paraId="4D50E9E1" w14:textId="77777777" w:rsidR="00DF5647" w:rsidRPr="001F46D8" w:rsidRDefault="00DF5647" w:rsidP="00DE69C5">
      <w:pPr>
        <w:jc w:val="both"/>
        <w:rPr>
          <w:rFonts w:cstheme="minorHAnsi"/>
          <w:szCs w:val="28"/>
        </w:rPr>
      </w:pPr>
      <w:r w:rsidRPr="001F46D8">
        <w:rPr>
          <w:rFonts w:cstheme="minorHAnsi"/>
          <w:szCs w:val="28"/>
        </w:rPr>
        <w:t>AWS uses the following tools to create and manage resources:</w:t>
      </w:r>
    </w:p>
    <w:p w14:paraId="34292C50" w14:textId="77777777" w:rsidR="00DF5647" w:rsidRPr="001F46D8" w:rsidRDefault="00DF5647" w:rsidP="00DE69C5">
      <w:pPr>
        <w:jc w:val="both"/>
        <w:rPr>
          <w:rFonts w:cstheme="minorHAnsi"/>
          <w:szCs w:val="28"/>
        </w:rPr>
      </w:pPr>
      <w:r w:rsidRPr="001F46D8">
        <w:rPr>
          <w:rFonts w:cstheme="minorHAnsi"/>
          <w:b/>
          <w:bCs/>
          <w:szCs w:val="28"/>
          <w:u w:val="single"/>
        </w:rPr>
        <w:t>AWS Portal</w:t>
      </w:r>
      <w:r w:rsidRPr="001F46D8">
        <w:rPr>
          <w:rFonts w:cstheme="minorHAnsi"/>
          <w:szCs w:val="28"/>
        </w:rPr>
        <w:t xml:space="preserve"> - A web console to create and monitor AWS resources. For more information: https://aws.amazon.com/console/</w:t>
      </w:r>
    </w:p>
    <w:p w14:paraId="2A95CF28" w14:textId="460FB791" w:rsidR="00DF5647" w:rsidRPr="001F46D8" w:rsidRDefault="00DF5647" w:rsidP="00DE69C5">
      <w:pPr>
        <w:pStyle w:val="NormalWeb"/>
        <w:shd w:val="clear" w:color="auto" w:fill="FFFFFF"/>
        <w:spacing w:before="0" w:beforeAutospacing="0" w:after="240" w:afterAutospacing="0" w:line="360" w:lineRule="atLeast"/>
        <w:jc w:val="both"/>
        <w:rPr>
          <w:rFonts w:asciiTheme="minorHAnsi" w:hAnsiTheme="minorHAnsi" w:cstheme="minorHAnsi"/>
          <w:color w:val="16191F"/>
          <w:sz w:val="28"/>
          <w:szCs w:val="28"/>
        </w:rPr>
      </w:pPr>
      <w:r w:rsidRPr="001F46D8">
        <w:rPr>
          <w:rFonts w:asciiTheme="minorHAnsi" w:hAnsiTheme="minorHAnsi" w:cstheme="minorHAnsi"/>
          <w:b/>
          <w:bCs/>
          <w:sz w:val="28"/>
          <w:szCs w:val="28"/>
          <w:u w:val="single"/>
        </w:rPr>
        <w:t>AWS CLI</w:t>
      </w:r>
      <w:r w:rsidRPr="001F46D8">
        <w:rPr>
          <w:rFonts w:asciiTheme="minorHAnsi" w:hAnsiTheme="minorHAnsi" w:cstheme="minorHAnsi"/>
          <w:b/>
          <w:bCs/>
          <w:sz w:val="28"/>
          <w:szCs w:val="28"/>
        </w:rPr>
        <w:t>—</w:t>
      </w:r>
      <w:r w:rsidRPr="001F46D8">
        <w:rPr>
          <w:rFonts w:asciiTheme="minorHAnsi" w:hAnsiTheme="minorHAnsi" w:cstheme="minorHAnsi"/>
          <w:color w:val="16191F"/>
          <w:sz w:val="28"/>
          <w:szCs w:val="28"/>
        </w:rPr>
        <w:t> </w:t>
      </w:r>
      <w:r w:rsidR="00546945" w:rsidRPr="001F46D8">
        <w:rPr>
          <w:rFonts w:asciiTheme="minorHAnsi" w:hAnsiTheme="minorHAnsi" w:cstheme="minorHAnsi"/>
          <w:color w:val="16191F"/>
          <w:sz w:val="28"/>
          <w:szCs w:val="28"/>
        </w:rPr>
        <w:t>T</w:t>
      </w:r>
      <w:r w:rsidRPr="001F46D8">
        <w:rPr>
          <w:rFonts w:asciiTheme="minorHAnsi" w:hAnsiTheme="minorHAnsi" w:cstheme="minorHAnsi"/>
          <w:color w:val="16191F"/>
          <w:sz w:val="28"/>
          <w:szCs w:val="28"/>
        </w:rPr>
        <w:t>he AWS CLI enables you to start running commands that implement functionality equivalent to that provided by the browser-based AWS Management Console from the command prompt in your terminal program:</w:t>
      </w:r>
    </w:p>
    <w:p w14:paraId="5039000E" w14:textId="77777777" w:rsidR="00DF5647" w:rsidRPr="001F46D8" w:rsidRDefault="00DF5647" w:rsidP="00DE69C5">
      <w:pPr>
        <w:pStyle w:val="NormalWeb"/>
        <w:numPr>
          <w:ilvl w:val="0"/>
          <w:numId w:val="4"/>
        </w:numPr>
        <w:shd w:val="clear" w:color="auto" w:fill="FFFFFF"/>
        <w:spacing w:before="0" w:beforeAutospacing="0" w:after="0" w:afterAutospacing="0" w:line="360" w:lineRule="atLeast"/>
        <w:jc w:val="both"/>
        <w:rPr>
          <w:rFonts w:asciiTheme="minorHAnsi" w:hAnsiTheme="minorHAnsi" w:cstheme="minorHAnsi"/>
          <w:color w:val="16191F"/>
          <w:sz w:val="28"/>
          <w:szCs w:val="28"/>
        </w:rPr>
      </w:pPr>
      <w:r w:rsidRPr="001F46D8">
        <w:rPr>
          <w:rFonts w:asciiTheme="minorHAnsi" w:hAnsiTheme="minorHAnsi" w:cstheme="minorHAnsi"/>
          <w:b/>
          <w:bCs/>
          <w:color w:val="16191F"/>
          <w:sz w:val="28"/>
          <w:szCs w:val="28"/>
        </w:rPr>
        <w:lastRenderedPageBreak/>
        <w:t>Linux shells</w:t>
      </w:r>
      <w:r w:rsidRPr="001F46D8">
        <w:rPr>
          <w:rFonts w:asciiTheme="minorHAnsi" w:hAnsiTheme="minorHAnsi" w:cstheme="minorHAnsi"/>
          <w:color w:val="16191F"/>
          <w:sz w:val="28"/>
          <w:szCs w:val="28"/>
        </w:rPr>
        <w:t> – Use common shell programs such as </w:t>
      </w:r>
      <w:hyperlink r:id="rId16" w:tgtFrame="_blank" w:history="1">
        <w:r w:rsidRPr="001F46D8">
          <w:rPr>
            <w:rStyle w:val="HTMLCode"/>
            <w:rFonts w:asciiTheme="minorHAnsi" w:hAnsiTheme="minorHAnsi" w:cstheme="minorHAnsi"/>
            <w:color w:val="0000FF"/>
            <w:sz w:val="28"/>
            <w:szCs w:val="28"/>
          </w:rPr>
          <w:t>bash</w:t>
        </w:r>
      </w:hyperlink>
      <w:r w:rsidRPr="001F46D8">
        <w:rPr>
          <w:rFonts w:asciiTheme="minorHAnsi" w:hAnsiTheme="minorHAnsi" w:cstheme="minorHAnsi"/>
          <w:color w:val="16191F"/>
          <w:sz w:val="28"/>
          <w:szCs w:val="28"/>
        </w:rPr>
        <w:t>, </w:t>
      </w:r>
      <w:proofErr w:type="spellStart"/>
      <w:r>
        <w:fldChar w:fldCharType="begin"/>
      </w:r>
      <w:r>
        <w:instrText>HYPERLINK "http://www.zsh.org/" \t "_blank"</w:instrText>
      </w:r>
      <w:r>
        <w:fldChar w:fldCharType="separate"/>
      </w:r>
      <w:r w:rsidRPr="001F46D8">
        <w:rPr>
          <w:rStyle w:val="HTMLCode"/>
          <w:rFonts w:asciiTheme="minorHAnsi" w:hAnsiTheme="minorHAnsi" w:cstheme="minorHAnsi"/>
          <w:color w:val="0000FF"/>
          <w:sz w:val="28"/>
          <w:szCs w:val="28"/>
        </w:rPr>
        <w:t>zsh</w:t>
      </w:r>
      <w:proofErr w:type="spellEnd"/>
      <w:r>
        <w:rPr>
          <w:rStyle w:val="HTMLCode"/>
          <w:rFonts w:asciiTheme="minorHAnsi" w:hAnsiTheme="minorHAnsi" w:cstheme="minorHAnsi"/>
          <w:color w:val="0000FF"/>
          <w:sz w:val="28"/>
          <w:szCs w:val="28"/>
        </w:rPr>
        <w:fldChar w:fldCharType="end"/>
      </w:r>
      <w:r w:rsidRPr="001F46D8">
        <w:rPr>
          <w:rFonts w:asciiTheme="minorHAnsi" w:hAnsiTheme="minorHAnsi" w:cstheme="minorHAnsi"/>
          <w:color w:val="16191F"/>
          <w:sz w:val="28"/>
          <w:szCs w:val="28"/>
        </w:rPr>
        <w:t>, and </w:t>
      </w:r>
      <w:proofErr w:type="spellStart"/>
      <w:r>
        <w:fldChar w:fldCharType="begin"/>
      </w:r>
      <w:r>
        <w:instrText>HYPERLINK "https://www.tcsh.org/" \t "_blank"</w:instrText>
      </w:r>
      <w:r>
        <w:fldChar w:fldCharType="separate"/>
      </w:r>
      <w:r w:rsidRPr="001F46D8">
        <w:rPr>
          <w:rStyle w:val="HTMLCode"/>
          <w:rFonts w:asciiTheme="minorHAnsi" w:hAnsiTheme="minorHAnsi" w:cstheme="minorHAnsi"/>
          <w:color w:val="0000FF"/>
          <w:sz w:val="28"/>
          <w:szCs w:val="28"/>
        </w:rPr>
        <w:t>tcsh</w:t>
      </w:r>
      <w:proofErr w:type="spellEnd"/>
      <w:r>
        <w:rPr>
          <w:rStyle w:val="HTMLCode"/>
          <w:rFonts w:asciiTheme="minorHAnsi" w:hAnsiTheme="minorHAnsi" w:cstheme="minorHAnsi"/>
          <w:color w:val="0000FF"/>
          <w:sz w:val="28"/>
          <w:szCs w:val="28"/>
        </w:rPr>
        <w:fldChar w:fldCharType="end"/>
      </w:r>
      <w:r w:rsidRPr="001F46D8">
        <w:rPr>
          <w:rFonts w:asciiTheme="minorHAnsi" w:hAnsiTheme="minorHAnsi" w:cstheme="minorHAnsi"/>
          <w:color w:val="16191F"/>
          <w:sz w:val="28"/>
          <w:szCs w:val="28"/>
        </w:rPr>
        <w:t> to run commands in Linux or macOS.</w:t>
      </w:r>
    </w:p>
    <w:p w14:paraId="35C400B6" w14:textId="77777777" w:rsidR="00DF5647" w:rsidRPr="001F46D8" w:rsidRDefault="00DF5647" w:rsidP="00DE69C5">
      <w:pPr>
        <w:pStyle w:val="NormalWeb"/>
        <w:numPr>
          <w:ilvl w:val="0"/>
          <w:numId w:val="4"/>
        </w:numPr>
        <w:shd w:val="clear" w:color="auto" w:fill="FFFFFF"/>
        <w:spacing w:before="0" w:beforeAutospacing="0" w:after="0" w:afterAutospacing="0" w:line="360" w:lineRule="atLeast"/>
        <w:jc w:val="both"/>
        <w:rPr>
          <w:rFonts w:asciiTheme="minorHAnsi" w:hAnsiTheme="minorHAnsi" w:cstheme="minorHAnsi"/>
          <w:color w:val="16191F"/>
          <w:sz w:val="28"/>
          <w:szCs w:val="28"/>
        </w:rPr>
      </w:pPr>
      <w:r w:rsidRPr="001F46D8">
        <w:rPr>
          <w:rFonts w:asciiTheme="minorHAnsi" w:hAnsiTheme="minorHAnsi" w:cstheme="minorHAnsi"/>
          <w:b/>
          <w:bCs/>
          <w:color w:val="16191F"/>
          <w:sz w:val="28"/>
          <w:szCs w:val="28"/>
        </w:rPr>
        <w:t>Windows command line</w:t>
      </w:r>
      <w:r w:rsidRPr="001F46D8">
        <w:rPr>
          <w:rFonts w:asciiTheme="minorHAnsi" w:hAnsiTheme="minorHAnsi" w:cstheme="minorHAnsi"/>
          <w:color w:val="16191F"/>
          <w:sz w:val="28"/>
          <w:szCs w:val="28"/>
        </w:rPr>
        <w:t> – On Windows, run commands at the Windows command prompt or in PowerShell.</w:t>
      </w:r>
    </w:p>
    <w:p w14:paraId="3B5C27F9" w14:textId="77777777" w:rsidR="00DF5647" w:rsidRPr="00C70EF6" w:rsidRDefault="00DF5647" w:rsidP="00DE69C5">
      <w:pPr>
        <w:pStyle w:val="NormalWeb"/>
        <w:numPr>
          <w:ilvl w:val="0"/>
          <w:numId w:val="4"/>
        </w:numPr>
        <w:shd w:val="clear" w:color="auto" w:fill="FFFFFF"/>
        <w:spacing w:before="0" w:beforeAutospacing="0" w:after="0" w:afterAutospacing="0" w:line="360" w:lineRule="atLeast"/>
        <w:jc w:val="both"/>
        <w:rPr>
          <w:rFonts w:asciiTheme="minorHAnsi" w:hAnsiTheme="minorHAnsi" w:cstheme="minorHAnsi"/>
          <w:color w:val="2E74B5" w:themeColor="accent5" w:themeShade="BF"/>
          <w:sz w:val="28"/>
          <w:szCs w:val="28"/>
        </w:rPr>
      </w:pPr>
      <w:r w:rsidRPr="001F46D8">
        <w:rPr>
          <w:rFonts w:asciiTheme="minorHAnsi" w:hAnsiTheme="minorHAnsi" w:cstheme="minorHAnsi"/>
          <w:b/>
          <w:bCs/>
          <w:color w:val="16191F"/>
          <w:sz w:val="28"/>
          <w:szCs w:val="28"/>
        </w:rPr>
        <w:t>Remotely</w:t>
      </w:r>
      <w:r w:rsidRPr="001F46D8">
        <w:rPr>
          <w:rFonts w:asciiTheme="minorHAnsi" w:hAnsiTheme="minorHAnsi" w:cstheme="minorHAnsi"/>
          <w:color w:val="16191F"/>
          <w:sz w:val="28"/>
          <w:szCs w:val="28"/>
        </w:rPr>
        <w:t> – Run commands on Amazon Elastic Compute Cloud (Amazon EC2) instances through a remote terminal program such as PuTTY or SSH, or with AWS Systems Manager.</w:t>
      </w:r>
      <w:r w:rsidRPr="001F46D8">
        <w:rPr>
          <w:rFonts w:asciiTheme="minorHAnsi" w:hAnsiTheme="minorHAnsi" w:cstheme="minorHAnsi"/>
          <w:sz w:val="28"/>
          <w:szCs w:val="28"/>
        </w:rPr>
        <w:t xml:space="preserve"> For more information: </w:t>
      </w:r>
      <w:r w:rsidRPr="00C70EF6">
        <w:rPr>
          <w:rFonts w:asciiTheme="minorHAnsi" w:hAnsiTheme="minorHAnsi" w:cstheme="minorHAnsi"/>
          <w:color w:val="2E74B5" w:themeColor="accent5" w:themeShade="BF"/>
          <w:sz w:val="28"/>
          <w:szCs w:val="28"/>
        </w:rPr>
        <w:t>http//docs.aws.amazon.com/cli/index.html?nc2=</w:t>
      </w:r>
      <w:proofErr w:type="spellStart"/>
      <w:r w:rsidRPr="00C70EF6">
        <w:rPr>
          <w:rFonts w:asciiTheme="minorHAnsi" w:hAnsiTheme="minorHAnsi" w:cstheme="minorHAnsi"/>
          <w:color w:val="2E74B5" w:themeColor="accent5" w:themeShade="BF"/>
          <w:sz w:val="28"/>
          <w:szCs w:val="28"/>
        </w:rPr>
        <w:t>h_ql_doc_cli</w:t>
      </w:r>
      <w:proofErr w:type="spellEnd"/>
    </w:p>
    <w:p w14:paraId="59765DD6" w14:textId="2B5B1CAA" w:rsidR="00DF5647" w:rsidRPr="001F46D8" w:rsidRDefault="00525D3E" w:rsidP="00DE69C5">
      <w:pPr>
        <w:pStyle w:val="NormalWeb"/>
        <w:shd w:val="clear" w:color="auto" w:fill="FFFFFF"/>
        <w:spacing w:before="0" w:beforeAutospacing="0" w:after="0" w:afterAutospacing="0" w:line="360" w:lineRule="atLeast"/>
        <w:ind w:left="720"/>
        <w:jc w:val="both"/>
        <w:rPr>
          <w:rFonts w:asciiTheme="minorHAnsi" w:hAnsiTheme="minorHAnsi" w:cstheme="minorHAnsi"/>
          <w:color w:val="16191F"/>
          <w:sz w:val="28"/>
          <w:szCs w:val="28"/>
        </w:rPr>
      </w:pPr>
      <w:r>
        <w:rPr>
          <w:noProof/>
          <w:lang w:eastAsia="en-US"/>
        </w:rPr>
        <w:drawing>
          <wp:inline distT="0" distB="0" distL="0" distR="0" wp14:anchorId="616776C1" wp14:editId="5925B429">
            <wp:extent cx="5913872" cy="231076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7"/>
                    <a:stretch>
                      <a:fillRect/>
                    </a:stretch>
                  </pic:blipFill>
                  <pic:spPr>
                    <a:xfrm>
                      <a:off x="0" y="0"/>
                      <a:ext cx="5914711" cy="2311093"/>
                    </a:xfrm>
                    <a:prstGeom prst="rect">
                      <a:avLst/>
                    </a:prstGeom>
                  </pic:spPr>
                </pic:pic>
              </a:graphicData>
            </a:graphic>
          </wp:inline>
        </w:drawing>
      </w:r>
    </w:p>
    <w:p w14:paraId="2CFAC78A" w14:textId="77777777" w:rsidR="00DF5647" w:rsidRPr="001F46D8" w:rsidRDefault="00DF5647" w:rsidP="00DE69C5">
      <w:pPr>
        <w:pStyle w:val="NormalWeb"/>
        <w:shd w:val="clear" w:color="auto" w:fill="FFFFFF"/>
        <w:spacing w:before="0" w:beforeAutospacing="0" w:after="0" w:afterAutospacing="0" w:line="360" w:lineRule="atLeast"/>
        <w:ind w:left="720"/>
        <w:jc w:val="both"/>
        <w:rPr>
          <w:rFonts w:asciiTheme="minorHAnsi" w:hAnsiTheme="minorHAnsi" w:cstheme="minorHAnsi"/>
          <w:color w:val="16191F"/>
          <w:sz w:val="28"/>
          <w:szCs w:val="28"/>
        </w:rPr>
      </w:pPr>
    </w:p>
    <w:p w14:paraId="2BC5C915" w14:textId="77777777" w:rsidR="00DF5647" w:rsidRPr="001F46D8" w:rsidRDefault="00DF5647" w:rsidP="00C76A41">
      <w:pPr>
        <w:pStyle w:val="Heading1"/>
      </w:pPr>
      <w:bookmarkStart w:id="206" w:name="_Toc112754248"/>
      <w:bookmarkStart w:id="207" w:name="_Toc122462309"/>
      <w:r w:rsidRPr="001F46D8">
        <w:t>Aws Terminology</w:t>
      </w:r>
      <w:bookmarkEnd w:id="206"/>
      <w:bookmarkEnd w:id="207"/>
    </w:p>
    <w:p w14:paraId="5DBFFD33" w14:textId="5CDAB11C" w:rsidR="00DF5647" w:rsidRPr="00940229" w:rsidRDefault="00DF5647" w:rsidP="0001401F">
      <w:pPr>
        <w:ind w:left="360"/>
        <w:rPr>
          <w:rFonts w:cstheme="minorHAnsi"/>
          <w:szCs w:val="28"/>
        </w:rPr>
      </w:pPr>
      <w:r w:rsidRPr="00940229">
        <w:rPr>
          <w:rFonts w:eastAsia="Times New Roman" w:cstheme="minorHAnsi"/>
          <w:b/>
          <w:bCs/>
          <w:szCs w:val="28"/>
          <w:lang w:eastAsia="en-IN"/>
        </w:rPr>
        <w:t>Access control list (ACL):</w:t>
      </w:r>
      <w:r w:rsidRPr="00940229">
        <w:rPr>
          <w:rFonts w:eastAsia="Times New Roman" w:cstheme="minorHAnsi"/>
          <w:szCs w:val="28"/>
          <w:lang w:eastAsia="en-IN"/>
        </w:rPr>
        <w:t> A firewall/security layer on the subnet level.</w:t>
      </w:r>
      <w:r w:rsidRPr="00940229">
        <w:rPr>
          <w:rFonts w:cstheme="minorHAnsi"/>
          <w:szCs w:val="28"/>
        </w:rPr>
        <w:t xml:space="preserve"> For more information </w:t>
      </w:r>
      <w:hyperlink r:id="rId18" w:history="1">
        <w:r w:rsidR="00D66467" w:rsidRPr="00CE5DB0">
          <w:rPr>
            <w:rStyle w:val="Hyperlink"/>
            <w:rFonts w:cstheme="minorHAnsi"/>
            <w:szCs w:val="28"/>
          </w:rPr>
          <w:t>h</w:t>
        </w:r>
        <w:r w:rsidR="00D66467" w:rsidRPr="00CE5DB0">
          <w:rPr>
            <w:rStyle w:val="Hyperlink"/>
            <w:rFonts w:eastAsia="Times New Roman" w:cstheme="minorHAnsi"/>
            <w:szCs w:val="28"/>
            <w:lang w:eastAsia="en-IN"/>
          </w:rPr>
          <w:t>ttps://docs.aws.amazon.com/AmazonS3/latest/userguide/acls.html</w:t>
        </w:r>
      </w:hyperlink>
      <w:r w:rsidR="00D66467">
        <w:rPr>
          <w:rFonts w:eastAsia="Times New Roman" w:cstheme="minorHAnsi"/>
          <w:szCs w:val="28"/>
          <w:lang w:eastAsia="en-IN"/>
        </w:rPr>
        <w:t xml:space="preserve"> </w:t>
      </w:r>
    </w:p>
    <w:p w14:paraId="19BE87B3" w14:textId="07594C38" w:rsidR="00DF5647" w:rsidRPr="00940229" w:rsidRDefault="00DF5647" w:rsidP="0001401F">
      <w:pPr>
        <w:shd w:val="clear" w:color="auto" w:fill="FFFFFF"/>
        <w:spacing w:before="100" w:beforeAutospacing="1" w:after="100" w:afterAutospacing="1" w:line="480" w:lineRule="atLeast"/>
        <w:ind w:left="360"/>
        <w:rPr>
          <w:rFonts w:eastAsia="Times New Roman" w:cstheme="minorHAnsi"/>
          <w:szCs w:val="28"/>
          <w:lang w:eastAsia="en-IN"/>
        </w:rPr>
      </w:pPr>
      <w:r w:rsidRPr="00940229">
        <w:rPr>
          <w:rFonts w:eastAsia="Times New Roman" w:cstheme="minorHAnsi"/>
          <w:b/>
          <w:bCs/>
          <w:szCs w:val="28"/>
          <w:lang w:eastAsia="en-IN"/>
        </w:rPr>
        <w:t>CloudWatch:</w:t>
      </w:r>
      <w:r w:rsidRPr="00940229">
        <w:rPr>
          <w:rFonts w:eastAsia="Times New Roman" w:cstheme="minorHAnsi"/>
          <w:szCs w:val="28"/>
          <w:lang w:eastAsia="en-IN"/>
        </w:rPr>
        <w:t> Service that allows you to monitor various elements of your AWS account.</w:t>
      </w:r>
      <w:r w:rsidRPr="00940229">
        <w:rPr>
          <w:rFonts w:cstheme="minorHAnsi"/>
          <w:szCs w:val="28"/>
        </w:rPr>
        <w:t xml:space="preserve"> For more information: </w:t>
      </w:r>
      <w:hyperlink r:id="rId19" w:history="1">
        <w:r w:rsidR="00D66467" w:rsidRPr="00CE5DB0">
          <w:rPr>
            <w:rStyle w:val="Hyperlink"/>
            <w:rFonts w:cstheme="minorHAnsi"/>
            <w:szCs w:val="28"/>
          </w:rPr>
          <w:t>h</w:t>
        </w:r>
        <w:r w:rsidR="00D66467" w:rsidRPr="00CE5DB0">
          <w:rPr>
            <w:rStyle w:val="Hyperlink"/>
            <w:rFonts w:eastAsia="Times New Roman" w:cstheme="minorHAnsi"/>
            <w:szCs w:val="28"/>
            <w:lang w:eastAsia="en-IN"/>
          </w:rPr>
          <w:t>ttps://docs.aws.amazon.com/cloudwatch/index.html</w:t>
        </w:r>
      </w:hyperlink>
      <w:r w:rsidR="00D66467">
        <w:rPr>
          <w:rFonts w:eastAsia="Times New Roman" w:cstheme="minorHAnsi"/>
          <w:color w:val="2E74B5" w:themeColor="accent5" w:themeShade="BF"/>
          <w:szCs w:val="28"/>
          <w:lang w:eastAsia="en-IN"/>
        </w:rPr>
        <w:t xml:space="preserve"> </w:t>
      </w:r>
    </w:p>
    <w:p w14:paraId="26B0290F" w14:textId="39DD0888" w:rsidR="00DF5647" w:rsidRPr="00940229" w:rsidRDefault="00DF5647" w:rsidP="0001401F">
      <w:pPr>
        <w:shd w:val="clear" w:color="auto" w:fill="FFFFFF"/>
        <w:spacing w:before="100" w:beforeAutospacing="1" w:after="100" w:afterAutospacing="1" w:line="480" w:lineRule="atLeast"/>
        <w:ind w:left="360"/>
        <w:rPr>
          <w:rFonts w:eastAsia="Times New Roman" w:cstheme="minorHAnsi"/>
          <w:szCs w:val="28"/>
          <w:lang w:eastAsia="en-IN"/>
        </w:rPr>
      </w:pPr>
      <w:r w:rsidRPr="00940229">
        <w:rPr>
          <w:rFonts w:eastAsia="Times New Roman" w:cstheme="minorHAnsi"/>
          <w:b/>
          <w:bCs/>
          <w:szCs w:val="28"/>
          <w:lang w:eastAsia="en-IN"/>
        </w:rPr>
        <w:t>Lambda:</w:t>
      </w:r>
      <w:r w:rsidRPr="00940229">
        <w:rPr>
          <w:rFonts w:eastAsia="Times New Roman" w:cstheme="minorHAnsi"/>
          <w:szCs w:val="28"/>
          <w:lang w:eastAsia="en-IN"/>
        </w:rPr>
        <w:t> Serverless computing that will replace EC2 instances, for the most part.</w:t>
      </w:r>
      <w:r w:rsidRPr="00940229">
        <w:rPr>
          <w:rFonts w:cstheme="minorHAnsi"/>
          <w:szCs w:val="28"/>
        </w:rPr>
        <w:t xml:space="preserve"> For more information: </w:t>
      </w:r>
      <w:hyperlink r:id="rId20" w:history="1">
        <w:r w:rsidR="00D66467" w:rsidRPr="00CE5DB0">
          <w:rPr>
            <w:rStyle w:val="Hyperlink"/>
            <w:rFonts w:cstheme="minorHAnsi"/>
            <w:szCs w:val="28"/>
          </w:rPr>
          <w:t>h</w:t>
        </w:r>
        <w:r w:rsidR="00D66467" w:rsidRPr="00CE5DB0">
          <w:rPr>
            <w:rStyle w:val="Hyperlink"/>
            <w:rFonts w:eastAsia="Times New Roman" w:cstheme="minorHAnsi"/>
            <w:szCs w:val="28"/>
            <w:lang w:eastAsia="en-IN"/>
          </w:rPr>
          <w:t>ttps://docs.aws.amazon.com/lambda/latest/dg/welcome.html</w:t>
        </w:r>
      </w:hyperlink>
      <w:r w:rsidR="00D66467">
        <w:rPr>
          <w:rFonts w:eastAsia="Times New Roman" w:cstheme="minorHAnsi"/>
          <w:color w:val="2E74B5" w:themeColor="accent5" w:themeShade="BF"/>
          <w:szCs w:val="28"/>
          <w:lang w:eastAsia="en-IN"/>
        </w:rPr>
        <w:t xml:space="preserve"> </w:t>
      </w:r>
    </w:p>
    <w:p w14:paraId="4F23ED94" w14:textId="3362A386" w:rsidR="00DF5647" w:rsidRPr="00940229" w:rsidRDefault="00DF5647" w:rsidP="0001401F">
      <w:pPr>
        <w:shd w:val="clear" w:color="auto" w:fill="FFFFFF"/>
        <w:spacing w:before="100" w:beforeAutospacing="1" w:after="100" w:afterAutospacing="1" w:line="480" w:lineRule="atLeast"/>
        <w:ind w:left="360"/>
        <w:rPr>
          <w:rFonts w:eastAsia="Times New Roman" w:cstheme="minorHAnsi"/>
          <w:color w:val="2E74B5" w:themeColor="accent5" w:themeShade="BF"/>
          <w:szCs w:val="28"/>
          <w:lang w:eastAsia="en-IN"/>
        </w:rPr>
      </w:pPr>
      <w:r w:rsidRPr="00940229">
        <w:rPr>
          <w:rFonts w:eastAsia="Times New Roman" w:cstheme="minorHAnsi"/>
          <w:b/>
          <w:bCs/>
          <w:szCs w:val="28"/>
          <w:lang w:eastAsia="en-IN"/>
        </w:rPr>
        <w:t>Security group (SG):</w:t>
      </w:r>
      <w:r w:rsidRPr="00940229">
        <w:rPr>
          <w:rFonts w:eastAsia="Times New Roman" w:cstheme="minorHAnsi"/>
          <w:szCs w:val="28"/>
          <w:lang w:eastAsia="en-IN"/>
        </w:rPr>
        <w:t> Firewall/security layer on the server/instance level.</w:t>
      </w:r>
      <w:r w:rsidRPr="00940229">
        <w:rPr>
          <w:rFonts w:cstheme="minorHAnsi"/>
          <w:szCs w:val="28"/>
        </w:rPr>
        <w:t xml:space="preserve"> For more information </w:t>
      </w:r>
      <w:hyperlink r:id="rId21" w:history="1">
        <w:r w:rsidR="00D66467" w:rsidRPr="00CE5DB0">
          <w:rPr>
            <w:rStyle w:val="Hyperlink"/>
            <w:rFonts w:cstheme="minorHAnsi"/>
            <w:szCs w:val="28"/>
          </w:rPr>
          <w:t>h</w:t>
        </w:r>
        <w:r w:rsidR="00D66467" w:rsidRPr="00CE5DB0">
          <w:rPr>
            <w:rStyle w:val="Hyperlink"/>
            <w:rFonts w:eastAsia="Times New Roman" w:cstheme="minorHAnsi"/>
            <w:szCs w:val="28"/>
            <w:lang w:eastAsia="en-IN"/>
          </w:rPr>
          <w:t>ttps://docs.aws.amazon.com/AWSEC2/latest/UserGuide/ec2-security-groups.html</w:t>
        </w:r>
      </w:hyperlink>
      <w:r w:rsidR="00D66467">
        <w:rPr>
          <w:rFonts w:eastAsia="Times New Roman" w:cstheme="minorHAnsi"/>
          <w:color w:val="2E74B5" w:themeColor="accent5" w:themeShade="BF"/>
          <w:szCs w:val="28"/>
          <w:lang w:eastAsia="en-IN"/>
        </w:rPr>
        <w:t xml:space="preserve"> </w:t>
      </w:r>
    </w:p>
    <w:p w14:paraId="305E2B65" w14:textId="4420BC05" w:rsidR="00DF5647" w:rsidRPr="00940229" w:rsidRDefault="00DF5647" w:rsidP="0001401F">
      <w:pPr>
        <w:shd w:val="clear" w:color="auto" w:fill="FFFFFF"/>
        <w:spacing w:before="100" w:beforeAutospacing="1" w:after="100" w:afterAutospacing="1" w:line="480" w:lineRule="atLeast"/>
        <w:ind w:left="360"/>
        <w:rPr>
          <w:rFonts w:eastAsia="Times New Roman" w:cstheme="minorHAnsi"/>
          <w:color w:val="2E74B5" w:themeColor="accent5" w:themeShade="BF"/>
          <w:szCs w:val="28"/>
          <w:lang w:eastAsia="en-IN"/>
        </w:rPr>
      </w:pPr>
      <w:r w:rsidRPr="00940229">
        <w:rPr>
          <w:rFonts w:eastAsia="Times New Roman" w:cstheme="minorHAnsi"/>
          <w:b/>
          <w:bCs/>
          <w:szCs w:val="28"/>
          <w:lang w:eastAsia="en-IN"/>
        </w:rPr>
        <w:t>Subnet:</w:t>
      </w:r>
      <w:r w:rsidRPr="00940229">
        <w:rPr>
          <w:rFonts w:eastAsia="Times New Roman" w:cstheme="minorHAnsi"/>
          <w:szCs w:val="28"/>
          <w:lang w:eastAsia="en-IN"/>
        </w:rPr>
        <w:t> A subsection of a network and generally includes all the computers in a specific location.</w:t>
      </w:r>
      <w:r w:rsidRPr="00940229">
        <w:rPr>
          <w:rFonts w:cstheme="minorHAnsi"/>
          <w:szCs w:val="28"/>
        </w:rPr>
        <w:t xml:space="preserve"> For more information: </w:t>
      </w:r>
      <w:hyperlink r:id="rId22" w:history="1">
        <w:r w:rsidR="00D66467" w:rsidRPr="00CE5DB0">
          <w:rPr>
            <w:rStyle w:val="Hyperlink"/>
            <w:rFonts w:cstheme="minorHAnsi"/>
            <w:szCs w:val="28"/>
          </w:rPr>
          <w:t>h</w:t>
        </w:r>
        <w:r w:rsidR="00D66467" w:rsidRPr="00CE5DB0">
          <w:rPr>
            <w:rStyle w:val="Hyperlink"/>
            <w:rFonts w:eastAsia="Times New Roman" w:cstheme="minorHAnsi"/>
            <w:szCs w:val="28"/>
            <w:lang w:eastAsia="en-IN"/>
          </w:rPr>
          <w:t>ttps://docs.aws.amazon.com/AWSCloudFormation/latest/UserGuide/aws-resource-ec2-subnet.html</w:t>
        </w:r>
      </w:hyperlink>
      <w:r w:rsidR="00D66467">
        <w:rPr>
          <w:rFonts w:eastAsia="Times New Roman" w:cstheme="minorHAnsi"/>
          <w:color w:val="2E74B5" w:themeColor="accent5" w:themeShade="BF"/>
          <w:szCs w:val="28"/>
          <w:lang w:eastAsia="en-IN"/>
        </w:rPr>
        <w:t xml:space="preserve"> </w:t>
      </w:r>
    </w:p>
    <w:p w14:paraId="27B3995C" w14:textId="0123E842" w:rsidR="00DF5647" w:rsidRPr="00940229" w:rsidRDefault="00DF5647" w:rsidP="0001401F">
      <w:pPr>
        <w:shd w:val="clear" w:color="auto" w:fill="FFFFFF"/>
        <w:spacing w:before="100" w:beforeAutospacing="1" w:after="100" w:afterAutospacing="1" w:line="480" w:lineRule="atLeast"/>
        <w:ind w:left="360"/>
        <w:rPr>
          <w:rFonts w:eastAsia="Times New Roman" w:cstheme="minorHAnsi"/>
          <w:szCs w:val="28"/>
          <w:lang w:eastAsia="en-IN"/>
        </w:rPr>
      </w:pPr>
      <w:r w:rsidRPr="00940229">
        <w:rPr>
          <w:rFonts w:eastAsia="Times New Roman" w:cstheme="minorHAnsi"/>
          <w:b/>
          <w:bCs/>
          <w:szCs w:val="28"/>
          <w:lang w:eastAsia="en-IN"/>
        </w:rPr>
        <w:t>Virtual Private Cloud (VPC):</w:t>
      </w:r>
      <w:r w:rsidRPr="00940229">
        <w:rPr>
          <w:rFonts w:eastAsia="Times New Roman" w:cstheme="minorHAnsi"/>
          <w:szCs w:val="28"/>
          <w:lang w:eastAsia="en-IN"/>
        </w:rPr>
        <w:t> A private subsection of AWS you control and in which you can place AWS resources.</w:t>
      </w:r>
      <w:r w:rsidRPr="00940229">
        <w:rPr>
          <w:rFonts w:cstheme="minorHAnsi"/>
          <w:szCs w:val="28"/>
        </w:rPr>
        <w:t xml:space="preserve"> For more information: </w:t>
      </w:r>
      <w:hyperlink r:id="rId23" w:history="1">
        <w:r w:rsidR="00D66467" w:rsidRPr="00CE5DB0">
          <w:rPr>
            <w:rStyle w:val="Hyperlink"/>
            <w:rFonts w:cstheme="minorHAnsi"/>
            <w:szCs w:val="28"/>
          </w:rPr>
          <w:t>h</w:t>
        </w:r>
        <w:r w:rsidR="00D66467" w:rsidRPr="00CE5DB0">
          <w:rPr>
            <w:rStyle w:val="Hyperlink"/>
            <w:rFonts w:eastAsia="Times New Roman" w:cstheme="minorHAnsi"/>
            <w:szCs w:val="28"/>
            <w:lang w:eastAsia="en-IN"/>
          </w:rPr>
          <w:t>ttps://docs.aws.amazon.com/vpc/latest/userguide/what-is-amazon-vpc.html</w:t>
        </w:r>
      </w:hyperlink>
      <w:r w:rsidR="00D66467">
        <w:rPr>
          <w:rFonts w:eastAsia="Times New Roman" w:cstheme="minorHAnsi"/>
          <w:color w:val="2E74B5" w:themeColor="accent5" w:themeShade="BF"/>
          <w:szCs w:val="28"/>
          <w:lang w:eastAsia="en-IN"/>
        </w:rPr>
        <w:t xml:space="preserve"> </w:t>
      </w:r>
    </w:p>
    <w:p w14:paraId="300F25D4" w14:textId="3E6A4792" w:rsidR="00DF5647" w:rsidRPr="006051CD" w:rsidRDefault="00DF5647">
      <w:pPr>
        <w:pStyle w:val="Heading1"/>
        <w:pPrChange w:id="208" w:author="Shubra Singh" w:date="2022-12-20T20:58:00Z">
          <w:pPr>
            <w:pStyle w:val="Heading1"/>
            <w:jc w:val="right"/>
          </w:pPr>
        </w:pPrChange>
      </w:pPr>
      <w:bookmarkStart w:id="209" w:name="_Toc113280426"/>
      <w:bookmarkStart w:id="210" w:name="_Toc122462310"/>
      <w:r w:rsidRPr="006051CD">
        <w:t xml:space="preserve">CloudFormation Template – </w:t>
      </w:r>
      <w:r w:rsidR="00C30879">
        <w:t>3</w:t>
      </w:r>
      <w:r w:rsidRPr="006051CD">
        <w:t xml:space="preserve">NIC </w:t>
      </w:r>
      <w:r w:rsidR="00C30879">
        <w:t>_2</w:t>
      </w:r>
      <w:r w:rsidRPr="006051CD">
        <w:t>VM</w:t>
      </w:r>
      <w:r w:rsidR="00C30879">
        <w:t xml:space="preserve"> _</w:t>
      </w:r>
      <w:proofErr w:type="spellStart"/>
      <w:r w:rsidR="00C30879">
        <w:t>HA</w:t>
      </w:r>
      <w:r w:rsidR="00A70975">
        <w:t>_</w:t>
      </w:r>
      <w:r w:rsidR="007B4938">
        <w:t>GLM_</w:t>
      </w:r>
      <w:r w:rsidR="000C5BBC">
        <w:t>P</w:t>
      </w:r>
      <w:r w:rsidR="006F16DC">
        <w:t>vt</w:t>
      </w:r>
      <w:r w:rsidR="000C5BBC">
        <w:t>VIP</w:t>
      </w:r>
      <w:bookmarkEnd w:id="209"/>
      <w:bookmarkEnd w:id="210"/>
      <w:proofErr w:type="spellEnd"/>
    </w:p>
    <w:p w14:paraId="502B13D3" w14:textId="77777777" w:rsidR="00DF5647" w:rsidRPr="001F46D8" w:rsidRDefault="00DF5647" w:rsidP="00C76A41">
      <w:pPr>
        <w:pStyle w:val="Heading2"/>
      </w:pPr>
      <w:bookmarkStart w:id="211" w:name="_Toc99031793"/>
      <w:bookmarkStart w:id="212" w:name="_Toc113280427"/>
      <w:bookmarkStart w:id="213" w:name="_Toc122462311"/>
      <w:r w:rsidRPr="001F46D8">
        <w:t>Overview</w:t>
      </w:r>
      <w:bookmarkEnd w:id="211"/>
      <w:bookmarkEnd w:id="212"/>
      <w:bookmarkEnd w:id="213"/>
    </w:p>
    <w:p w14:paraId="1FA46F61" w14:textId="30DB67A2" w:rsidR="00DF5647" w:rsidRPr="001F46D8" w:rsidRDefault="00DF5647" w:rsidP="00DE69C5">
      <w:pPr>
        <w:jc w:val="both"/>
        <w:rPr>
          <w:szCs w:val="28"/>
        </w:rPr>
      </w:pPr>
      <w:del w:id="214" w:author="Shubra Singh" w:date="2022-12-20T20:26:00Z">
        <w:r w:rsidDel="0090321E">
          <w:tab/>
        </w:r>
      </w:del>
      <w:r w:rsidRPr="001F46D8">
        <w:rPr>
          <w:szCs w:val="28"/>
        </w:rPr>
        <w:t xml:space="preserve">CloudFormation template to create </w:t>
      </w:r>
      <w:r w:rsidR="00C30879">
        <w:rPr>
          <w:szCs w:val="28"/>
        </w:rPr>
        <w:t>3</w:t>
      </w:r>
      <w:r w:rsidRPr="001F46D8">
        <w:rPr>
          <w:szCs w:val="28"/>
        </w:rPr>
        <w:t xml:space="preserve">NIC </w:t>
      </w:r>
      <w:r w:rsidR="00C30879">
        <w:rPr>
          <w:szCs w:val="28"/>
        </w:rPr>
        <w:t>2</w:t>
      </w:r>
      <w:r w:rsidRPr="001F46D8">
        <w:rPr>
          <w:szCs w:val="28"/>
        </w:rPr>
        <w:t xml:space="preserve"> </w:t>
      </w:r>
      <w:proofErr w:type="spellStart"/>
      <w:r w:rsidRPr="001F46D8">
        <w:rPr>
          <w:szCs w:val="28"/>
        </w:rPr>
        <w:t>vThunder</w:t>
      </w:r>
      <w:proofErr w:type="spellEnd"/>
      <w:r w:rsidRPr="001F46D8">
        <w:rPr>
          <w:szCs w:val="28"/>
        </w:rPr>
        <w:t xml:space="preserve"> instances on A</w:t>
      </w:r>
      <w:r w:rsidR="00CB253D">
        <w:rPr>
          <w:szCs w:val="28"/>
        </w:rPr>
        <w:t>WS</w:t>
      </w:r>
      <w:r w:rsidRPr="001F46D8">
        <w:rPr>
          <w:szCs w:val="28"/>
        </w:rPr>
        <w:t xml:space="preserve"> </w:t>
      </w:r>
      <w:r w:rsidR="00E31E54">
        <w:rPr>
          <w:szCs w:val="28"/>
        </w:rPr>
        <w:t xml:space="preserve"> </w:t>
      </w:r>
      <w:r w:rsidRPr="001F46D8">
        <w:rPr>
          <w:szCs w:val="28"/>
        </w:rPr>
        <w:t>portal.</w:t>
      </w:r>
    </w:p>
    <w:p w14:paraId="02519B08" w14:textId="77777777" w:rsidR="00DF5647" w:rsidRPr="001F46D8" w:rsidRDefault="00DF5647" w:rsidP="00C76A41">
      <w:pPr>
        <w:pStyle w:val="Heading2"/>
      </w:pPr>
      <w:bookmarkStart w:id="215" w:name="_Toc113280428"/>
      <w:bookmarkStart w:id="216" w:name="_Toc122462312"/>
      <w:r w:rsidRPr="001F46D8">
        <w:t>Prerequisites</w:t>
      </w:r>
      <w:bookmarkEnd w:id="215"/>
      <w:bookmarkEnd w:id="216"/>
    </w:p>
    <w:p w14:paraId="492914B4" w14:textId="77777777" w:rsidR="0090321E" w:rsidRPr="00C8400E" w:rsidRDefault="0090321E" w:rsidP="0090321E">
      <w:pPr>
        <w:pStyle w:val="Heading3"/>
        <w:rPr>
          <w:ins w:id="217" w:author="Shubra Singh" w:date="2022-12-20T20:26:00Z"/>
        </w:rPr>
      </w:pPr>
      <w:bookmarkStart w:id="218" w:name="_Toc121685647"/>
      <w:bookmarkStart w:id="219" w:name="_Toc122462313"/>
      <w:ins w:id="220" w:author="Shubra Singh" w:date="2022-12-20T20:26:00Z">
        <w:r w:rsidRPr="001C182B">
          <w:t>AWS Account &amp; Subscription.</w:t>
        </w:r>
        <w:bookmarkEnd w:id="218"/>
        <w:bookmarkEnd w:id="219"/>
      </w:ins>
    </w:p>
    <w:p w14:paraId="480C1009" w14:textId="77777777" w:rsidR="0090321E" w:rsidRDefault="0090321E" w:rsidP="0090321E">
      <w:pPr>
        <w:rPr>
          <w:ins w:id="221" w:author="Shubra Singh" w:date="2022-12-20T20:26:00Z"/>
        </w:rPr>
      </w:pPr>
      <w:ins w:id="222" w:author="Shubra Singh" w:date="2022-12-20T20:26:00Z">
        <w:r>
          <w:t xml:space="preserve">Generate </w:t>
        </w:r>
        <w:proofErr w:type="spellStart"/>
        <w:r>
          <w:t>access_key_id</w:t>
        </w:r>
        <w:proofErr w:type="spellEnd"/>
        <w:r>
          <w:t xml:space="preserve"> and </w:t>
        </w:r>
        <w:proofErr w:type="spellStart"/>
        <w:r>
          <w:t>secret_access_key</w:t>
        </w:r>
        <w:proofErr w:type="spellEnd"/>
        <w:r>
          <w:t xml:space="preserve"> if you don’t have it. For more details visit:</w:t>
        </w:r>
      </w:ins>
    </w:p>
    <w:p w14:paraId="11D01086" w14:textId="77777777" w:rsidR="0090321E" w:rsidRDefault="0090321E" w:rsidP="0090321E">
      <w:pPr>
        <w:rPr>
          <w:ins w:id="223" w:author="Shubra Singh" w:date="2022-12-20T20:26:00Z"/>
        </w:rPr>
      </w:pPr>
      <w:ins w:id="224" w:author="Shubra Singh" w:date="2022-12-20T20:26:00Z">
        <w:r>
          <w:fldChar w:fldCharType="begin"/>
        </w:r>
        <w:r>
          <w:instrText>HYPERLINK "https://docs.aws.amazon.com/powershell/latest/userguide/pstools-appendix-sign-up.html"</w:instrText>
        </w:r>
        <w:r>
          <w:fldChar w:fldCharType="separate"/>
        </w:r>
        <w:r w:rsidRPr="001C182B">
          <w:rPr>
            <w:rStyle w:val="Hyperlink"/>
          </w:rPr>
          <w:t>https://docs.aws.amazon.com/powershell/latest/userguide/pstools-appendix-sign-up.html</w:t>
        </w:r>
        <w:r>
          <w:rPr>
            <w:rStyle w:val="Hyperlink"/>
          </w:rPr>
          <w:fldChar w:fldCharType="end"/>
        </w:r>
      </w:ins>
    </w:p>
    <w:p w14:paraId="7616A3B1" w14:textId="77777777" w:rsidR="0090321E" w:rsidRDefault="0090321E" w:rsidP="0090321E">
      <w:pPr>
        <w:pStyle w:val="Heading3"/>
        <w:rPr>
          <w:ins w:id="225" w:author="Shubra Singh" w:date="2022-12-20T20:26:00Z"/>
        </w:rPr>
      </w:pPr>
      <w:bookmarkStart w:id="226" w:name="_Toc121685648"/>
      <w:bookmarkStart w:id="227" w:name="_Toc122462314"/>
      <w:ins w:id="228" w:author="Shubra Singh" w:date="2022-12-20T20:26:00Z">
        <w:r>
          <w:t>AWS Account and Environment Setup to Run CFT Template [One Time Step]</w:t>
        </w:r>
        <w:bookmarkEnd w:id="226"/>
        <w:bookmarkEnd w:id="227"/>
      </w:ins>
    </w:p>
    <w:p w14:paraId="5D92B449" w14:textId="77777777" w:rsidR="0090321E" w:rsidRDefault="0090321E" w:rsidP="0090321E">
      <w:pPr>
        <w:pStyle w:val="ListParagraph"/>
        <w:numPr>
          <w:ilvl w:val="0"/>
          <w:numId w:val="38"/>
        </w:numPr>
        <w:rPr>
          <w:ins w:id="229" w:author="Shubra Singh" w:date="2022-12-20T20:26:00Z"/>
        </w:rPr>
      </w:pPr>
      <w:ins w:id="230" w:author="Shubra Singh" w:date="2022-12-20T20:26:00Z">
        <w:r>
          <w:t>Download and install python setup using following link:</w:t>
        </w:r>
      </w:ins>
    </w:p>
    <w:p w14:paraId="601B3F71" w14:textId="77777777" w:rsidR="0090321E" w:rsidRDefault="0090321E" w:rsidP="0090321E">
      <w:pPr>
        <w:pStyle w:val="ListParagraph"/>
        <w:ind w:left="1080"/>
        <w:rPr>
          <w:ins w:id="231" w:author="Shubra Singh" w:date="2022-12-20T20:26:00Z"/>
        </w:rPr>
      </w:pPr>
      <w:ins w:id="232" w:author="Shubra Singh" w:date="2022-12-20T20:26:00Z">
        <w:r>
          <w:fldChar w:fldCharType="begin"/>
        </w:r>
        <w:r>
          <w:instrText>HYPERLINK "https://www.python.org/ftp/python/3.8.5/python-3.8.5-amd64.exe"</w:instrText>
        </w:r>
        <w:r>
          <w:fldChar w:fldCharType="separate"/>
        </w:r>
        <w:r w:rsidRPr="00AE7C85">
          <w:rPr>
            <w:rStyle w:val="Hyperlink"/>
          </w:rPr>
          <w:t>https://www.python.org/ftp/python/3.8.5/python-3.8.5-amd64.exe</w:t>
        </w:r>
        <w:r>
          <w:rPr>
            <w:rStyle w:val="Hyperlink"/>
          </w:rPr>
          <w:fldChar w:fldCharType="end"/>
        </w:r>
      </w:ins>
    </w:p>
    <w:p w14:paraId="105DB39C" w14:textId="77777777" w:rsidR="0090321E" w:rsidRDefault="0090321E" w:rsidP="0090321E">
      <w:pPr>
        <w:pStyle w:val="ListParagraph"/>
        <w:numPr>
          <w:ilvl w:val="0"/>
          <w:numId w:val="39"/>
        </w:numPr>
        <w:ind w:left="1440"/>
        <w:jc w:val="both"/>
        <w:rPr>
          <w:ins w:id="233" w:author="Shubra Singh" w:date="2022-12-20T20:26:00Z"/>
          <w:szCs w:val="28"/>
        </w:rPr>
      </w:pPr>
      <w:ins w:id="234" w:author="Shubra Singh" w:date="2022-12-20T20:26:00Z">
        <w:r w:rsidRPr="00B31945">
          <w:rPr>
            <w:szCs w:val="28"/>
          </w:rPr>
          <w:t xml:space="preserve">To verify that Python is available on our local machine, we need to open the command line (in Windows search, type </w:t>
        </w:r>
        <w:proofErr w:type="spellStart"/>
        <w:r w:rsidRPr="00B31945">
          <w:rPr>
            <w:szCs w:val="28"/>
          </w:rPr>
          <w:t>cmd</w:t>
        </w:r>
        <w:proofErr w:type="spellEnd"/>
        <w:r w:rsidRPr="00B31945">
          <w:rPr>
            <w:szCs w:val="28"/>
          </w:rPr>
          <w:t xml:space="preserve"> and press Enter to open Command Prompt or right-click on the Start button and select Windows</w:t>
        </w:r>
        <w:r>
          <w:rPr>
            <w:szCs w:val="28"/>
          </w:rPr>
          <w:t xml:space="preserve"> Command Prompt</w:t>
        </w:r>
        <w:r w:rsidRPr="00B31945">
          <w:rPr>
            <w:szCs w:val="28"/>
          </w:rPr>
          <w:t>), type python, and press Enter.</w:t>
        </w:r>
      </w:ins>
    </w:p>
    <w:p w14:paraId="75C02E2D" w14:textId="77777777" w:rsidR="0090321E" w:rsidRPr="00B31945" w:rsidRDefault="0090321E" w:rsidP="0090321E">
      <w:pPr>
        <w:pStyle w:val="ListParagraph"/>
        <w:numPr>
          <w:ilvl w:val="0"/>
          <w:numId w:val="39"/>
        </w:numPr>
        <w:ind w:left="1440"/>
        <w:jc w:val="both"/>
        <w:rPr>
          <w:ins w:id="235" w:author="Shubra Singh" w:date="2022-12-20T20:26:00Z"/>
          <w:szCs w:val="28"/>
        </w:rPr>
      </w:pPr>
      <w:ins w:id="236" w:author="Shubra Singh" w:date="2022-12-20T20:26:00Z">
        <w:r w:rsidRPr="00B31945">
          <w:rPr>
            <w:szCs w:val="28"/>
          </w:rPr>
          <w:t>If Python is properly installed, we will see a notification like the one below:</w:t>
        </w:r>
      </w:ins>
    </w:p>
    <w:p w14:paraId="68B871A0" w14:textId="77777777" w:rsidR="0090321E" w:rsidRPr="00B31945" w:rsidRDefault="0090321E" w:rsidP="0090321E">
      <w:pPr>
        <w:ind w:left="360"/>
        <w:jc w:val="both"/>
        <w:rPr>
          <w:ins w:id="237" w:author="Shubra Singh" w:date="2022-12-20T20:26:00Z"/>
          <w:szCs w:val="28"/>
        </w:rPr>
      </w:pPr>
    </w:p>
    <w:p w14:paraId="06EBFBF1" w14:textId="77777777" w:rsidR="0090321E" w:rsidRPr="00F1479E" w:rsidRDefault="0090321E" w:rsidP="0090321E">
      <w:pPr>
        <w:pStyle w:val="ListParagraph"/>
        <w:ind w:left="1800"/>
        <w:rPr>
          <w:ins w:id="238" w:author="Shubra Singh" w:date="2022-12-20T20:26:00Z"/>
          <w:i/>
          <w:iCs/>
          <w:sz w:val="22"/>
          <w:szCs w:val="16"/>
        </w:rPr>
      </w:pPr>
      <w:ins w:id="239" w:author="Shubra Singh" w:date="2022-12-20T20:26:00Z">
        <w:r w:rsidRPr="00F1479E">
          <w:rPr>
            <w:i/>
            <w:iCs/>
            <w:sz w:val="22"/>
            <w:szCs w:val="16"/>
          </w:rPr>
          <w:t>Python 3.</w:t>
        </w:r>
        <w:r>
          <w:rPr>
            <w:i/>
            <w:iCs/>
            <w:sz w:val="22"/>
            <w:szCs w:val="16"/>
          </w:rPr>
          <w:t>8</w:t>
        </w:r>
        <w:r w:rsidRPr="00F1479E">
          <w:rPr>
            <w:i/>
            <w:iCs/>
            <w:sz w:val="22"/>
            <w:szCs w:val="16"/>
          </w:rPr>
          <w:t>.</w:t>
        </w:r>
        <w:r>
          <w:rPr>
            <w:i/>
            <w:iCs/>
            <w:sz w:val="22"/>
            <w:szCs w:val="16"/>
          </w:rPr>
          <w:t>x</w:t>
        </w:r>
        <w:r w:rsidRPr="00F1479E">
          <w:rPr>
            <w:i/>
            <w:iCs/>
            <w:sz w:val="22"/>
            <w:szCs w:val="16"/>
          </w:rPr>
          <w:t xml:space="preserve"> (tags/v3.10.2:a58ebcc, Jan 17 2022, 14:12:15) [MSC v.1929 64 bit (AMD64)] on win32 Type "help," "copyright," "credits," or "license" for more information.</w:t>
        </w:r>
      </w:ins>
    </w:p>
    <w:p w14:paraId="262D06D9" w14:textId="77777777" w:rsidR="0090321E" w:rsidRPr="00F1479E" w:rsidRDefault="0090321E" w:rsidP="0090321E">
      <w:pPr>
        <w:pStyle w:val="ListParagraph"/>
        <w:numPr>
          <w:ilvl w:val="0"/>
          <w:numId w:val="39"/>
        </w:numPr>
        <w:ind w:left="1440"/>
        <w:rPr>
          <w:ins w:id="240" w:author="Shubra Singh" w:date="2022-12-20T20:26:00Z"/>
        </w:rPr>
      </w:pPr>
      <w:ins w:id="241" w:author="Shubra Singh" w:date="2022-12-20T20:26:00Z">
        <w:r>
          <w:rPr>
            <w:rFonts w:ascii="Source Sans Pro" w:hAnsi="Source Sans Pro"/>
            <w:color w:val="212529"/>
            <w:szCs w:val="28"/>
            <w:shd w:val="clear" w:color="auto" w:fill="FFFFFF"/>
          </w:rPr>
          <w:t>To check if PIP is already installed on Windows, we should open the command line again, type </w:t>
        </w:r>
        <w:r>
          <w:rPr>
            <w:rStyle w:val="HTMLCode"/>
            <w:rFonts w:ascii="var(--bs-font-monospace)" w:eastAsiaTheme="minorEastAsia" w:hAnsi="var(--bs-font-monospace)"/>
            <w:sz w:val="21"/>
            <w:szCs w:val="21"/>
            <w:shd w:val="clear" w:color="auto" w:fill="FFFFFF"/>
          </w:rPr>
          <w:t>pip</w:t>
        </w:r>
        <w:r>
          <w:rPr>
            <w:rFonts w:ascii="Source Sans Pro" w:hAnsi="Source Sans Pro"/>
            <w:color w:val="212529"/>
            <w:szCs w:val="28"/>
            <w:shd w:val="clear" w:color="auto" w:fill="FFFFFF"/>
          </w:rPr>
          <w:t>, and press </w:t>
        </w:r>
        <w:r>
          <w:rPr>
            <w:rStyle w:val="HTMLCode"/>
            <w:rFonts w:ascii="var(--bs-font-monospace)" w:eastAsiaTheme="minorEastAsia" w:hAnsi="var(--bs-font-monospace)"/>
            <w:sz w:val="21"/>
            <w:szCs w:val="21"/>
            <w:shd w:val="clear" w:color="auto" w:fill="FFFFFF"/>
          </w:rPr>
          <w:t>Enter</w:t>
        </w:r>
        <w:r>
          <w:rPr>
            <w:rFonts w:ascii="Source Sans Pro" w:hAnsi="Source Sans Pro"/>
            <w:color w:val="212529"/>
            <w:szCs w:val="28"/>
            <w:shd w:val="clear" w:color="auto" w:fill="FFFFFF"/>
          </w:rPr>
          <w:t>.</w:t>
        </w:r>
      </w:ins>
    </w:p>
    <w:p w14:paraId="286C7273" w14:textId="77777777" w:rsidR="0090321E" w:rsidRDefault="0090321E" w:rsidP="0090321E">
      <w:pPr>
        <w:pStyle w:val="ListParagraph"/>
        <w:numPr>
          <w:ilvl w:val="0"/>
          <w:numId w:val="39"/>
        </w:numPr>
        <w:ind w:left="1440"/>
        <w:rPr>
          <w:ins w:id="242" w:author="Shubra Singh" w:date="2022-12-20T20:26:00Z"/>
        </w:rPr>
      </w:pPr>
      <w:ins w:id="243" w:author="Shubra Singh" w:date="2022-12-20T20:26:00Z">
        <w:r>
          <w:t>If PIP is installed, we will receive a long notification explaining the program usage, all the available commands and options. Otherwise, if PIP is not installed, the output will be:</w:t>
        </w:r>
      </w:ins>
    </w:p>
    <w:p w14:paraId="636F616B" w14:textId="77777777" w:rsidR="0090321E" w:rsidRPr="00B31945" w:rsidRDefault="0090321E" w:rsidP="0090321E">
      <w:pPr>
        <w:ind w:left="1340"/>
        <w:rPr>
          <w:ins w:id="244" w:author="Shubra Singh" w:date="2022-12-20T20:26:00Z"/>
          <w:i/>
          <w:iCs/>
          <w:sz w:val="24"/>
          <w:szCs w:val="18"/>
        </w:rPr>
      </w:pPr>
      <w:ins w:id="245" w:author="Shubra Singh" w:date="2022-12-20T20:26:00Z">
        <w:r w:rsidRPr="00B31945">
          <w:rPr>
            <w:i/>
            <w:iCs/>
            <w:sz w:val="24"/>
            <w:szCs w:val="18"/>
          </w:rPr>
          <w:t xml:space="preserve">'pip' is not recognized as an internal or external command, operable program or </w:t>
        </w:r>
        <w:r>
          <w:rPr>
            <w:i/>
            <w:iCs/>
            <w:sz w:val="24"/>
            <w:szCs w:val="18"/>
          </w:rPr>
          <w:t xml:space="preserve">       </w:t>
        </w:r>
        <w:r w:rsidRPr="00B31945">
          <w:rPr>
            <w:i/>
            <w:iCs/>
            <w:sz w:val="24"/>
            <w:szCs w:val="18"/>
          </w:rPr>
          <w:t>batch file.</w:t>
        </w:r>
      </w:ins>
    </w:p>
    <w:p w14:paraId="42F93630" w14:textId="77777777" w:rsidR="0090321E" w:rsidRPr="00B31945" w:rsidRDefault="0090321E" w:rsidP="0090321E">
      <w:pPr>
        <w:pStyle w:val="ListParagraph"/>
        <w:numPr>
          <w:ilvl w:val="0"/>
          <w:numId w:val="39"/>
        </w:numPr>
        <w:ind w:left="1440"/>
        <w:rPr>
          <w:ins w:id="246" w:author="Shubra Singh" w:date="2022-12-20T20:26:00Z"/>
        </w:rPr>
      </w:pPr>
      <w:ins w:id="247" w:author="Shubra Singh" w:date="2022-12-20T20:26:00Z">
        <w:r w:rsidRPr="00B31945">
          <w:t>To install pip on window visit:</w:t>
        </w:r>
      </w:ins>
    </w:p>
    <w:p w14:paraId="6DA0B3FD" w14:textId="77777777" w:rsidR="0090321E" w:rsidRPr="00B31945" w:rsidRDefault="0090321E" w:rsidP="0090321E">
      <w:pPr>
        <w:pStyle w:val="ListParagraph"/>
        <w:ind w:left="1800"/>
        <w:rPr>
          <w:ins w:id="248" w:author="Shubra Singh" w:date="2022-12-20T20:26:00Z"/>
          <w:sz w:val="24"/>
          <w:szCs w:val="18"/>
        </w:rPr>
      </w:pPr>
      <w:ins w:id="249" w:author="Shubra Singh" w:date="2022-12-20T20:26:00Z">
        <w:r>
          <w:fldChar w:fldCharType="begin"/>
        </w:r>
        <w:r>
          <w:instrText>HYPERLINK "https://pip.pypa.io/en/stable/installation/"</w:instrText>
        </w:r>
        <w:r>
          <w:fldChar w:fldCharType="separate"/>
        </w:r>
        <w:r w:rsidRPr="00B31945">
          <w:rPr>
            <w:rStyle w:val="Hyperlink"/>
            <w:sz w:val="24"/>
            <w:szCs w:val="18"/>
          </w:rPr>
          <w:t>https://pip.pypa.io/en/stable/installation</w:t>
        </w:r>
        <w:r>
          <w:rPr>
            <w:rStyle w:val="Hyperlink"/>
            <w:sz w:val="24"/>
            <w:szCs w:val="18"/>
          </w:rPr>
          <w:fldChar w:fldCharType="end"/>
        </w:r>
      </w:ins>
    </w:p>
    <w:p w14:paraId="4925E7F9" w14:textId="77777777" w:rsidR="0090321E" w:rsidRPr="00B31945" w:rsidRDefault="0090321E" w:rsidP="0090321E">
      <w:pPr>
        <w:pStyle w:val="ListParagraph"/>
        <w:numPr>
          <w:ilvl w:val="0"/>
          <w:numId w:val="38"/>
        </w:numPr>
        <w:rPr>
          <w:ins w:id="250" w:author="Shubra Singh" w:date="2022-12-20T20:26:00Z"/>
          <w:szCs w:val="28"/>
        </w:rPr>
      </w:pPr>
      <w:ins w:id="251" w:author="Shubra Singh" w:date="2022-12-20T20:26:00Z">
        <w:r w:rsidRPr="00B31945">
          <w:rPr>
            <w:szCs w:val="28"/>
          </w:rPr>
          <w:t>Install all dependencies</w:t>
        </w:r>
        <w:r>
          <w:rPr>
            <w:szCs w:val="28"/>
          </w:rPr>
          <w:t xml:space="preserve"> go to current working directory and </w:t>
        </w:r>
        <w:r w:rsidRPr="00B31945">
          <w:rPr>
            <w:szCs w:val="28"/>
          </w:rPr>
          <w:t xml:space="preserve"> us</w:t>
        </w:r>
        <w:r>
          <w:rPr>
            <w:szCs w:val="28"/>
          </w:rPr>
          <w:t>e</w:t>
        </w:r>
        <w:r w:rsidRPr="00B31945">
          <w:rPr>
            <w:szCs w:val="28"/>
          </w:rPr>
          <w:t xml:space="preserve"> following command</w:t>
        </w:r>
        <w:r>
          <w:rPr>
            <w:szCs w:val="28"/>
          </w:rPr>
          <w:t>:</w:t>
        </w:r>
      </w:ins>
    </w:p>
    <w:p w14:paraId="4E41070F" w14:textId="77777777" w:rsidR="0090321E" w:rsidRPr="00AE7C85" w:rsidRDefault="0090321E" w:rsidP="0090321E">
      <w:pPr>
        <w:pStyle w:val="ListParagraph"/>
        <w:jc w:val="both"/>
        <w:rPr>
          <w:ins w:id="252" w:author="Shubra Singh" w:date="2022-12-20T20:26:00Z"/>
          <w:color w:val="2E74B5" w:themeColor="accent5" w:themeShade="BF"/>
          <w:szCs w:val="28"/>
        </w:rPr>
      </w:pPr>
      <w:ins w:id="253" w:author="Shubra Singh" w:date="2022-12-20T20:26:00Z">
        <w:r>
          <w:rPr>
            <w:color w:val="2E74B5" w:themeColor="accent5" w:themeShade="BF"/>
            <w:szCs w:val="28"/>
          </w:rPr>
          <w:t xml:space="preserve">      </w:t>
        </w:r>
        <w:r w:rsidRPr="00612D41">
          <w:rPr>
            <w:color w:val="2E74B5" w:themeColor="accent5" w:themeShade="BF"/>
            <w:szCs w:val="28"/>
          </w:rPr>
          <w:t>pip install -r requirements.txt</w:t>
        </w:r>
      </w:ins>
    </w:p>
    <w:p w14:paraId="2FB8AEDB" w14:textId="77777777" w:rsidR="0090321E" w:rsidRPr="001E5C7E" w:rsidRDefault="0090321E" w:rsidP="0090321E">
      <w:pPr>
        <w:pStyle w:val="ListParagraph"/>
        <w:numPr>
          <w:ilvl w:val="0"/>
          <w:numId w:val="38"/>
        </w:numPr>
        <w:rPr>
          <w:ins w:id="254" w:author="Shubra Singh" w:date="2022-12-20T20:26:00Z"/>
        </w:rPr>
      </w:pPr>
      <w:ins w:id="255" w:author="Shubra Singh" w:date="2022-12-20T20:26:00Z">
        <w:r>
          <w:t>Locate and open /credentials in current working directory.</w:t>
        </w:r>
      </w:ins>
    </w:p>
    <w:p w14:paraId="5B18CA52" w14:textId="77777777" w:rsidR="0090321E" w:rsidRDefault="0090321E" w:rsidP="0090321E">
      <w:pPr>
        <w:pStyle w:val="NormalWeb"/>
        <w:numPr>
          <w:ilvl w:val="0"/>
          <w:numId w:val="38"/>
        </w:numPr>
        <w:shd w:val="clear" w:color="auto" w:fill="FFFFFF"/>
        <w:spacing w:before="0" w:beforeAutospacing="0" w:after="0" w:afterAutospacing="0" w:line="360" w:lineRule="atLeast"/>
        <w:jc w:val="both"/>
        <w:rPr>
          <w:ins w:id="256" w:author="Shubra Singh" w:date="2022-12-20T20:26:00Z"/>
          <w:rStyle w:val="HTMLCode"/>
          <w:rFonts w:asciiTheme="minorHAnsi" w:hAnsiTheme="minorHAnsi" w:cstheme="minorHAnsi"/>
          <w:color w:val="16191F"/>
          <w:sz w:val="28"/>
          <w:szCs w:val="28"/>
        </w:rPr>
      </w:pPr>
      <w:ins w:id="257" w:author="Shubra Singh" w:date="2022-12-20T20:26:00Z">
        <w:r>
          <w:rPr>
            <w:rStyle w:val="HTMLCode"/>
            <w:rFonts w:asciiTheme="minorHAnsi" w:hAnsiTheme="minorHAnsi" w:cstheme="minorHAnsi"/>
            <w:color w:val="16191F"/>
            <w:sz w:val="28"/>
            <w:szCs w:val="28"/>
          </w:rPr>
          <w:t>C</w:t>
        </w:r>
        <w:r w:rsidRPr="00182A0C">
          <w:rPr>
            <w:rStyle w:val="HTMLCode"/>
            <w:rFonts w:asciiTheme="minorHAnsi" w:hAnsiTheme="minorHAnsi" w:cstheme="minorHAnsi"/>
            <w:color w:val="16191F"/>
            <w:sz w:val="28"/>
            <w:szCs w:val="28"/>
          </w:rPr>
          <w:t>hange the access key as well as secret</w:t>
        </w:r>
        <w:r>
          <w:rPr>
            <w:rStyle w:val="HTMLCode"/>
            <w:rFonts w:asciiTheme="minorHAnsi" w:hAnsiTheme="minorHAnsi" w:cstheme="minorHAnsi"/>
            <w:color w:val="16191F"/>
            <w:sz w:val="28"/>
            <w:szCs w:val="28"/>
          </w:rPr>
          <w:t xml:space="preserve"> access</w:t>
        </w:r>
        <w:r w:rsidRPr="00182A0C">
          <w:rPr>
            <w:rStyle w:val="HTMLCode"/>
            <w:rFonts w:asciiTheme="minorHAnsi" w:hAnsiTheme="minorHAnsi" w:cstheme="minorHAnsi"/>
            <w:color w:val="16191F"/>
            <w:sz w:val="28"/>
            <w:szCs w:val="28"/>
          </w:rPr>
          <w:t xml:space="preserve"> key</w:t>
        </w:r>
        <w:r>
          <w:rPr>
            <w:rStyle w:val="HTMLCode"/>
            <w:rFonts w:asciiTheme="minorHAnsi" w:hAnsiTheme="minorHAnsi" w:cstheme="minorHAnsi"/>
            <w:color w:val="16191F"/>
            <w:sz w:val="28"/>
            <w:szCs w:val="28"/>
          </w:rPr>
          <w:t xml:space="preserve"> as per your </w:t>
        </w:r>
        <w:proofErr w:type="spellStart"/>
        <w:r>
          <w:rPr>
            <w:rStyle w:val="HTMLCode"/>
            <w:rFonts w:asciiTheme="minorHAnsi" w:hAnsiTheme="minorHAnsi" w:cstheme="minorHAnsi"/>
            <w:color w:val="16191F"/>
            <w:sz w:val="28"/>
            <w:szCs w:val="28"/>
          </w:rPr>
          <w:t>aws</w:t>
        </w:r>
        <w:proofErr w:type="spellEnd"/>
        <w:r>
          <w:rPr>
            <w:rStyle w:val="HTMLCode"/>
            <w:rFonts w:asciiTheme="minorHAnsi" w:hAnsiTheme="minorHAnsi" w:cstheme="minorHAnsi"/>
            <w:color w:val="16191F"/>
            <w:sz w:val="28"/>
            <w:szCs w:val="28"/>
          </w:rPr>
          <w:t xml:space="preserve"> account.</w:t>
        </w:r>
      </w:ins>
    </w:p>
    <w:p w14:paraId="61167F8F" w14:textId="77777777" w:rsidR="0090321E" w:rsidRPr="001C182B" w:rsidRDefault="0090321E" w:rsidP="0090321E">
      <w:pPr>
        <w:pStyle w:val="NormalWeb"/>
        <w:shd w:val="clear" w:color="auto" w:fill="FFFFFF"/>
        <w:spacing w:before="0" w:beforeAutospacing="0" w:after="0" w:afterAutospacing="0" w:line="360" w:lineRule="atLeast"/>
        <w:ind w:firstLine="720"/>
        <w:jc w:val="both"/>
        <w:rPr>
          <w:ins w:id="258" w:author="Shubra Singh" w:date="2022-12-20T20:26:00Z"/>
          <w:rStyle w:val="HTMLCode"/>
          <w:rFonts w:asciiTheme="minorHAnsi" w:hAnsiTheme="minorHAnsi" w:cstheme="minorHAnsi"/>
          <w:color w:val="16191F"/>
          <w:sz w:val="28"/>
          <w:szCs w:val="28"/>
        </w:rPr>
      </w:pPr>
      <w:ins w:id="259" w:author="Shubra Singh" w:date="2022-12-20T20:26:00Z">
        <w:r w:rsidRPr="00182A0C">
          <w:rPr>
            <w:noProof/>
            <w:szCs w:val="28"/>
            <w:lang w:eastAsia="en-US"/>
          </w:rPr>
          <w:drawing>
            <wp:inline distT="0" distB="0" distL="0" distR="0" wp14:anchorId="604B378B" wp14:editId="409EA823">
              <wp:extent cx="5664199" cy="869950"/>
              <wp:effectExtent l="0" t="0" r="0" b="635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24"/>
                      <a:stretch>
                        <a:fillRect/>
                      </a:stretch>
                    </pic:blipFill>
                    <pic:spPr>
                      <a:xfrm>
                        <a:off x="0" y="0"/>
                        <a:ext cx="5675915" cy="871749"/>
                      </a:xfrm>
                      <a:prstGeom prst="rect">
                        <a:avLst/>
                      </a:prstGeom>
                    </pic:spPr>
                  </pic:pic>
                </a:graphicData>
              </a:graphic>
            </wp:inline>
          </w:drawing>
        </w:r>
      </w:ins>
    </w:p>
    <w:p w14:paraId="37286DA3" w14:textId="77777777" w:rsidR="0090321E" w:rsidRDefault="0090321E" w:rsidP="0090321E">
      <w:pPr>
        <w:pStyle w:val="NormalWeb"/>
        <w:shd w:val="clear" w:color="auto" w:fill="FFFFFF"/>
        <w:spacing w:before="0" w:beforeAutospacing="0" w:after="0" w:afterAutospacing="0" w:line="360" w:lineRule="atLeast"/>
        <w:ind w:left="720"/>
        <w:jc w:val="both"/>
        <w:rPr>
          <w:ins w:id="260" w:author="Shubra Singh" w:date="2022-12-20T20:26:00Z"/>
          <w:rStyle w:val="HTMLCode"/>
          <w:rFonts w:asciiTheme="minorHAnsi" w:hAnsiTheme="minorHAnsi" w:cstheme="minorHAnsi"/>
          <w:i/>
          <w:iCs/>
          <w:color w:val="2E74B5" w:themeColor="accent5" w:themeShade="BF"/>
          <w:sz w:val="28"/>
          <w:szCs w:val="28"/>
        </w:rPr>
      </w:pPr>
      <w:ins w:id="261" w:author="Shubra Singh" w:date="2022-12-20T20:26:00Z">
        <w:r>
          <w:rPr>
            <w:rStyle w:val="HTMLCode"/>
            <w:rFonts w:asciiTheme="minorHAnsi" w:hAnsiTheme="minorHAnsi" w:cstheme="minorHAnsi"/>
            <w:i/>
            <w:iCs/>
            <w:color w:val="2E74B5" w:themeColor="accent5" w:themeShade="BF"/>
            <w:sz w:val="28"/>
            <w:szCs w:val="28"/>
          </w:rPr>
          <w:t xml:space="preserve">Copy credentials file to </w:t>
        </w:r>
        <w:r w:rsidRPr="00FE0970">
          <w:rPr>
            <w:rStyle w:val="HTMLCode"/>
            <w:rFonts w:asciiTheme="minorHAnsi" w:hAnsiTheme="minorHAnsi" w:cstheme="minorHAnsi"/>
            <w:i/>
            <w:iCs/>
            <w:color w:val="2E74B5" w:themeColor="accent5" w:themeShade="BF"/>
            <w:sz w:val="28"/>
            <w:szCs w:val="28"/>
          </w:rPr>
          <w:t>C:\Users\</w:t>
        </w:r>
        <w:r>
          <w:rPr>
            <w:rStyle w:val="HTMLCode"/>
            <w:rFonts w:asciiTheme="minorHAnsi" w:hAnsiTheme="minorHAnsi" w:cstheme="minorHAnsi"/>
            <w:i/>
            <w:iCs/>
            <w:color w:val="2E74B5" w:themeColor="accent5" w:themeShade="BF"/>
            <w:sz w:val="28"/>
            <w:szCs w:val="28"/>
          </w:rPr>
          <w:t>&lt;</w:t>
        </w:r>
        <w:r w:rsidRPr="00FE0970">
          <w:rPr>
            <w:rStyle w:val="HTMLCode"/>
            <w:rFonts w:asciiTheme="minorHAnsi" w:hAnsiTheme="minorHAnsi" w:cstheme="minorHAnsi"/>
            <w:i/>
            <w:iCs/>
            <w:color w:val="2E74B5" w:themeColor="accent5" w:themeShade="BF"/>
            <w:sz w:val="28"/>
            <w:szCs w:val="28"/>
          </w:rPr>
          <w:t>USERNAME</w:t>
        </w:r>
        <w:r>
          <w:rPr>
            <w:rStyle w:val="HTMLCode"/>
            <w:rFonts w:asciiTheme="minorHAnsi" w:hAnsiTheme="minorHAnsi" w:cstheme="minorHAnsi"/>
            <w:i/>
            <w:iCs/>
            <w:color w:val="2E74B5" w:themeColor="accent5" w:themeShade="BF"/>
            <w:sz w:val="28"/>
            <w:szCs w:val="28"/>
          </w:rPr>
          <w:t>&gt;</w:t>
        </w:r>
        <w:r w:rsidRPr="00FE0970">
          <w:rPr>
            <w:rStyle w:val="HTMLCode"/>
            <w:rFonts w:asciiTheme="minorHAnsi" w:hAnsiTheme="minorHAnsi" w:cstheme="minorHAnsi"/>
            <w:i/>
            <w:iCs/>
            <w:color w:val="2E74B5" w:themeColor="accent5" w:themeShade="BF"/>
            <w:sz w:val="28"/>
            <w:szCs w:val="28"/>
          </w:rPr>
          <w:t>\.aws</w:t>
        </w:r>
        <w:r>
          <w:rPr>
            <w:rStyle w:val="HTMLCode"/>
            <w:rFonts w:asciiTheme="minorHAnsi" w:hAnsiTheme="minorHAnsi" w:cstheme="minorHAnsi"/>
            <w:i/>
            <w:iCs/>
            <w:color w:val="2E74B5" w:themeColor="accent5" w:themeShade="BF"/>
            <w:sz w:val="28"/>
            <w:szCs w:val="28"/>
          </w:rPr>
          <w:t xml:space="preserve"> </w:t>
        </w:r>
        <w:r w:rsidRPr="00FE0970">
          <w:rPr>
            <w:rFonts w:asciiTheme="minorHAnsi" w:hAnsiTheme="minorHAnsi" w:cstheme="minorHAnsi"/>
            <w:i/>
            <w:iCs/>
            <w:color w:val="2E74B5" w:themeColor="accent5" w:themeShade="BF"/>
            <w:sz w:val="28"/>
            <w:szCs w:val="28"/>
          </w:rPr>
          <w:t xml:space="preserve"> </w:t>
        </w:r>
      </w:ins>
    </w:p>
    <w:p w14:paraId="2502D424" w14:textId="77777777" w:rsidR="0090321E" w:rsidRDefault="0090321E" w:rsidP="0090321E">
      <w:pPr>
        <w:pStyle w:val="NormalWeb"/>
        <w:numPr>
          <w:ilvl w:val="0"/>
          <w:numId w:val="38"/>
        </w:numPr>
        <w:shd w:val="clear" w:color="auto" w:fill="FFFFFF"/>
        <w:spacing w:before="0" w:beforeAutospacing="0" w:after="0" w:afterAutospacing="0" w:line="360" w:lineRule="atLeast"/>
        <w:jc w:val="both"/>
        <w:rPr>
          <w:ins w:id="262" w:author="Shubra Singh" w:date="2022-12-20T20:26:00Z"/>
          <w:rFonts w:asciiTheme="minorHAnsi" w:hAnsiTheme="minorHAnsi" w:cstheme="minorHAnsi"/>
          <w:color w:val="16191F"/>
          <w:sz w:val="28"/>
          <w:szCs w:val="28"/>
        </w:rPr>
      </w:pPr>
      <w:ins w:id="263" w:author="Shubra Singh" w:date="2022-12-20T20:26:00Z">
        <w:r w:rsidRPr="00AE7C85">
          <w:rPr>
            <w:rFonts w:asciiTheme="minorHAnsi" w:hAnsiTheme="minorHAnsi" w:cstheme="minorHAnsi"/>
            <w:color w:val="16191F"/>
            <w:sz w:val="28"/>
            <w:szCs w:val="28"/>
          </w:rPr>
          <w:t>Locate and open /</w:t>
        </w:r>
        <w:r>
          <w:rPr>
            <w:rFonts w:asciiTheme="minorHAnsi" w:hAnsiTheme="minorHAnsi" w:cstheme="minorHAnsi"/>
            <w:color w:val="16191F"/>
            <w:sz w:val="28"/>
            <w:szCs w:val="28"/>
          </w:rPr>
          <w:t>config</w:t>
        </w:r>
        <w:r w:rsidRPr="00AE7C85">
          <w:rPr>
            <w:rFonts w:asciiTheme="minorHAnsi" w:hAnsiTheme="minorHAnsi" w:cstheme="minorHAnsi"/>
            <w:color w:val="16191F"/>
            <w:sz w:val="28"/>
            <w:szCs w:val="28"/>
          </w:rPr>
          <w:t xml:space="preserve"> </w:t>
        </w:r>
        <w:r>
          <w:rPr>
            <w:rFonts w:asciiTheme="minorHAnsi" w:hAnsiTheme="minorHAnsi" w:cstheme="minorHAnsi"/>
            <w:color w:val="16191F"/>
            <w:sz w:val="28"/>
            <w:szCs w:val="28"/>
          </w:rPr>
          <w:t>in current working directory.</w:t>
        </w:r>
      </w:ins>
    </w:p>
    <w:p w14:paraId="78913F51" w14:textId="77777777" w:rsidR="0090321E" w:rsidRDefault="0090321E" w:rsidP="0090321E">
      <w:pPr>
        <w:pStyle w:val="NormalWeb"/>
        <w:numPr>
          <w:ilvl w:val="0"/>
          <w:numId w:val="38"/>
        </w:numPr>
        <w:shd w:val="clear" w:color="auto" w:fill="FFFFFF"/>
        <w:spacing w:before="0" w:beforeAutospacing="0" w:after="0" w:afterAutospacing="0" w:line="360" w:lineRule="atLeast"/>
        <w:jc w:val="both"/>
        <w:rPr>
          <w:ins w:id="264" w:author="Shubra Singh" w:date="2022-12-20T20:26:00Z"/>
          <w:rStyle w:val="HTMLCode"/>
          <w:rFonts w:asciiTheme="minorHAnsi" w:hAnsiTheme="minorHAnsi" w:cstheme="minorHAnsi"/>
          <w:color w:val="16191F"/>
          <w:sz w:val="28"/>
          <w:szCs w:val="28"/>
        </w:rPr>
      </w:pPr>
      <w:ins w:id="265" w:author="Shubra Singh" w:date="2022-12-20T20:26:00Z">
        <w:r>
          <w:rPr>
            <w:rStyle w:val="HTMLCode"/>
            <w:rFonts w:asciiTheme="minorHAnsi" w:hAnsiTheme="minorHAnsi" w:cstheme="minorHAnsi"/>
            <w:color w:val="16191F"/>
            <w:sz w:val="28"/>
            <w:szCs w:val="28"/>
          </w:rPr>
          <w:t>C</w:t>
        </w:r>
        <w:r w:rsidRPr="00182A0C">
          <w:rPr>
            <w:rStyle w:val="HTMLCode"/>
            <w:rFonts w:asciiTheme="minorHAnsi" w:hAnsiTheme="minorHAnsi" w:cstheme="minorHAnsi"/>
            <w:color w:val="16191F"/>
            <w:sz w:val="28"/>
            <w:szCs w:val="28"/>
          </w:rPr>
          <w:t>hange</w:t>
        </w:r>
        <w:r>
          <w:rPr>
            <w:rStyle w:val="HTMLCode"/>
            <w:rFonts w:asciiTheme="minorHAnsi" w:hAnsiTheme="minorHAnsi" w:cstheme="minorHAnsi"/>
            <w:color w:val="16191F"/>
            <w:sz w:val="28"/>
            <w:szCs w:val="28"/>
          </w:rPr>
          <w:t xml:space="preserve"> </w:t>
        </w:r>
        <w:proofErr w:type="spellStart"/>
        <w:r>
          <w:rPr>
            <w:rStyle w:val="HTMLCode"/>
            <w:rFonts w:asciiTheme="minorHAnsi" w:hAnsiTheme="minorHAnsi" w:cstheme="minorHAnsi"/>
            <w:color w:val="16191F"/>
            <w:sz w:val="28"/>
            <w:szCs w:val="28"/>
          </w:rPr>
          <w:t>aws</w:t>
        </w:r>
        <w:proofErr w:type="spellEnd"/>
        <w:r>
          <w:rPr>
            <w:rStyle w:val="HTMLCode"/>
            <w:rFonts w:asciiTheme="minorHAnsi" w:hAnsiTheme="minorHAnsi" w:cstheme="minorHAnsi"/>
            <w:color w:val="16191F"/>
            <w:sz w:val="28"/>
            <w:szCs w:val="28"/>
          </w:rPr>
          <w:t xml:space="preserve"> </w:t>
        </w:r>
        <w:r w:rsidRPr="00182A0C">
          <w:rPr>
            <w:rStyle w:val="HTMLCode"/>
            <w:rFonts w:asciiTheme="minorHAnsi" w:hAnsiTheme="minorHAnsi" w:cstheme="minorHAnsi"/>
            <w:color w:val="16191F"/>
            <w:sz w:val="28"/>
            <w:szCs w:val="28"/>
          </w:rPr>
          <w:t>region</w:t>
        </w:r>
        <w:r>
          <w:rPr>
            <w:rStyle w:val="HTMLCode"/>
            <w:rFonts w:asciiTheme="minorHAnsi" w:hAnsiTheme="minorHAnsi" w:cstheme="minorHAnsi"/>
            <w:color w:val="16191F"/>
            <w:sz w:val="28"/>
            <w:szCs w:val="28"/>
          </w:rPr>
          <w:t xml:space="preserve"> details.</w:t>
        </w:r>
      </w:ins>
    </w:p>
    <w:p w14:paraId="7737093F" w14:textId="77777777" w:rsidR="0090321E" w:rsidRDefault="0090321E" w:rsidP="0090321E">
      <w:pPr>
        <w:pStyle w:val="NormalWeb"/>
        <w:shd w:val="clear" w:color="auto" w:fill="FFFFFF"/>
        <w:spacing w:before="0" w:beforeAutospacing="0" w:after="0" w:afterAutospacing="0" w:line="360" w:lineRule="atLeast"/>
        <w:ind w:left="1080"/>
        <w:jc w:val="both"/>
        <w:rPr>
          <w:ins w:id="266" w:author="Shubra Singh" w:date="2022-12-20T20:26:00Z"/>
          <w:rFonts w:asciiTheme="minorHAnsi" w:hAnsiTheme="minorHAnsi" w:cstheme="minorHAnsi"/>
          <w:color w:val="16191F"/>
          <w:sz w:val="28"/>
          <w:szCs w:val="28"/>
        </w:rPr>
      </w:pPr>
      <w:ins w:id="267" w:author="Shubra Singh" w:date="2022-12-20T20:26:00Z">
        <w:r w:rsidRPr="00182A0C">
          <w:rPr>
            <w:rFonts w:asciiTheme="minorHAnsi" w:hAnsiTheme="minorHAnsi" w:cstheme="minorHAnsi"/>
            <w:noProof/>
            <w:color w:val="16191F"/>
            <w:sz w:val="28"/>
            <w:szCs w:val="28"/>
          </w:rPr>
          <w:drawing>
            <wp:inline distT="0" distB="0" distL="0" distR="0" wp14:anchorId="21A51BFC" wp14:editId="562F6125">
              <wp:extent cx="3930852" cy="1073205"/>
              <wp:effectExtent l="0" t="0" r="0" b="0"/>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with medium confidence"/>
                      <pic:cNvPicPr/>
                    </pic:nvPicPr>
                    <pic:blipFill>
                      <a:blip r:embed="rId25"/>
                      <a:stretch>
                        <a:fillRect/>
                      </a:stretch>
                    </pic:blipFill>
                    <pic:spPr>
                      <a:xfrm>
                        <a:off x="0" y="0"/>
                        <a:ext cx="3930852" cy="1073205"/>
                      </a:xfrm>
                      <a:prstGeom prst="rect">
                        <a:avLst/>
                      </a:prstGeom>
                    </pic:spPr>
                  </pic:pic>
                </a:graphicData>
              </a:graphic>
            </wp:inline>
          </w:drawing>
        </w:r>
      </w:ins>
    </w:p>
    <w:p w14:paraId="156ABBC9" w14:textId="77777777" w:rsidR="0090321E" w:rsidRPr="00182A0C" w:rsidRDefault="0090321E" w:rsidP="0090321E">
      <w:pPr>
        <w:pStyle w:val="NormalWeb"/>
        <w:numPr>
          <w:ilvl w:val="0"/>
          <w:numId w:val="38"/>
        </w:numPr>
        <w:shd w:val="clear" w:color="auto" w:fill="FFFFFF"/>
        <w:spacing w:before="0" w:beforeAutospacing="0" w:after="0" w:afterAutospacing="0" w:line="360" w:lineRule="atLeast"/>
        <w:jc w:val="both"/>
        <w:rPr>
          <w:ins w:id="268" w:author="Shubra Singh" w:date="2022-12-20T20:26:00Z"/>
          <w:rFonts w:asciiTheme="minorHAnsi" w:hAnsiTheme="minorHAnsi" w:cstheme="minorHAnsi"/>
          <w:color w:val="16191F"/>
          <w:sz w:val="28"/>
          <w:szCs w:val="28"/>
        </w:rPr>
      </w:pPr>
      <w:ins w:id="269" w:author="Shubra Singh" w:date="2022-12-20T20:26:00Z">
        <w:r>
          <w:rPr>
            <w:rFonts w:asciiTheme="minorHAnsi" w:hAnsiTheme="minorHAnsi" w:cstheme="minorHAnsi"/>
            <w:color w:val="16191F"/>
            <w:sz w:val="28"/>
            <w:szCs w:val="28"/>
          </w:rPr>
          <w:t>Copy AWS config file on your local system</w:t>
        </w:r>
        <w:r w:rsidRPr="00182A0C">
          <w:rPr>
            <w:rFonts w:asciiTheme="minorHAnsi" w:hAnsiTheme="minorHAnsi" w:cstheme="minorHAnsi"/>
            <w:color w:val="16191F"/>
            <w:sz w:val="28"/>
            <w:szCs w:val="28"/>
          </w:rPr>
          <w:t>, located at:</w:t>
        </w:r>
      </w:ins>
    </w:p>
    <w:p w14:paraId="3AB2D846" w14:textId="77777777" w:rsidR="0090321E" w:rsidRDefault="0090321E" w:rsidP="0090321E">
      <w:pPr>
        <w:pStyle w:val="NormalWeb"/>
        <w:shd w:val="clear" w:color="auto" w:fill="FFFFFF"/>
        <w:spacing w:before="0" w:beforeAutospacing="0" w:after="0" w:afterAutospacing="0" w:line="360" w:lineRule="atLeast"/>
        <w:ind w:left="720"/>
        <w:jc w:val="both"/>
        <w:rPr>
          <w:ins w:id="270" w:author="Shubra Singh" w:date="2022-12-20T20:26:00Z"/>
          <w:rFonts w:asciiTheme="minorHAnsi" w:hAnsiTheme="minorHAnsi" w:cstheme="minorHAnsi"/>
          <w:color w:val="16191F"/>
          <w:sz w:val="28"/>
          <w:szCs w:val="28"/>
        </w:rPr>
      </w:pPr>
      <w:ins w:id="271" w:author="Shubra Singh" w:date="2022-12-20T20:26:00Z">
        <w:r>
          <w:rPr>
            <w:rFonts w:asciiTheme="minorHAnsi" w:hAnsiTheme="minorHAnsi" w:cstheme="minorHAnsi"/>
            <w:i/>
            <w:iCs/>
            <w:color w:val="2E74B5" w:themeColor="accent5" w:themeShade="BF"/>
            <w:sz w:val="28"/>
            <w:szCs w:val="28"/>
          </w:rPr>
          <w:t xml:space="preserve">     </w:t>
        </w:r>
        <w:r w:rsidRPr="00FE0970">
          <w:rPr>
            <w:rFonts w:asciiTheme="minorHAnsi" w:hAnsiTheme="minorHAnsi" w:cstheme="minorHAnsi"/>
            <w:i/>
            <w:iCs/>
            <w:color w:val="2E74B5" w:themeColor="accent5" w:themeShade="BF"/>
            <w:sz w:val="28"/>
            <w:szCs w:val="28"/>
          </w:rPr>
          <w:t>C:\Users\</w:t>
        </w:r>
        <w:r>
          <w:rPr>
            <w:rFonts w:asciiTheme="minorHAnsi" w:hAnsiTheme="minorHAnsi" w:cstheme="minorHAnsi"/>
            <w:i/>
            <w:iCs/>
            <w:color w:val="2E74B5" w:themeColor="accent5" w:themeShade="BF"/>
            <w:sz w:val="28"/>
            <w:szCs w:val="28"/>
          </w:rPr>
          <w:t>&lt;</w:t>
        </w:r>
        <w:r w:rsidRPr="00FE0970">
          <w:rPr>
            <w:rFonts w:asciiTheme="minorHAnsi" w:hAnsiTheme="minorHAnsi" w:cstheme="minorHAnsi"/>
            <w:i/>
            <w:iCs/>
            <w:color w:val="2E74B5" w:themeColor="accent5" w:themeShade="BF"/>
            <w:sz w:val="28"/>
            <w:szCs w:val="28"/>
          </w:rPr>
          <w:t>USERNAME</w:t>
        </w:r>
        <w:r>
          <w:rPr>
            <w:rFonts w:asciiTheme="minorHAnsi" w:hAnsiTheme="minorHAnsi" w:cstheme="minorHAnsi"/>
            <w:i/>
            <w:iCs/>
            <w:color w:val="2E74B5" w:themeColor="accent5" w:themeShade="BF"/>
            <w:sz w:val="28"/>
            <w:szCs w:val="28"/>
          </w:rPr>
          <w:t>&gt;</w:t>
        </w:r>
        <w:r w:rsidRPr="00FE0970">
          <w:rPr>
            <w:rFonts w:asciiTheme="minorHAnsi" w:hAnsiTheme="minorHAnsi" w:cstheme="minorHAnsi"/>
            <w:i/>
            <w:iCs/>
            <w:color w:val="2E74B5" w:themeColor="accent5" w:themeShade="BF"/>
            <w:sz w:val="28"/>
            <w:szCs w:val="28"/>
          </w:rPr>
          <w:t>\.aws</w:t>
        </w:r>
        <w:r w:rsidRPr="00182A0C">
          <w:rPr>
            <w:rFonts w:asciiTheme="minorHAnsi" w:hAnsiTheme="minorHAnsi" w:cstheme="minorHAnsi"/>
            <w:color w:val="16191F"/>
            <w:sz w:val="28"/>
            <w:szCs w:val="28"/>
          </w:rPr>
          <w:t xml:space="preserve"> </w:t>
        </w:r>
      </w:ins>
    </w:p>
    <w:p w14:paraId="7A1FCF7E" w14:textId="77777777" w:rsidR="0090321E" w:rsidRPr="00AE7C85" w:rsidRDefault="0090321E" w:rsidP="0090321E">
      <w:pPr>
        <w:pStyle w:val="NormalWeb"/>
        <w:shd w:val="clear" w:color="auto" w:fill="FFFFFF"/>
        <w:spacing w:before="0" w:beforeAutospacing="0" w:after="0" w:afterAutospacing="0" w:line="360" w:lineRule="atLeast"/>
        <w:ind w:left="720"/>
        <w:jc w:val="both"/>
        <w:rPr>
          <w:ins w:id="272" w:author="Shubra Singh" w:date="2022-12-20T20:26:00Z"/>
          <w:rFonts w:asciiTheme="minorHAnsi" w:hAnsiTheme="minorHAnsi" w:cstheme="minorHAnsi"/>
          <w:color w:val="16191F"/>
          <w:sz w:val="28"/>
          <w:szCs w:val="28"/>
        </w:rPr>
      </w:pPr>
    </w:p>
    <w:p w14:paraId="3167FB5A" w14:textId="77777777" w:rsidR="0090321E" w:rsidRDefault="0090321E" w:rsidP="0090321E">
      <w:pPr>
        <w:pStyle w:val="NormalWeb"/>
        <w:shd w:val="clear" w:color="auto" w:fill="FFFFFF"/>
        <w:spacing w:before="0" w:beforeAutospacing="0" w:after="0" w:afterAutospacing="0" w:line="360" w:lineRule="atLeast"/>
        <w:ind w:firstLine="720"/>
        <w:rPr>
          <w:ins w:id="273" w:author="Shubra Singh" w:date="2022-12-20T20:26:00Z"/>
          <w:rFonts w:asciiTheme="minorHAnsi" w:hAnsiTheme="minorHAnsi" w:cstheme="minorHAnsi"/>
          <w:color w:val="16191F"/>
          <w:sz w:val="28"/>
          <w:szCs w:val="28"/>
        </w:rPr>
      </w:pPr>
      <w:ins w:id="274" w:author="Shubra Singh" w:date="2022-12-20T20:26:00Z">
        <w:r w:rsidRPr="00897471">
          <w:rPr>
            <w:rFonts w:asciiTheme="minorHAnsi" w:hAnsiTheme="minorHAnsi" w:cstheme="minorHAnsi"/>
            <w:b/>
            <w:bCs/>
            <w:color w:val="16191F"/>
            <w:sz w:val="28"/>
            <w:szCs w:val="28"/>
            <w:u w:val="single"/>
          </w:rPr>
          <w:t xml:space="preserve">For </w:t>
        </w:r>
        <w:proofErr w:type="spellStart"/>
        <w:r w:rsidRPr="00897471">
          <w:rPr>
            <w:rFonts w:asciiTheme="minorHAnsi" w:hAnsiTheme="minorHAnsi" w:cstheme="minorHAnsi"/>
            <w:b/>
            <w:bCs/>
            <w:color w:val="16191F"/>
            <w:sz w:val="28"/>
            <w:szCs w:val="28"/>
            <w:u w:val="single"/>
          </w:rPr>
          <w:t>linux</w:t>
        </w:r>
        <w:proofErr w:type="spellEnd"/>
        <w:r w:rsidRPr="00897471">
          <w:rPr>
            <w:rFonts w:asciiTheme="minorHAnsi" w:hAnsiTheme="minorHAnsi" w:cstheme="minorHAnsi"/>
            <w:b/>
            <w:bCs/>
            <w:color w:val="16191F"/>
            <w:sz w:val="28"/>
            <w:szCs w:val="28"/>
            <w:u w:val="single"/>
          </w:rPr>
          <w:t>, macOS, Unix</w:t>
        </w:r>
        <w:r w:rsidRPr="00182A0C">
          <w:rPr>
            <w:rFonts w:asciiTheme="minorHAnsi" w:hAnsiTheme="minorHAnsi" w:cstheme="minorHAnsi"/>
            <w:color w:val="16191F"/>
            <w:sz w:val="28"/>
            <w:szCs w:val="28"/>
          </w:rPr>
          <w:t>:</w:t>
        </w:r>
      </w:ins>
    </w:p>
    <w:p w14:paraId="7D2278CB" w14:textId="77777777" w:rsidR="0090321E" w:rsidRPr="001E5C7E" w:rsidRDefault="0090321E" w:rsidP="0090321E">
      <w:pPr>
        <w:pStyle w:val="ListParagraph"/>
        <w:numPr>
          <w:ilvl w:val="0"/>
          <w:numId w:val="37"/>
        </w:numPr>
        <w:rPr>
          <w:ins w:id="275" w:author="Shubra Singh" w:date="2022-12-20T20:26:00Z"/>
        </w:rPr>
      </w:pPr>
      <w:ins w:id="276" w:author="Shubra Singh" w:date="2022-12-20T20:26:00Z">
        <w:r>
          <w:t>Locate and open /credentials.</w:t>
        </w:r>
      </w:ins>
    </w:p>
    <w:p w14:paraId="2E81006E" w14:textId="77777777" w:rsidR="0090321E" w:rsidRDefault="0090321E" w:rsidP="0090321E">
      <w:pPr>
        <w:pStyle w:val="NormalWeb"/>
        <w:numPr>
          <w:ilvl w:val="0"/>
          <w:numId w:val="37"/>
        </w:numPr>
        <w:shd w:val="clear" w:color="auto" w:fill="FFFFFF"/>
        <w:spacing w:before="0" w:beforeAutospacing="0" w:after="0" w:afterAutospacing="0" w:line="360" w:lineRule="atLeast"/>
        <w:jc w:val="both"/>
        <w:rPr>
          <w:ins w:id="277" w:author="Shubra Singh" w:date="2022-12-20T20:26:00Z"/>
          <w:rStyle w:val="HTMLCode"/>
          <w:rFonts w:asciiTheme="minorHAnsi" w:hAnsiTheme="minorHAnsi" w:cstheme="minorHAnsi"/>
          <w:color w:val="16191F"/>
          <w:sz w:val="28"/>
          <w:szCs w:val="28"/>
        </w:rPr>
      </w:pPr>
      <w:ins w:id="278" w:author="Shubra Singh" w:date="2022-12-20T20:26:00Z">
        <w:r>
          <w:rPr>
            <w:rStyle w:val="HTMLCode"/>
            <w:rFonts w:asciiTheme="minorHAnsi" w:hAnsiTheme="minorHAnsi" w:cstheme="minorHAnsi"/>
            <w:color w:val="16191F"/>
            <w:sz w:val="28"/>
            <w:szCs w:val="28"/>
          </w:rPr>
          <w:lastRenderedPageBreak/>
          <w:t>C</w:t>
        </w:r>
        <w:r w:rsidRPr="00182A0C">
          <w:rPr>
            <w:rStyle w:val="HTMLCode"/>
            <w:rFonts w:asciiTheme="minorHAnsi" w:hAnsiTheme="minorHAnsi" w:cstheme="minorHAnsi"/>
            <w:color w:val="16191F"/>
            <w:sz w:val="28"/>
            <w:szCs w:val="28"/>
          </w:rPr>
          <w:t>hange the access key as well as secret</w:t>
        </w:r>
        <w:r>
          <w:rPr>
            <w:rStyle w:val="HTMLCode"/>
            <w:rFonts w:asciiTheme="minorHAnsi" w:hAnsiTheme="minorHAnsi" w:cstheme="minorHAnsi"/>
            <w:color w:val="16191F"/>
            <w:sz w:val="28"/>
            <w:szCs w:val="28"/>
          </w:rPr>
          <w:t xml:space="preserve"> access</w:t>
        </w:r>
        <w:r w:rsidRPr="00182A0C">
          <w:rPr>
            <w:rStyle w:val="HTMLCode"/>
            <w:rFonts w:asciiTheme="minorHAnsi" w:hAnsiTheme="minorHAnsi" w:cstheme="minorHAnsi"/>
            <w:color w:val="16191F"/>
            <w:sz w:val="28"/>
            <w:szCs w:val="28"/>
          </w:rPr>
          <w:t xml:space="preserve"> key</w:t>
        </w:r>
        <w:r>
          <w:rPr>
            <w:rStyle w:val="HTMLCode"/>
            <w:rFonts w:asciiTheme="minorHAnsi" w:hAnsiTheme="minorHAnsi" w:cstheme="minorHAnsi"/>
            <w:color w:val="16191F"/>
            <w:sz w:val="28"/>
            <w:szCs w:val="28"/>
          </w:rPr>
          <w:t xml:space="preserve"> as per your </w:t>
        </w:r>
        <w:proofErr w:type="spellStart"/>
        <w:r>
          <w:rPr>
            <w:rStyle w:val="HTMLCode"/>
            <w:rFonts w:asciiTheme="minorHAnsi" w:hAnsiTheme="minorHAnsi" w:cstheme="minorHAnsi"/>
            <w:color w:val="16191F"/>
            <w:sz w:val="28"/>
            <w:szCs w:val="28"/>
          </w:rPr>
          <w:t>aws</w:t>
        </w:r>
        <w:proofErr w:type="spellEnd"/>
        <w:r>
          <w:rPr>
            <w:rStyle w:val="HTMLCode"/>
            <w:rFonts w:asciiTheme="minorHAnsi" w:hAnsiTheme="minorHAnsi" w:cstheme="minorHAnsi"/>
            <w:color w:val="16191F"/>
            <w:sz w:val="28"/>
            <w:szCs w:val="28"/>
          </w:rPr>
          <w:t xml:space="preserve"> account.</w:t>
        </w:r>
      </w:ins>
    </w:p>
    <w:p w14:paraId="25FA3908" w14:textId="77777777" w:rsidR="0090321E" w:rsidRPr="001C182B" w:rsidRDefault="0090321E" w:rsidP="0090321E">
      <w:pPr>
        <w:pStyle w:val="NormalWeb"/>
        <w:shd w:val="clear" w:color="auto" w:fill="FFFFFF"/>
        <w:spacing w:before="0" w:beforeAutospacing="0" w:after="0" w:afterAutospacing="0" w:line="360" w:lineRule="atLeast"/>
        <w:ind w:firstLine="720"/>
        <w:jc w:val="both"/>
        <w:rPr>
          <w:ins w:id="279" w:author="Shubra Singh" w:date="2022-12-20T20:26:00Z"/>
          <w:rStyle w:val="HTMLCode"/>
          <w:rFonts w:asciiTheme="minorHAnsi" w:hAnsiTheme="minorHAnsi" w:cstheme="minorHAnsi"/>
          <w:color w:val="16191F"/>
          <w:sz w:val="28"/>
          <w:szCs w:val="28"/>
        </w:rPr>
      </w:pPr>
      <w:ins w:id="280" w:author="Shubra Singh" w:date="2022-12-20T20:26:00Z">
        <w:r w:rsidRPr="00182A0C">
          <w:rPr>
            <w:noProof/>
            <w:szCs w:val="28"/>
            <w:lang w:eastAsia="en-US"/>
          </w:rPr>
          <w:drawing>
            <wp:inline distT="0" distB="0" distL="0" distR="0" wp14:anchorId="72AEB708" wp14:editId="33B0B202">
              <wp:extent cx="5664199" cy="869950"/>
              <wp:effectExtent l="0" t="0" r="0" b="6350"/>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24"/>
                      <a:stretch>
                        <a:fillRect/>
                      </a:stretch>
                    </pic:blipFill>
                    <pic:spPr>
                      <a:xfrm>
                        <a:off x="0" y="0"/>
                        <a:ext cx="5675915" cy="871749"/>
                      </a:xfrm>
                      <a:prstGeom prst="rect">
                        <a:avLst/>
                      </a:prstGeom>
                    </pic:spPr>
                  </pic:pic>
                </a:graphicData>
              </a:graphic>
            </wp:inline>
          </w:drawing>
        </w:r>
      </w:ins>
    </w:p>
    <w:p w14:paraId="0B6A9CCF" w14:textId="77777777" w:rsidR="0090321E" w:rsidRPr="00FE0970" w:rsidRDefault="0090321E" w:rsidP="0090321E">
      <w:pPr>
        <w:pStyle w:val="NormalWeb"/>
        <w:shd w:val="clear" w:color="auto" w:fill="FFFFFF"/>
        <w:spacing w:before="0" w:beforeAutospacing="0" w:after="0" w:afterAutospacing="0" w:line="360" w:lineRule="atLeast"/>
        <w:ind w:left="720"/>
        <w:jc w:val="both"/>
        <w:rPr>
          <w:ins w:id="281" w:author="Shubra Singh" w:date="2022-12-20T20:26:00Z"/>
          <w:rFonts w:asciiTheme="minorHAnsi" w:hAnsiTheme="minorHAnsi" w:cstheme="minorHAnsi"/>
          <w:i/>
          <w:iCs/>
          <w:color w:val="2E74B5" w:themeColor="accent5" w:themeShade="BF"/>
          <w:sz w:val="28"/>
          <w:szCs w:val="28"/>
        </w:rPr>
      </w:pPr>
      <w:ins w:id="282" w:author="Shubra Singh" w:date="2022-12-20T20:26:00Z">
        <w:r>
          <w:rPr>
            <w:rStyle w:val="HTMLCode"/>
            <w:rFonts w:asciiTheme="minorHAnsi" w:hAnsiTheme="minorHAnsi" w:cstheme="minorHAnsi"/>
            <w:i/>
            <w:iCs/>
            <w:color w:val="2E74B5" w:themeColor="accent5" w:themeShade="BF"/>
            <w:sz w:val="28"/>
            <w:szCs w:val="28"/>
          </w:rPr>
          <w:t>Copy credentials file to ~/</w:t>
        </w:r>
        <w:r w:rsidRPr="00FE0970">
          <w:rPr>
            <w:rStyle w:val="HTMLCode"/>
            <w:rFonts w:asciiTheme="minorHAnsi" w:hAnsiTheme="minorHAnsi" w:cstheme="minorHAnsi"/>
            <w:i/>
            <w:iCs/>
            <w:color w:val="2E74B5" w:themeColor="accent5" w:themeShade="BF"/>
            <w:sz w:val="28"/>
            <w:szCs w:val="28"/>
          </w:rPr>
          <w:t>.</w:t>
        </w:r>
        <w:proofErr w:type="spellStart"/>
        <w:r w:rsidRPr="00FE0970">
          <w:rPr>
            <w:rStyle w:val="HTMLCode"/>
            <w:rFonts w:asciiTheme="minorHAnsi" w:hAnsiTheme="minorHAnsi" w:cstheme="minorHAnsi"/>
            <w:i/>
            <w:iCs/>
            <w:color w:val="2E74B5" w:themeColor="accent5" w:themeShade="BF"/>
            <w:sz w:val="28"/>
            <w:szCs w:val="28"/>
          </w:rPr>
          <w:t>aws</w:t>
        </w:r>
        <w:proofErr w:type="spellEnd"/>
        <w:r>
          <w:rPr>
            <w:rStyle w:val="HTMLCode"/>
            <w:rFonts w:asciiTheme="minorHAnsi" w:hAnsiTheme="minorHAnsi" w:cstheme="minorHAnsi"/>
            <w:i/>
            <w:iCs/>
            <w:color w:val="2E74B5" w:themeColor="accent5" w:themeShade="BF"/>
            <w:sz w:val="28"/>
            <w:szCs w:val="28"/>
          </w:rPr>
          <w:t xml:space="preserve"> </w:t>
        </w:r>
        <w:r w:rsidRPr="00FE0970">
          <w:rPr>
            <w:rFonts w:asciiTheme="minorHAnsi" w:hAnsiTheme="minorHAnsi" w:cstheme="minorHAnsi"/>
            <w:i/>
            <w:iCs/>
            <w:color w:val="2E74B5" w:themeColor="accent5" w:themeShade="BF"/>
            <w:sz w:val="28"/>
            <w:szCs w:val="28"/>
          </w:rPr>
          <w:t xml:space="preserve"> </w:t>
        </w:r>
      </w:ins>
    </w:p>
    <w:p w14:paraId="140E6DD2" w14:textId="77777777" w:rsidR="0090321E" w:rsidRDefault="0090321E" w:rsidP="0090321E">
      <w:pPr>
        <w:pStyle w:val="NormalWeb"/>
        <w:shd w:val="clear" w:color="auto" w:fill="FFFFFF"/>
        <w:spacing w:before="0" w:beforeAutospacing="0" w:after="0" w:afterAutospacing="0" w:line="360" w:lineRule="atLeast"/>
        <w:ind w:left="720"/>
        <w:jc w:val="both"/>
        <w:rPr>
          <w:ins w:id="283" w:author="Shubra Singh" w:date="2022-12-20T20:26:00Z"/>
          <w:rStyle w:val="HTMLCode"/>
          <w:rFonts w:asciiTheme="minorHAnsi" w:hAnsiTheme="minorHAnsi" w:cstheme="minorHAnsi"/>
          <w:i/>
          <w:iCs/>
          <w:color w:val="2E74B5" w:themeColor="accent5" w:themeShade="BF"/>
          <w:sz w:val="28"/>
          <w:szCs w:val="28"/>
        </w:rPr>
      </w:pPr>
    </w:p>
    <w:p w14:paraId="0897C2BF" w14:textId="77777777" w:rsidR="0090321E" w:rsidRDefault="0090321E" w:rsidP="0090321E">
      <w:pPr>
        <w:pStyle w:val="NormalWeb"/>
        <w:numPr>
          <w:ilvl w:val="0"/>
          <w:numId w:val="37"/>
        </w:numPr>
        <w:shd w:val="clear" w:color="auto" w:fill="FFFFFF"/>
        <w:spacing w:before="0" w:beforeAutospacing="0" w:after="0" w:afterAutospacing="0" w:line="360" w:lineRule="atLeast"/>
        <w:jc w:val="both"/>
        <w:rPr>
          <w:ins w:id="284" w:author="Shubra Singh" w:date="2022-12-20T20:26:00Z"/>
          <w:rFonts w:asciiTheme="minorHAnsi" w:hAnsiTheme="minorHAnsi" w:cstheme="minorHAnsi"/>
          <w:color w:val="16191F"/>
          <w:sz w:val="28"/>
          <w:szCs w:val="28"/>
        </w:rPr>
      </w:pPr>
      <w:ins w:id="285" w:author="Shubra Singh" w:date="2022-12-20T20:26:00Z">
        <w:r w:rsidRPr="00AE7C85">
          <w:rPr>
            <w:rFonts w:asciiTheme="minorHAnsi" w:hAnsiTheme="minorHAnsi" w:cstheme="minorHAnsi"/>
            <w:color w:val="16191F"/>
            <w:sz w:val="28"/>
            <w:szCs w:val="28"/>
          </w:rPr>
          <w:t>Locate and open /</w:t>
        </w:r>
        <w:r>
          <w:rPr>
            <w:rFonts w:asciiTheme="minorHAnsi" w:hAnsiTheme="minorHAnsi" w:cstheme="minorHAnsi"/>
            <w:color w:val="16191F"/>
            <w:sz w:val="28"/>
            <w:szCs w:val="28"/>
          </w:rPr>
          <w:t>config</w:t>
        </w:r>
        <w:r w:rsidRPr="00AE7C85">
          <w:rPr>
            <w:rFonts w:asciiTheme="minorHAnsi" w:hAnsiTheme="minorHAnsi" w:cstheme="minorHAnsi"/>
            <w:color w:val="16191F"/>
            <w:sz w:val="28"/>
            <w:szCs w:val="28"/>
          </w:rPr>
          <w:t xml:space="preserve"> </w:t>
        </w:r>
      </w:ins>
    </w:p>
    <w:p w14:paraId="4116C85E" w14:textId="77777777" w:rsidR="0090321E" w:rsidRDefault="0090321E" w:rsidP="0090321E">
      <w:pPr>
        <w:pStyle w:val="NormalWeb"/>
        <w:numPr>
          <w:ilvl w:val="0"/>
          <w:numId w:val="37"/>
        </w:numPr>
        <w:shd w:val="clear" w:color="auto" w:fill="FFFFFF"/>
        <w:spacing w:before="0" w:beforeAutospacing="0" w:after="0" w:afterAutospacing="0" w:line="360" w:lineRule="atLeast"/>
        <w:jc w:val="both"/>
        <w:rPr>
          <w:ins w:id="286" w:author="Shubra Singh" w:date="2022-12-20T20:26:00Z"/>
          <w:rStyle w:val="HTMLCode"/>
          <w:rFonts w:asciiTheme="minorHAnsi" w:hAnsiTheme="minorHAnsi" w:cstheme="minorHAnsi"/>
          <w:color w:val="16191F"/>
          <w:sz w:val="28"/>
          <w:szCs w:val="28"/>
        </w:rPr>
      </w:pPr>
      <w:ins w:id="287" w:author="Shubra Singh" w:date="2022-12-20T20:26:00Z">
        <w:r>
          <w:rPr>
            <w:rStyle w:val="HTMLCode"/>
            <w:rFonts w:asciiTheme="minorHAnsi" w:hAnsiTheme="minorHAnsi" w:cstheme="minorHAnsi"/>
            <w:color w:val="16191F"/>
            <w:sz w:val="28"/>
            <w:szCs w:val="28"/>
          </w:rPr>
          <w:t>C</w:t>
        </w:r>
        <w:r w:rsidRPr="00182A0C">
          <w:rPr>
            <w:rStyle w:val="HTMLCode"/>
            <w:rFonts w:asciiTheme="minorHAnsi" w:hAnsiTheme="minorHAnsi" w:cstheme="minorHAnsi"/>
            <w:color w:val="16191F"/>
            <w:sz w:val="28"/>
            <w:szCs w:val="28"/>
          </w:rPr>
          <w:t>hange</w:t>
        </w:r>
        <w:r>
          <w:rPr>
            <w:rStyle w:val="HTMLCode"/>
            <w:rFonts w:asciiTheme="minorHAnsi" w:hAnsiTheme="minorHAnsi" w:cstheme="minorHAnsi"/>
            <w:color w:val="16191F"/>
            <w:sz w:val="28"/>
            <w:szCs w:val="28"/>
          </w:rPr>
          <w:t xml:space="preserve"> </w:t>
        </w:r>
        <w:proofErr w:type="spellStart"/>
        <w:r>
          <w:rPr>
            <w:rStyle w:val="HTMLCode"/>
            <w:rFonts w:asciiTheme="minorHAnsi" w:hAnsiTheme="minorHAnsi" w:cstheme="minorHAnsi"/>
            <w:color w:val="16191F"/>
            <w:sz w:val="28"/>
            <w:szCs w:val="28"/>
          </w:rPr>
          <w:t>aws</w:t>
        </w:r>
        <w:proofErr w:type="spellEnd"/>
        <w:r>
          <w:rPr>
            <w:rStyle w:val="HTMLCode"/>
            <w:rFonts w:asciiTheme="minorHAnsi" w:hAnsiTheme="minorHAnsi" w:cstheme="minorHAnsi"/>
            <w:color w:val="16191F"/>
            <w:sz w:val="28"/>
            <w:szCs w:val="28"/>
          </w:rPr>
          <w:t xml:space="preserve"> </w:t>
        </w:r>
        <w:r w:rsidRPr="00182A0C">
          <w:rPr>
            <w:rStyle w:val="HTMLCode"/>
            <w:rFonts w:asciiTheme="minorHAnsi" w:hAnsiTheme="minorHAnsi" w:cstheme="minorHAnsi"/>
            <w:color w:val="16191F"/>
            <w:sz w:val="28"/>
            <w:szCs w:val="28"/>
          </w:rPr>
          <w:t>region</w:t>
        </w:r>
        <w:r>
          <w:rPr>
            <w:rStyle w:val="HTMLCode"/>
            <w:rFonts w:asciiTheme="minorHAnsi" w:hAnsiTheme="minorHAnsi" w:cstheme="minorHAnsi"/>
            <w:color w:val="16191F"/>
            <w:sz w:val="28"/>
            <w:szCs w:val="28"/>
          </w:rPr>
          <w:t xml:space="preserve"> details.</w:t>
        </w:r>
      </w:ins>
    </w:p>
    <w:p w14:paraId="221193B8" w14:textId="77777777" w:rsidR="0090321E" w:rsidRDefault="0090321E" w:rsidP="0090321E">
      <w:pPr>
        <w:pStyle w:val="NormalWeb"/>
        <w:shd w:val="clear" w:color="auto" w:fill="FFFFFF"/>
        <w:spacing w:before="0" w:beforeAutospacing="0" w:after="0" w:afterAutospacing="0" w:line="360" w:lineRule="atLeast"/>
        <w:ind w:left="1080"/>
        <w:jc w:val="both"/>
        <w:rPr>
          <w:ins w:id="288" w:author="Shubra Singh" w:date="2022-12-20T20:26:00Z"/>
          <w:rFonts w:asciiTheme="minorHAnsi" w:hAnsiTheme="minorHAnsi" w:cstheme="minorHAnsi"/>
          <w:color w:val="16191F"/>
          <w:sz w:val="28"/>
          <w:szCs w:val="28"/>
        </w:rPr>
      </w:pPr>
      <w:ins w:id="289" w:author="Shubra Singh" w:date="2022-12-20T20:26:00Z">
        <w:r w:rsidRPr="00182A0C">
          <w:rPr>
            <w:rFonts w:asciiTheme="minorHAnsi" w:hAnsiTheme="minorHAnsi" w:cstheme="minorHAnsi"/>
            <w:noProof/>
            <w:color w:val="16191F"/>
            <w:sz w:val="28"/>
            <w:szCs w:val="28"/>
          </w:rPr>
          <w:drawing>
            <wp:inline distT="0" distB="0" distL="0" distR="0" wp14:anchorId="1CA9B332" wp14:editId="354C4F0B">
              <wp:extent cx="3930852" cy="1073205"/>
              <wp:effectExtent l="0" t="0" r="0" b="0"/>
              <wp:docPr id="22" name="Picture 2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with medium confidence"/>
                      <pic:cNvPicPr/>
                    </pic:nvPicPr>
                    <pic:blipFill>
                      <a:blip r:embed="rId25"/>
                      <a:stretch>
                        <a:fillRect/>
                      </a:stretch>
                    </pic:blipFill>
                    <pic:spPr>
                      <a:xfrm>
                        <a:off x="0" y="0"/>
                        <a:ext cx="3930852" cy="1073205"/>
                      </a:xfrm>
                      <a:prstGeom prst="rect">
                        <a:avLst/>
                      </a:prstGeom>
                    </pic:spPr>
                  </pic:pic>
                </a:graphicData>
              </a:graphic>
            </wp:inline>
          </w:drawing>
        </w:r>
      </w:ins>
    </w:p>
    <w:p w14:paraId="175CBDF5" w14:textId="77777777" w:rsidR="0090321E" w:rsidRPr="00182A0C" w:rsidRDefault="0090321E" w:rsidP="0090321E">
      <w:pPr>
        <w:pStyle w:val="NormalWeb"/>
        <w:numPr>
          <w:ilvl w:val="0"/>
          <w:numId w:val="37"/>
        </w:numPr>
        <w:shd w:val="clear" w:color="auto" w:fill="FFFFFF"/>
        <w:spacing w:before="0" w:beforeAutospacing="0" w:after="0" w:afterAutospacing="0" w:line="360" w:lineRule="atLeast"/>
        <w:jc w:val="both"/>
        <w:rPr>
          <w:ins w:id="290" w:author="Shubra Singh" w:date="2022-12-20T20:26:00Z"/>
          <w:rFonts w:asciiTheme="minorHAnsi" w:hAnsiTheme="minorHAnsi" w:cstheme="minorHAnsi"/>
          <w:color w:val="16191F"/>
          <w:sz w:val="28"/>
          <w:szCs w:val="28"/>
        </w:rPr>
      </w:pPr>
      <w:ins w:id="291" w:author="Shubra Singh" w:date="2022-12-20T20:26:00Z">
        <w:r>
          <w:rPr>
            <w:rFonts w:asciiTheme="minorHAnsi" w:hAnsiTheme="minorHAnsi" w:cstheme="minorHAnsi"/>
            <w:color w:val="16191F"/>
            <w:sz w:val="28"/>
            <w:szCs w:val="28"/>
          </w:rPr>
          <w:t>Copy AWS config file on your local system</w:t>
        </w:r>
        <w:r w:rsidRPr="00182A0C">
          <w:rPr>
            <w:rFonts w:asciiTheme="minorHAnsi" w:hAnsiTheme="minorHAnsi" w:cstheme="minorHAnsi"/>
            <w:color w:val="16191F"/>
            <w:sz w:val="28"/>
            <w:szCs w:val="28"/>
          </w:rPr>
          <w:t>, located at:</w:t>
        </w:r>
      </w:ins>
    </w:p>
    <w:p w14:paraId="5BF017C0" w14:textId="77777777" w:rsidR="0090321E" w:rsidRDefault="0090321E" w:rsidP="0090321E">
      <w:pPr>
        <w:pStyle w:val="NormalWeb"/>
        <w:shd w:val="clear" w:color="auto" w:fill="FFFFFF"/>
        <w:spacing w:before="0" w:beforeAutospacing="0" w:after="0" w:afterAutospacing="0" w:line="360" w:lineRule="atLeast"/>
        <w:ind w:left="720"/>
        <w:jc w:val="both"/>
        <w:rPr>
          <w:ins w:id="292" w:author="Shubra Singh" w:date="2022-12-20T20:26:00Z"/>
          <w:rFonts w:asciiTheme="minorHAnsi" w:hAnsiTheme="minorHAnsi" w:cstheme="minorHAnsi"/>
          <w:color w:val="16191F"/>
          <w:sz w:val="28"/>
          <w:szCs w:val="28"/>
        </w:rPr>
      </w:pPr>
      <w:ins w:id="293" w:author="Shubra Singh" w:date="2022-12-20T20:26:00Z">
        <w:r>
          <w:rPr>
            <w:rFonts w:asciiTheme="minorHAnsi" w:hAnsiTheme="minorHAnsi" w:cstheme="minorHAnsi"/>
            <w:i/>
            <w:iCs/>
            <w:color w:val="2E74B5" w:themeColor="accent5" w:themeShade="BF"/>
            <w:sz w:val="28"/>
            <w:szCs w:val="28"/>
          </w:rPr>
          <w:t xml:space="preserve">     ~/</w:t>
        </w:r>
        <w:r w:rsidRPr="00FE0970">
          <w:rPr>
            <w:rFonts w:asciiTheme="minorHAnsi" w:hAnsiTheme="minorHAnsi" w:cstheme="minorHAnsi"/>
            <w:i/>
            <w:iCs/>
            <w:color w:val="2E74B5" w:themeColor="accent5" w:themeShade="BF"/>
            <w:sz w:val="28"/>
            <w:szCs w:val="28"/>
          </w:rPr>
          <w:t>.</w:t>
        </w:r>
        <w:proofErr w:type="spellStart"/>
        <w:r w:rsidRPr="00FE0970">
          <w:rPr>
            <w:rFonts w:asciiTheme="minorHAnsi" w:hAnsiTheme="minorHAnsi" w:cstheme="minorHAnsi"/>
            <w:i/>
            <w:iCs/>
            <w:color w:val="2E74B5" w:themeColor="accent5" w:themeShade="BF"/>
            <w:sz w:val="28"/>
            <w:szCs w:val="28"/>
          </w:rPr>
          <w:t>aws</w:t>
        </w:r>
        <w:proofErr w:type="spellEnd"/>
        <w:r w:rsidRPr="00182A0C">
          <w:rPr>
            <w:rFonts w:asciiTheme="minorHAnsi" w:hAnsiTheme="minorHAnsi" w:cstheme="minorHAnsi"/>
            <w:color w:val="16191F"/>
            <w:sz w:val="28"/>
            <w:szCs w:val="28"/>
          </w:rPr>
          <w:t xml:space="preserve"> </w:t>
        </w:r>
      </w:ins>
    </w:p>
    <w:p w14:paraId="24CBFFFC" w14:textId="77777777" w:rsidR="0090321E" w:rsidRDefault="0090321E" w:rsidP="0090321E">
      <w:pPr>
        <w:pStyle w:val="NormalWeb"/>
        <w:shd w:val="clear" w:color="auto" w:fill="FFFFFF"/>
        <w:spacing w:before="0" w:beforeAutospacing="0" w:after="0" w:afterAutospacing="0" w:line="360" w:lineRule="atLeast"/>
        <w:ind w:left="1080"/>
        <w:rPr>
          <w:ins w:id="294" w:author="Shubra Singh" w:date="2022-12-20T20:26:00Z"/>
          <w:rFonts w:asciiTheme="minorHAnsi" w:hAnsiTheme="minorHAnsi" w:cstheme="minorHAnsi"/>
          <w:color w:val="16191F"/>
          <w:sz w:val="28"/>
          <w:szCs w:val="28"/>
        </w:rPr>
      </w:pPr>
    </w:p>
    <w:p w14:paraId="41283B37" w14:textId="77777777" w:rsidR="0090321E" w:rsidRPr="00D745E1" w:rsidRDefault="0090321E" w:rsidP="0090321E">
      <w:pPr>
        <w:pStyle w:val="NormalWeb"/>
        <w:shd w:val="clear" w:color="auto" w:fill="FFFFFF"/>
        <w:spacing w:before="0" w:beforeAutospacing="0" w:after="0" w:afterAutospacing="0" w:line="360" w:lineRule="atLeast"/>
        <w:ind w:left="1080"/>
        <w:rPr>
          <w:ins w:id="295" w:author="Shubra Singh" w:date="2022-12-20T20:26:00Z"/>
          <w:rFonts w:asciiTheme="minorHAnsi" w:hAnsiTheme="minorHAnsi" w:cstheme="minorHAnsi"/>
          <w:color w:val="16191F"/>
          <w:sz w:val="22"/>
          <w:szCs w:val="22"/>
        </w:rPr>
      </w:pPr>
      <w:ins w:id="296" w:author="Shubra Singh" w:date="2022-12-20T20:26:00Z">
        <w:r w:rsidRPr="00182A0C">
          <w:rPr>
            <w:rFonts w:asciiTheme="minorHAnsi" w:hAnsiTheme="minorHAnsi" w:cstheme="minorHAnsi"/>
            <w:color w:val="16191F"/>
            <w:sz w:val="28"/>
            <w:szCs w:val="28"/>
          </w:rPr>
          <w:t xml:space="preserve">For more information: </w:t>
        </w:r>
        <w:r w:rsidRPr="00CC26E5">
          <w:rPr>
            <w:rFonts w:asciiTheme="minorHAnsi" w:hAnsiTheme="minorHAnsi" w:cstheme="minorHAnsi"/>
            <w:color w:val="2E74B5" w:themeColor="accent5" w:themeShade="BF"/>
            <w:sz w:val="28"/>
            <w:szCs w:val="28"/>
          </w:rPr>
          <w:t>https://docs.aws.amazon.com/sdk-for-java/v1/developer-guide/setup-credentials.html</w:t>
        </w:r>
        <w:r w:rsidRPr="00CC26E5">
          <w:rPr>
            <w:color w:val="2E74B5" w:themeColor="accent5" w:themeShade="BF"/>
            <w:lang w:eastAsia="en-US"/>
          </w:rPr>
          <w:t xml:space="preserve"> </w:t>
        </w:r>
      </w:ins>
    </w:p>
    <w:p w14:paraId="3F74908F" w14:textId="77777777" w:rsidR="0090321E" w:rsidRPr="002F54DF" w:rsidRDefault="0090321E" w:rsidP="0090321E">
      <w:pPr>
        <w:rPr>
          <w:ins w:id="297" w:author="Shubra Singh" w:date="2022-12-20T20:26:00Z"/>
        </w:rPr>
      </w:pPr>
    </w:p>
    <w:p w14:paraId="75DAA725" w14:textId="77777777" w:rsidR="0090321E" w:rsidRPr="00C8400E" w:rsidRDefault="0090321E" w:rsidP="0090321E">
      <w:pPr>
        <w:pStyle w:val="Heading3"/>
        <w:rPr>
          <w:ins w:id="298" w:author="Shubra Singh" w:date="2022-12-20T20:26:00Z"/>
        </w:rPr>
      </w:pPr>
      <w:bookmarkStart w:id="299" w:name="_AWS_key-pairs_to"/>
      <w:bookmarkStart w:id="300" w:name="_Toc121685649"/>
      <w:bookmarkStart w:id="301" w:name="_Toc122462315"/>
      <w:bookmarkEnd w:id="299"/>
      <w:ins w:id="302" w:author="Shubra Singh" w:date="2022-12-20T20:26:00Z">
        <w:r w:rsidRPr="002B7432">
          <w:rPr>
            <w:rStyle w:val="Heading3Char"/>
          </w:rPr>
          <w:t>AWS key-pairs to access ec2 instances</w:t>
        </w:r>
        <w:r w:rsidRPr="00C8400E">
          <w:t>.</w:t>
        </w:r>
        <w:bookmarkEnd w:id="300"/>
        <w:bookmarkEnd w:id="301"/>
      </w:ins>
    </w:p>
    <w:p w14:paraId="0FB53DA1" w14:textId="433046DB" w:rsidR="00DF5647" w:rsidRPr="001F46D8" w:rsidDel="0090321E" w:rsidRDefault="00DF5647" w:rsidP="00DE69C5">
      <w:pPr>
        <w:pStyle w:val="ListParagraph"/>
        <w:numPr>
          <w:ilvl w:val="0"/>
          <w:numId w:val="3"/>
        </w:numPr>
        <w:jc w:val="both"/>
        <w:rPr>
          <w:del w:id="303" w:author="Shubra Singh" w:date="2022-12-20T20:25:00Z"/>
          <w:szCs w:val="28"/>
        </w:rPr>
      </w:pPr>
      <w:del w:id="304" w:author="Shubra Singh" w:date="2022-12-20T20:25:00Z">
        <w:r w:rsidRPr="001F46D8" w:rsidDel="0090321E">
          <w:rPr>
            <w:szCs w:val="28"/>
          </w:rPr>
          <w:delText>You have an A</w:delText>
        </w:r>
        <w:r w:rsidR="007A3611" w:rsidDel="0090321E">
          <w:rPr>
            <w:szCs w:val="28"/>
          </w:rPr>
          <w:delText>WS</w:delText>
        </w:r>
        <w:r w:rsidRPr="001F46D8" w:rsidDel="0090321E">
          <w:rPr>
            <w:szCs w:val="28"/>
          </w:rPr>
          <w:delText xml:space="preserve"> subscription.</w:delText>
        </w:r>
      </w:del>
    </w:p>
    <w:p w14:paraId="008CD8BC" w14:textId="34F0566B" w:rsidR="00DF5647" w:rsidRPr="001A08EB" w:rsidDel="0090321E" w:rsidRDefault="00DF5647" w:rsidP="00DE69C5">
      <w:pPr>
        <w:pStyle w:val="ListParagraph"/>
        <w:numPr>
          <w:ilvl w:val="0"/>
          <w:numId w:val="3"/>
        </w:numPr>
        <w:jc w:val="both"/>
        <w:rPr>
          <w:del w:id="305" w:author="Shubra Singh" w:date="2022-12-20T20:25:00Z"/>
          <w:rFonts w:cstheme="minorHAnsi"/>
          <w:szCs w:val="28"/>
        </w:rPr>
      </w:pPr>
      <w:del w:id="306" w:author="Shubra Singh" w:date="2022-12-20T20:25:00Z">
        <w:r w:rsidRPr="001F46D8" w:rsidDel="0090321E">
          <w:rPr>
            <w:rFonts w:cstheme="minorHAnsi"/>
            <w:color w:val="242424"/>
            <w:szCs w:val="28"/>
            <w:shd w:val="clear" w:color="auto" w:fill="FFFFFF"/>
          </w:rPr>
          <w:delText>Python version Python 3.8.10 should be installed.</w:delText>
        </w:r>
      </w:del>
    </w:p>
    <w:p w14:paraId="64CD9AA0" w14:textId="64C6216E" w:rsidR="001A08EB" w:rsidDel="0090321E" w:rsidRDefault="001A08EB" w:rsidP="001A08EB">
      <w:pPr>
        <w:pStyle w:val="ListParagraph"/>
        <w:numPr>
          <w:ilvl w:val="0"/>
          <w:numId w:val="3"/>
        </w:numPr>
        <w:jc w:val="both"/>
        <w:rPr>
          <w:del w:id="307" w:author="Shubra Singh" w:date="2022-12-20T20:25:00Z"/>
          <w:rFonts w:cstheme="minorHAnsi"/>
          <w:szCs w:val="28"/>
        </w:rPr>
      </w:pPr>
      <w:del w:id="308" w:author="Shubra Singh" w:date="2022-12-20T20:25:00Z">
        <w:r w:rsidDel="0090321E">
          <w:rPr>
            <w:rFonts w:cstheme="minorHAnsi"/>
            <w:szCs w:val="28"/>
          </w:rPr>
          <w:delText>Creating the SSH key.</w:delText>
        </w:r>
      </w:del>
    </w:p>
    <w:p w14:paraId="63F348B3" w14:textId="4874BA0E" w:rsidR="001A08EB" w:rsidDel="0090321E" w:rsidRDefault="001A08EB" w:rsidP="001A08EB">
      <w:pPr>
        <w:pStyle w:val="paragraph"/>
        <w:numPr>
          <w:ilvl w:val="0"/>
          <w:numId w:val="3"/>
        </w:numPr>
        <w:spacing w:before="0" w:beforeAutospacing="0" w:after="0" w:afterAutospacing="0"/>
        <w:jc w:val="both"/>
        <w:textAlignment w:val="baseline"/>
        <w:rPr>
          <w:del w:id="309" w:author="Shubra Singh" w:date="2022-12-20T20:25:00Z"/>
          <w:rStyle w:val="normaltextrun"/>
          <w:rFonts w:ascii="Calibri" w:hAnsi="Calibri" w:cs="Calibri"/>
          <w:sz w:val="28"/>
          <w:szCs w:val="28"/>
          <w:lang w:val="en-US"/>
        </w:rPr>
      </w:pPr>
      <w:del w:id="310" w:author="Shubra Singh" w:date="2022-12-20T20:25:00Z">
        <w:r w:rsidRPr="004C3AF0" w:rsidDel="0090321E">
          <w:rPr>
            <w:rStyle w:val="normaltextrun"/>
            <w:rFonts w:ascii="Calibri" w:hAnsi="Calibri" w:cs="Calibri"/>
            <w:sz w:val="28"/>
            <w:szCs w:val="28"/>
            <w:lang w:val="en-US"/>
          </w:rPr>
          <w:delText>There are template file</w:delText>
        </w:r>
        <w:r w:rsidDel="0090321E">
          <w:rPr>
            <w:rStyle w:val="normaltextrun"/>
            <w:rFonts w:ascii="Calibri" w:hAnsi="Calibri" w:cs="Calibri"/>
            <w:sz w:val="28"/>
            <w:szCs w:val="28"/>
            <w:lang w:val="en-US"/>
          </w:rPr>
          <w:delText>s</w:delText>
        </w:r>
        <w:r w:rsidRPr="004C3AF0" w:rsidDel="0090321E">
          <w:rPr>
            <w:rStyle w:val="normaltextrun"/>
            <w:rFonts w:ascii="Calibri" w:hAnsi="Calibri" w:cs="Calibri"/>
            <w:sz w:val="28"/>
            <w:szCs w:val="28"/>
            <w:lang w:val="en-US"/>
          </w:rPr>
          <w:delText>, python scripts and parameter files, and for order of execution of files, we have given number which is associated with file name.</w:delText>
        </w:r>
      </w:del>
    </w:p>
    <w:p w14:paraId="0738D7DE" w14:textId="45C79BE1" w:rsidR="001A08EB" w:rsidRPr="004C3AF0" w:rsidDel="0090321E" w:rsidRDefault="001A08EB" w:rsidP="001A08EB">
      <w:pPr>
        <w:pStyle w:val="paragraph"/>
        <w:spacing w:before="0" w:beforeAutospacing="0" w:after="0" w:afterAutospacing="0"/>
        <w:ind w:left="720"/>
        <w:jc w:val="both"/>
        <w:textAlignment w:val="baseline"/>
        <w:rPr>
          <w:del w:id="311" w:author="Shubra Singh" w:date="2022-12-20T20:25:00Z"/>
          <w:rFonts w:ascii="Calibri" w:hAnsi="Calibri" w:cs="Calibri"/>
          <w:sz w:val="28"/>
          <w:szCs w:val="28"/>
        </w:rPr>
      </w:pPr>
      <w:del w:id="312" w:author="Shubra Singh" w:date="2022-12-20T20:25:00Z">
        <w:r w:rsidDel="0090321E">
          <w:rPr>
            <w:rStyle w:val="normaltextrun"/>
            <w:rFonts w:ascii="Calibri" w:hAnsi="Calibri" w:cs="Calibri"/>
            <w:sz w:val="28"/>
            <w:szCs w:val="28"/>
            <w:lang w:val="en-US"/>
          </w:rPr>
          <w:delText>In below example 1 means this file is to execute 1</w:delText>
        </w:r>
        <w:r w:rsidRPr="00BF51EA" w:rsidDel="0090321E">
          <w:rPr>
            <w:rStyle w:val="normaltextrun"/>
            <w:rFonts w:ascii="Calibri" w:hAnsi="Calibri" w:cs="Calibri"/>
            <w:sz w:val="28"/>
            <w:szCs w:val="28"/>
            <w:vertAlign w:val="superscript"/>
            <w:lang w:val="en-US"/>
          </w:rPr>
          <w:delText>st</w:delText>
        </w:r>
        <w:r w:rsidR="00652F14" w:rsidDel="0090321E">
          <w:rPr>
            <w:rStyle w:val="normaltextrun"/>
            <w:rFonts w:ascii="Calibri" w:hAnsi="Calibri" w:cs="Calibri"/>
            <w:sz w:val="28"/>
            <w:szCs w:val="28"/>
            <w:lang w:val="en-US"/>
          </w:rPr>
          <w:delText>.</w:delText>
        </w:r>
      </w:del>
    </w:p>
    <w:p w14:paraId="0FD831DC" w14:textId="70CA5A92" w:rsidR="001A08EB" w:rsidDel="0090321E" w:rsidRDefault="001A08EB" w:rsidP="001A08EB">
      <w:pPr>
        <w:pStyle w:val="ListParagraph"/>
        <w:rPr>
          <w:del w:id="313" w:author="Shubra Singh" w:date="2022-12-20T20:25:00Z"/>
          <w:color w:val="1F4E79" w:themeColor="accent5" w:themeShade="80"/>
        </w:rPr>
      </w:pPr>
      <w:del w:id="314" w:author="Shubra Singh" w:date="2022-12-20T20:25:00Z">
        <w:r w:rsidRPr="00B2556B" w:rsidDel="0090321E">
          <w:rPr>
            <w:color w:val="1F4E79" w:themeColor="accent5" w:themeShade="80"/>
          </w:rPr>
          <w:delText>Ex.</w:delText>
        </w:r>
        <w:r w:rsidR="000C5BBC" w:rsidRPr="000C5BBC" w:rsidDel="0090321E">
          <w:delText xml:space="preserve"> </w:delText>
        </w:r>
        <w:r w:rsidR="000C5BBC" w:rsidRPr="000C5BBC" w:rsidDel="0090321E">
          <w:rPr>
            <w:color w:val="1F4E79" w:themeColor="accent5" w:themeShade="80"/>
          </w:rPr>
          <w:delText>CFT_TMPL_3NIC_2VM_HA_GLM_P</w:delText>
        </w:r>
        <w:r w:rsidR="00421A3C" w:rsidDel="0090321E">
          <w:rPr>
            <w:color w:val="1F4E79" w:themeColor="accent5" w:themeShade="80"/>
          </w:rPr>
          <w:delText>VT</w:delText>
        </w:r>
        <w:r w:rsidR="000C5BBC" w:rsidRPr="000C5BBC" w:rsidDel="0090321E">
          <w:rPr>
            <w:color w:val="1F4E79" w:themeColor="accent5" w:themeShade="80"/>
          </w:rPr>
          <w:delText>VIP_1.json</w:delText>
        </w:r>
      </w:del>
    </w:p>
    <w:p w14:paraId="76393DE4" w14:textId="77777777" w:rsidR="001A08EB" w:rsidRDefault="001A08EB" w:rsidP="001A08EB">
      <w:pPr>
        <w:pStyle w:val="Heading2"/>
      </w:pPr>
      <w:bookmarkStart w:id="315" w:name="_Toc119087856"/>
      <w:bookmarkStart w:id="316" w:name="_Toc122462316"/>
      <w:r>
        <w:t>Steps to create a SSH key [Optional]</w:t>
      </w:r>
      <w:bookmarkEnd w:id="315"/>
      <w:bookmarkEnd w:id="316"/>
    </w:p>
    <w:p w14:paraId="0D085409" w14:textId="77777777" w:rsidR="001A08EB" w:rsidRPr="00C2730C" w:rsidRDefault="001A08EB" w:rsidP="001A08EB">
      <w:r>
        <w:t xml:space="preserve">Note: You can use existing key pair if you have key pair already created. </w:t>
      </w:r>
    </w:p>
    <w:p w14:paraId="138C88A8" w14:textId="77777777" w:rsidR="001A08EB" w:rsidRDefault="001A08EB" w:rsidP="001A08EB">
      <w:pPr>
        <w:pStyle w:val="ListParagraph"/>
        <w:numPr>
          <w:ilvl w:val="0"/>
          <w:numId w:val="29"/>
        </w:numPr>
      </w:pPr>
      <w:r>
        <w:t>Go to the EC2 dashboard and click on key pairs.</w:t>
      </w:r>
    </w:p>
    <w:p w14:paraId="11634F07" w14:textId="77777777" w:rsidR="001A08EB" w:rsidRDefault="001A08EB" w:rsidP="001A08EB">
      <w:pPr>
        <w:ind w:left="360"/>
      </w:pPr>
      <w:r w:rsidRPr="00E87E3C">
        <w:rPr>
          <w:noProof/>
        </w:rPr>
        <w:drawing>
          <wp:inline distT="0" distB="0" distL="0" distR="0" wp14:anchorId="44A24A37" wp14:editId="21060A61">
            <wp:extent cx="5574665" cy="1884459"/>
            <wp:effectExtent l="0" t="0" r="6985"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6166" cy="1888347"/>
                    </a:xfrm>
                    <a:prstGeom prst="rect">
                      <a:avLst/>
                    </a:prstGeom>
                  </pic:spPr>
                </pic:pic>
              </a:graphicData>
            </a:graphic>
          </wp:inline>
        </w:drawing>
      </w:r>
    </w:p>
    <w:p w14:paraId="29DB89A6" w14:textId="77777777" w:rsidR="001A08EB" w:rsidRDefault="001A08EB" w:rsidP="001A08EB">
      <w:pPr>
        <w:pStyle w:val="ListParagraph"/>
        <w:numPr>
          <w:ilvl w:val="0"/>
          <w:numId w:val="29"/>
        </w:numPr>
      </w:pPr>
      <w:r>
        <w:t>Now click on create key pair at the top right.</w:t>
      </w:r>
    </w:p>
    <w:p w14:paraId="663C716E" w14:textId="77777777" w:rsidR="001A08EB" w:rsidRDefault="001A08EB" w:rsidP="001A08EB">
      <w:pPr>
        <w:ind w:left="360"/>
      </w:pPr>
      <w:r w:rsidRPr="00E87E3C">
        <w:rPr>
          <w:noProof/>
        </w:rPr>
        <w:lastRenderedPageBreak/>
        <w:drawing>
          <wp:inline distT="0" distB="0" distL="0" distR="0" wp14:anchorId="7FC90260" wp14:editId="5D6D2697">
            <wp:extent cx="5560695" cy="659958"/>
            <wp:effectExtent l="0" t="0" r="1905"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2579" cy="663742"/>
                    </a:xfrm>
                    <a:prstGeom prst="rect">
                      <a:avLst/>
                    </a:prstGeom>
                  </pic:spPr>
                </pic:pic>
              </a:graphicData>
            </a:graphic>
          </wp:inline>
        </w:drawing>
      </w:r>
    </w:p>
    <w:p w14:paraId="37D877C8" w14:textId="77777777" w:rsidR="001A08EB" w:rsidRDefault="001A08EB" w:rsidP="001A08EB">
      <w:pPr>
        <w:pStyle w:val="ListParagraph"/>
        <w:numPr>
          <w:ilvl w:val="0"/>
          <w:numId w:val="29"/>
        </w:numPr>
      </w:pPr>
      <w:r>
        <w:t>Now name the key and select the key pair type as RSA and key file format as .</w:t>
      </w:r>
      <w:proofErr w:type="spellStart"/>
      <w:r>
        <w:t>pem</w:t>
      </w:r>
      <w:proofErr w:type="spellEnd"/>
      <w:r>
        <w:t>.</w:t>
      </w:r>
    </w:p>
    <w:p w14:paraId="0677FFF0" w14:textId="77777777" w:rsidR="001A08EB" w:rsidRPr="00E87E3C" w:rsidRDefault="001A08EB" w:rsidP="001A08EB">
      <w:pPr>
        <w:ind w:left="360"/>
      </w:pPr>
      <w:r w:rsidRPr="00E87E3C">
        <w:rPr>
          <w:noProof/>
        </w:rPr>
        <w:drawing>
          <wp:inline distT="0" distB="0" distL="0" distR="0" wp14:anchorId="3F6E69AA" wp14:editId="09D86D70">
            <wp:extent cx="5727838" cy="3474720"/>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5835" cy="3503837"/>
                    </a:xfrm>
                    <a:prstGeom prst="rect">
                      <a:avLst/>
                    </a:prstGeom>
                  </pic:spPr>
                </pic:pic>
              </a:graphicData>
            </a:graphic>
          </wp:inline>
        </w:drawing>
      </w:r>
    </w:p>
    <w:p w14:paraId="43B0BE04" w14:textId="77777777" w:rsidR="00B95A41" w:rsidRDefault="00B95A41" w:rsidP="00C76A41">
      <w:pPr>
        <w:pStyle w:val="Heading2"/>
      </w:pPr>
      <w:bookmarkStart w:id="317" w:name="_Toc113280429"/>
    </w:p>
    <w:p w14:paraId="54BB8587" w14:textId="77777777" w:rsidR="00B95A41" w:rsidRDefault="00B95A41" w:rsidP="00C76A41">
      <w:pPr>
        <w:pStyle w:val="Heading2"/>
      </w:pPr>
    </w:p>
    <w:p w14:paraId="0D498DF3" w14:textId="3E97FFE0" w:rsidR="00B95A41" w:rsidRDefault="00B95A41" w:rsidP="00C76A41">
      <w:pPr>
        <w:pStyle w:val="Heading2"/>
      </w:pPr>
    </w:p>
    <w:p w14:paraId="683FFE41" w14:textId="77777777" w:rsidR="00B95A41" w:rsidRPr="00B95A41" w:rsidRDefault="00B95A41" w:rsidP="00B95A41"/>
    <w:p w14:paraId="366346B1" w14:textId="7553073C" w:rsidR="00DF5647" w:rsidRDefault="00DF5647" w:rsidP="00C76A41">
      <w:pPr>
        <w:pStyle w:val="Heading2"/>
      </w:pPr>
      <w:bookmarkStart w:id="318" w:name="_Toc122462317"/>
      <w:r w:rsidRPr="001C69C0">
        <w:t>System Requirements</w:t>
      </w:r>
      <w:bookmarkEnd w:id="317"/>
      <w:bookmarkEnd w:id="318"/>
    </w:p>
    <w:p w14:paraId="3E9AE9C8" w14:textId="00748A74" w:rsidR="009A40DD" w:rsidRPr="00DE69C5" w:rsidRDefault="009A40DD" w:rsidP="00DE69C5">
      <w:pPr>
        <w:spacing w:after="40"/>
        <w:ind w:left="360"/>
        <w:rPr>
          <w:rFonts w:cstheme="minorHAnsi"/>
          <w:szCs w:val="28"/>
        </w:rPr>
      </w:pPr>
      <w:r w:rsidRPr="00DE69C5">
        <w:rPr>
          <w:rFonts w:cstheme="minorHAnsi"/>
          <w:szCs w:val="28"/>
        </w:rPr>
        <w:t xml:space="preserve">Below all </w:t>
      </w:r>
      <w:r w:rsidR="00E633D5">
        <w:rPr>
          <w:rFonts w:cstheme="minorHAnsi"/>
          <w:szCs w:val="28"/>
        </w:rPr>
        <w:t>AWS</w:t>
      </w:r>
      <w:r w:rsidRPr="00DE69C5">
        <w:rPr>
          <w:rFonts w:cstheme="minorHAnsi"/>
          <w:szCs w:val="28"/>
        </w:rPr>
        <w:t xml:space="preserve"> cloud resources will be created. </w:t>
      </w:r>
    </w:p>
    <w:p w14:paraId="019EA7E0" w14:textId="6C578CB2" w:rsidR="009A40DD" w:rsidRPr="00DE69C5" w:rsidRDefault="009A40DD" w:rsidP="00DE69C5">
      <w:pPr>
        <w:spacing w:after="40"/>
        <w:ind w:left="360"/>
        <w:rPr>
          <w:rFonts w:cstheme="minorHAnsi"/>
          <w:szCs w:val="28"/>
        </w:rPr>
      </w:pPr>
      <w:r w:rsidRPr="00DE69C5">
        <w:rPr>
          <w:rFonts w:cstheme="minorHAnsi"/>
          <w:szCs w:val="28"/>
        </w:rPr>
        <w:t>All templates come with default value it can be change while execution.</w:t>
      </w:r>
    </w:p>
    <w:p w14:paraId="199BB617" w14:textId="1F9F8B66" w:rsidR="00DF5647" w:rsidRPr="00DE69C5" w:rsidRDefault="00DF5647" w:rsidP="00DE69C5">
      <w:pPr>
        <w:ind w:left="360"/>
        <w:rPr>
          <w:rStyle w:val="Heading3Char"/>
          <w:rFonts w:asciiTheme="minorHAnsi" w:hAnsiTheme="minorHAnsi" w:cstheme="minorHAnsi"/>
          <w:sz w:val="28"/>
          <w:szCs w:val="28"/>
        </w:rPr>
      </w:pPr>
      <w:bookmarkStart w:id="319" w:name="_Toc99031795"/>
      <w:bookmarkStart w:id="320" w:name="_Toc113280430"/>
      <w:bookmarkStart w:id="321" w:name="_Toc122462318"/>
      <w:r w:rsidRPr="00DE69C5">
        <w:rPr>
          <w:rStyle w:val="Heading3Char"/>
          <w:rFonts w:asciiTheme="minorHAnsi" w:hAnsiTheme="minorHAnsi" w:cstheme="minorHAnsi"/>
          <w:sz w:val="28"/>
          <w:szCs w:val="28"/>
        </w:rPr>
        <w:t>S</w:t>
      </w:r>
      <w:bookmarkEnd w:id="319"/>
      <w:r w:rsidRPr="00DE69C5">
        <w:rPr>
          <w:rStyle w:val="Heading3Char"/>
          <w:rFonts w:asciiTheme="minorHAnsi" w:hAnsiTheme="minorHAnsi" w:cstheme="minorHAnsi"/>
          <w:sz w:val="28"/>
          <w:szCs w:val="28"/>
        </w:rPr>
        <w:t>tack</w:t>
      </w:r>
      <w:bookmarkEnd w:id="320"/>
      <w:bookmarkEnd w:id="321"/>
      <w:r w:rsidRPr="00DE69C5">
        <w:rPr>
          <w:rStyle w:val="Heading3Char"/>
          <w:rFonts w:asciiTheme="minorHAnsi" w:hAnsiTheme="minorHAnsi" w:cstheme="minorHAnsi"/>
          <w:sz w:val="28"/>
          <w:szCs w:val="28"/>
        </w:rPr>
        <w:t xml:space="preserve"> </w:t>
      </w:r>
    </w:p>
    <w:p w14:paraId="05A561BB" w14:textId="77777777" w:rsidR="00DF5647" w:rsidRPr="00DE69C5" w:rsidRDefault="00DF5647" w:rsidP="00DE69C5">
      <w:pPr>
        <w:ind w:left="1080"/>
        <w:rPr>
          <w:rFonts w:eastAsiaTheme="majorEastAsia" w:cstheme="minorHAnsi"/>
          <w:color w:val="1F3763" w:themeColor="accent1" w:themeShade="7F"/>
          <w:szCs w:val="28"/>
        </w:rPr>
      </w:pPr>
      <w:r w:rsidRPr="00DE69C5">
        <w:rPr>
          <w:rFonts w:cstheme="minorHAnsi"/>
          <w:szCs w:val="28"/>
        </w:rPr>
        <w:t>A new stack is created with the specified name and location.</w:t>
      </w:r>
    </w:p>
    <w:p w14:paraId="34A30073" w14:textId="2AB4DBBD" w:rsidR="00DF5647" w:rsidRPr="001C69C0" w:rsidRDefault="00DF5647" w:rsidP="00DE69C5">
      <w:pPr>
        <w:ind w:left="360"/>
      </w:pPr>
      <w:bookmarkStart w:id="322" w:name="_Toc99031797"/>
      <w:bookmarkStart w:id="323" w:name="_Toc113280431"/>
      <w:r w:rsidRPr="001C69C0">
        <w:t>Interfaces</w:t>
      </w:r>
      <w:bookmarkEnd w:id="322"/>
      <w:bookmarkEnd w:id="323"/>
    </w:p>
    <w:p w14:paraId="6C551A7C" w14:textId="7BBFA6DC" w:rsidR="00DF5647" w:rsidRPr="00DE69C5" w:rsidRDefault="00DF5647" w:rsidP="00DE69C5">
      <w:pPr>
        <w:ind w:left="1080"/>
        <w:rPr>
          <w:rFonts w:cstheme="minorHAnsi"/>
          <w:szCs w:val="28"/>
        </w:rPr>
      </w:pPr>
      <w:r w:rsidRPr="00DE69C5">
        <w:rPr>
          <w:rFonts w:cstheme="minorHAnsi"/>
          <w:szCs w:val="28"/>
        </w:rPr>
        <w:t xml:space="preserve">For </w:t>
      </w:r>
      <w:r w:rsidR="00C30879" w:rsidRPr="00DE69C5">
        <w:rPr>
          <w:rFonts w:cstheme="minorHAnsi"/>
          <w:szCs w:val="28"/>
        </w:rPr>
        <w:t xml:space="preserve">both </w:t>
      </w:r>
      <w:proofErr w:type="spellStart"/>
      <w:r w:rsidRPr="00DE69C5">
        <w:rPr>
          <w:rFonts w:cstheme="minorHAnsi"/>
          <w:szCs w:val="28"/>
        </w:rPr>
        <w:t>vThunder</w:t>
      </w:r>
      <w:proofErr w:type="spellEnd"/>
      <w:r w:rsidRPr="00DE69C5">
        <w:rPr>
          <w:rFonts w:cstheme="minorHAnsi"/>
          <w:szCs w:val="28"/>
        </w:rPr>
        <w:t xml:space="preserve"> 1 management</w:t>
      </w:r>
      <w:r w:rsidR="00B52947" w:rsidRPr="00DE69C5">
        <w:rPr>
          <w:rFonts w:cstheme="minorHAnsi"/>
          <w:szCs w:val="28"/>
        </w:rPr>
        <w:t xml:space="preserve"> </w:t>
      </w:r>
      <w:r w:rsidRPr="00DE69C5">
        <w:rPr>
          <w:rFonts w:cstheme="minorHAnsi"/>
          <w:szCs w:val="28"/>
        </w:rPr>
        <w:t xml:space="preserve">and </w:t>
      </w:r>
      <w:r w:rsidR="00B52947" w:rsidRPr="00DE69C5">
        <w:rPr>
          <w:rFonts w:cstheme="minorHAnsi"/>
          <w:szCs w:val="28"/>
        </w:rPr>
        <w:t xml:space="preserve">2 data </w:t>
      </w:r>
      <w:r w:rsidRPr="00DE69C5">
        <w:rPr>
          <w:rFonts w:cstheme="minorHAnsi"/>
          <w:szCs w:val="28"/>
        </w:rPr>
        <w:t xml:space="preserve">interfaces will be created. </w:t>
      </w:r>
    </w:p>
    <w:p w14:paraId="17E5F7AB" w14:textId="77777777" w:rsidR="00DF5647" w:rsidRPr="00DE69C5" w:rsidRDefault="00DF5647" w:rsidP="00DE69C5">
      <w:pPr>
        <w:ind w:left="1080"/>
        <w:rPr>
          <w:rFonts w:cstheme="minorHAnsi"/>
          <w:szCs w:val="28"/>
        </w:rPr>
      </w:pPr>
      <w:r w:rsidRPr="00DE69C5">
        <w:rPr>
          <w:rFonts w:cstheme="minorHAnsi"/>
          <w:szCs w:val="28"/>
        </w:rPr>
        <w:t>Default names:</w:t>
      </w:r>
    </w:p>
    <w:tbl>
      <w:tblPr>
        <w:tblW w:w="5062" w:type="dxa"/>
        <w:tblInd w:w="1080" w:type="dxa"/>
        <w:tblCellMar>
          <w:top w:w="15" w:type="dxa"/>
          <w:bottom w:w="15" w:type="dxa"/>
        </w:tblCellMar>
        <w:tblLook w:val="04A0" w:firstRow="1" w:lastRow="0" w:firstColumn="1" w:lastColumn="0" w:noHBand="0" w:noVBand="1"/>
      </w:tblPr>
      <w:tblGrid>
        <w:gridCol w:w="5062"/>
      </w:tblGrid>
      <w:tr w:rsidR="00D6572E" w:rsidRPr="00833044" w14:paraId="02C0A6E5" w14:textId="77777777" w:rsidTr="001A08EB">
        <w:trPr>
          <w:trHeight w:val="302"/>
        </w:trPr>
        <w:tc>
          <w:tcPr>
            <w:tcW w:w="5062" w:type="dxa"/>
            <w:tcBorders>
              <w:top w:val="nil"/>
              <w:left w:val="nil"/>
              <w:bottom w:val="nil"/>
              <w:right w:val="nil"/>
            </w:tcBorders>
            <w:noWrap/>
            <w:vAlign w:val="bottom"/>
            <w:hideMark/>
          </w:tcPr>
          <w:p w14:paraId="2412DD4D" w14:textId="79FBB027" w:rsidR="00833044" w:rsidRPr="0090321E" w:rsidRDefault="0090321E" w:rsidP="00DE69C5">
            <w:pPr>
              <w:spacing w:after="0" w:line="240" w:lineRule="auto"/>
              <w:ind w:left="360"/>
              <w:rPr>
                <w:rFonts w:ascii="Calibri" w:eastAsia="Times New Roman" w:hAnsi="Calibri" w:cs="Calibri"/>
                <w:i/>
                <w:iCs/>
                <w:color w:val="2E74B5" w:themeColor="accent5" w:themeShade="BF"/>
                <w:szCs w:val="28"/>
                <w:lang w:eastAsia="en-IN"/>
              </w:rPr>
            </w:pPr>
            <w:ins w:id="324" w:author="Shubra Singh" w:date="2022-12-20T20:26:00Z">
              <w:r w:rsidRPr="0090321E">
                <w:rPr>
                  <w:i/>
                  <w:iCs/>
                  <w:color w:val="2E74B5" w:themeColor="accent5" w:themeShade="BF"/>
                  <w:rPrChange w:id="325" w:author="Shubra Singh" w:date="2022-12-20T20:27:00Z">
                    <w:rPr>
                      <w:color w:val="2E74B5" w:themeColor="accent5" w:themeShade="BF"/>
                    </w:rPr>
                  </w:rPrChange>
                </w:rPr>
                <w:lastRenderedPageBreak/>
                <w:t>&lt;</w:t>
              </w:r>
              <w:proofErr w:type="spellStart"/>
              <w:r w:rsidRPr="0090321E">
                <w:rPr>
                  <w:i/>
                  <w:iCs/>
                  <w:color w:val="2E74B5" w:themeColor="accent5" w:themeShade="BF"/>
                  <w:rPrChange w:id="326" w:author="Shubra Singh" w:date="2022-12-20T20:27:00Z">
                    <w:rPr>
                      <w:color w:val="2E74B5" w:themeColor="accent5" w:themeShade="BF"/>
                    </w:rPr>
                  </w:rPrChange>
                </w:rPr>
                <w:t>vth</w:t>
              </w:r>
              <w:proofErr w:type="spellEnd"/>
              <w:r w:rsidRPr="0090321E">
                <w:rPr>
                  <w:i/>
                  <w:iCs/>
                  <w:color w:val="2E74B5" w:themeColor="accent5" w:themeShade="BF"/>
                  <w:rPrChange w:id="327" w:author="Shubra Singh" w:date="2022-12-20T20:27:00Z">
                    <w:rPr>
                      <w:color w:val="2E74B5" w:themeColor="accent5" w:themeShade="BF"/>
                    </w:rPr>
                  </w:rPrChange>
                </w:rPr>
                <w:t>&gt;</w:t>
              </w:r>
            </w:ins>
            <w:del w:id="328" w:author="Shubra Singh" w:date="2022-12-20T20:26:00Z">
              <w:r w:rsidR="001A08EB" w:rsidRPr="0090321E" w:rsidDel="0090321E">
                <w:rPr>
                  <w:i/>
                  <w:iCs/>
                  <w:color w:val="2E74B5" w:themeColor="accent5" w:themeShade="BF"/>
                  <w:rPrChange w:id="329" w:author="Shubra Singh" w:date="2022-12-20T20:27:00Z">
                    <w:rPr>
                      <w:color w:val="2E74B5" w:themeColor="accent5" w:themeShade="BF"/>
                    </w:rPr>
                  </w:rPrChange>
                </w:rPr>
                <w:delText>{stack-name}</w:delText>
              </w:r>
            </w:del>
            <w:r w:rsidR="00833044" w:rsidRPr="0090321E">
              <w:rPr>
                <w:rFonts w:ascii="Calibri" w:eastAsia="Times New Roman" w:hAnsi="Calibri" w:cs="Calibri"/>
                <w:i/>
                <w:iCs/>
                <w:color w:val="2E74B5" w:themeColor="accent5" w:themeShade="BF"/>
                <w:szCs w:val="28"/>
                <w:lang w:eastAsia="en-IN"/>
              </w:rPr>
              <w:t>-inst1-mgmt-nic1</w:t>
            </w:r>
          </w:p>
        </w:tc>
      </w:tr>
      <w:tr w:rsidR="00D6572E" w:rsidRPr="00833044" w14:paraId="36271ED4" w14:textId="77777777" w:rsidTr="001A08EB">
        <w:trPr>
          <w:trHeight w:val="302"/>
        </w:trPr>
        <w:tc>
          <w:tcPr>
            <w:tcW w:w="5062" w:type="dxa"/>
            <w:tcBorders>
              <w:top w:val="nil"/>
              <w:left w:val="nil"/>
              <w:bottom w:val="nil"/>
              <w:right w:val="nil"/>
            </w:tcBorders>
            <w:noWrap/>
            <w:vAlign w:val="bottom"/>
            <w:hideMark/>
          </w:tcPr>
          <w:p w14:paraId="33CF6374" w14:textId="7AC2EC05" w:rsidR="00833044" w:rsidRPr="0090321E" w:rsidRDefault="0090321E" w:rsidP="00DE69C5">
            <w:pPr>
              <w:spacing w:after="0" w:line="240" w:lineRule="auto"/>
              <w:ind w:left="360"/>
              <w:rPr>
                <w:rFonts w:ascii="Calibri" w:eastAsia="Times New Roman" w:hAnsi="Calibri" w:cs="Calibri"/>
                <w:i/>
                <w:iCs/>
                <w:color w:val="2E74B5" w:themeColor="accent5" w:themeShade="BF"/>
                <w:szCs w:val="28"/>
                <w:lang w:eastAsia="en-IN"/>
              </w:rPr>
            </w:pPr>
            <w:ins w:id="330" w:author="Shubra Singh" w:date="2022-12-20T20:26:00Z">
              <w:r w:rsidRPr="0090321E">
                <w:rPr>
                  <w:i/>
                  <w:iCs/>
                  <w:color w:val="2E74B5" w:themeColor="accent5" w:themeShade="BF"/>
                  <w:rPrChange w:id="331" w:author="Shubra Singh" w:date="2022-12-20T20:27:00Z">
                    <w:rPr>
                      <w:color w:val="2E74B5" w:themeColor="accent5" w:themeShade="BF"/>
                    </w:rPr>
                  </w:rPrChange>
                </w:rPr>
                <w:t>&lt;</w:t>
              </w:r>
              <w:proofErr w:type="spellStart"/>
              <w:r w:rsidRPr="0090321E">
                <w:rPr>
                  <w:i/>
                  <w:iCs/>
                  <w:color w:val="2E74B5" w:themeColor="accent5" w:themeShade="BF"/>
                  <w:rPrChange w:id="332" w:author="Shubra Singh" w:date="2022-12-20T20:27:00Z">
                    <w:rPr>
                      <w:color w:val="2E74B5" w:themeColor="accent5" w:themeShade="BF"/>
                    </w:rPr>
                  </w:rPrChange>
                </w:rPr>
                <w:t>vth</w:t>
              </w:r>
              <w:proofErr w:type="spellEnd"/>
              <w:r w:rsidRPr="0090321E">
                <w:rPr>
                  <w:i/>
                  <w:iCs/>
                  <w:color w:val="2E74B5" w:themeColor="accent5" w:themeShade="BF"/>
                  <w:rPrChange w:id="333" w:author="Shubra Singh" w:date="2022-12-20T20:27:00Z">
                    <w:rPr>
                      <w:color w:val="2E74B5" w:themeColor="accent5" w:themeShade="BF"/>
                    </w:rPr>
                  </w:rPrChange>
                </w:rPr>
                <w:t>&gt;</w:t>
              </w:r>
            </w:ins>
            <w:del w:id="334" w:author="Shubra Singh" w:date="2022-12-20T20:26:00Z">
              <w:r w:rsidR="001A08EB" w:rsidRPr="0090321E" w:rsidDel="0090321E">
                <w:rPr>
                  <w:i/>
                  <w:iCs/>
                  <w:color w:val="2E74B5" w:themeColor="accent5" w:themeShade="BF"/>
                  <w:rPrChange w:id="335" w:author="Shubra Singh" w:date="2022-12-20T20:27:00Z">
                    <w:rPr>
                      <w:color w:val="2E74B5" w:themeColor="accent5" w:themeShade="BF"/>
                    </w:rPr>
                  </w:rPrChange>
                </w:rPr>
                <w:delText>{stack-name}</w:delText>
              </w:r>
            </w:del>
            <w:r w:rsidR="00833044" w:rsidRPr="0090321E">
              <w:rPr>
                <w:rFonts w:ascii="Calibri" w:eastAsia="Times New Roman" w:hAnsi="Calibri" w:cs="Calibri"/>
                <w:i/>
                <w:iCs/>
                <w:color w:val="2E74B5" w:themeColor="accent5" w:themeShade="BF"/>
                <w:szCs w:val="28"/>
                <w:lang w:eastAsia="en-IN"/>
              </w:rPr>
              <w:t>-inst1-data-nic2</w:t>
            </w:r>
          </w:p>
        </w:tc>
      </w:tr>
      <w:tr w:rsidR="00D6572E" w:rsidRPr="00833044" w14:paraId="5EF916A8" w14:textId="77777777" w:rsidTr="001A08EB">
        <w:trPr>
          <w:trHeight w:val="302"/>
        </w:trPr>
        <w:tc>
          <w:tcPr>
            <w:tcW w:w="5062" w:type="dxa"/>
            <w:tcBorders>
              <w:top w:val="nil"/>
              <w:left w:val="nil"/>
              <w:bottom w:val="nil"/>
              <w:right w:val="nil"/>
            </w:tcBorders>
            <w:noWrap/>
            <w:vAlign w:val="bottom"/>
            <w:hideMark/>
          </w:tcPr>
          <w:p w14:paraId="15D672A6" w14:textId="27D35CBF" w:rsidR="00833044" w:rsidRPr="0090321E" w:rsidRDefault="001A08EB" w:rsidP="00DE69C5">
            <w:pPr>
              <w:spacing w:after="0" w:line="240" w:lineRule="auto"/>
              <w:ind w:left="360"/>
              <w:rPr>
                <w:rFonts w:ascii="Calibri" w:eastAsia="Times New Roman" w:hAnsi="Calibri" w:cs="Calibri"/>
                <w:i/>
                <w:iCs/>
                <w:color w:val="2E74B5" w:themeColor="accent5" w:themeShade="BF"/>
                <w:szCs w:val="28"/>
                <w:lang w:eastAsia="en-IN"/>
              </w:rPr>
            </w:pPr>
            <w:del w:id="336" w:author="Shubra Singh" w:date="2022-12-20T20:26:00Z">
              <w:r w:rsidRPr="0090321E" w:rsidDel="0090321E">
                <w:rPr>
                  <w:i/>
                  <w:iCs/>
                  <w:color w:val="2E74B5" w:themeColor="accent5" w:themeShade="BF"/>
                  <w:rPrChange w:id="337" w:author="Shubra Singh" w:date="2022-12-20T20:27:00Z">
                    <w:rPr>
                      <w:color w:val="2E74B5" w:themeColor="accent5" w:themeShade="BF"/>
                    </w:rPr>
                  </w:rPrChange>
                </w:rPr>
                <w:delText>{stack-name}</w:delText>
              </w:r>
            </w:del>
            <w:ins w:id="338" w:author="Shubra Singh" w:date="2022-12-20T20:27:00Z">
              <w:r w:rsidR="0090321E" w:rsidRPr="0090321E">
                <w:rPr>
                  <w:i/>
                  <w:iCs/>
                  <w:color w:val="2E74B5" w:themeColor="accent5" w:themeShade="BF"/>
                  <w:rPrChange w:id="339" w:author="Shubra Singh" w:date="2022-12-20T20:27:00Z">
                    <w:rPr>
                      <w:color w:val="2E74B5" w:themeColor="accent5" w:themeShade="BF"/>
                    </w:rPr>
                  </w:rPrChange>
                </w:rPr>
                <w:t>&lt;</w:t>
              </w:r>
              <w:proofErr w:type="spellStart"/>
              <w:r w:rsidR="0090321E" w:rsidRPr="0090321E">
                <w:rPr>
                  <w:i/>
                  <w:iCs/>
                  <w:color w:val="2E74B5" w:themeColor="accent5" w:themeShade="BF"/>
                  <w:rPrChange w:id="340" w:author="Shubra Singh" w:date="2022-12-20T20:27:00Z">
                    <w:rPr>
                      <w:color w:val="2E74B5" w:themeColor="accent5" w:themeShade="BF"/>
                    </w:rPr>
                  </w:rPrChange>
                </w:rPr>
                <w:t>vth</w:t>
              </w:r>
              <w:proofErr w:type="spellEnd"/>
              <w:r w:rsidR="0090321E" w:rsidRPr="0090321E">
                <w:rPr>
                  <w:i/>
                  <w:iCs/>
                  <w:color w:val="2E74B5" w:themeColor="accent5" w:themeShade="BF"/>
                  <w:rPrChange w:id="341" w:author="Shubra Singh" w:date="2022-12-20T20:27:00Z">
                    <w:rPr>
                      <w:color w:val="2E74B5" w:themeColor="accent5" w:themeShade="BF"/>
                    </w:rPr>
                  </w:rPrChange>
                </w:rPr>
                <w:t>&gt;</w:t>
              </w:r>
            </w:ins>
            <w:r w:rsidR="00833044" w:rsidRPr="0090321E">
              <w:rPr>
                <w:rFonts w:ascii="Calibri" w:eastAsia="Times New Roman" w:hAnsi="Calibri" w:cs="Calibri"/>
                <w:i/>
                <w:iCs/>
                <w:color w:val="2E74B5" w:themeColor="accent5" w:themeShade="BF"/>
                <w:szCs w:val="28"/>
                <w:lang w:eastAsia="en-IN"/>
              </w:rPr>
              <w:t>-inst1-data-nic3</w:t>
            </w:r>
          </w:p>
        </w:tc>
      </w:tr>
      <w:tr w:rsidR="00D6572E" w:rsidRPr="00833044" w14:paraId="7E39CA9A" w14:textId="77777777" w:rsidTr="001A08EB">
        <w:trPr>
          <w:trHeight w:val="302"/>
        </w:trPr>
        <w:tc>
          <w:tcPr>
            <w:tcW w:w="5062" w:type="dxa"/>
            <w:tcBorders>
              <w:top w:val="nil"/>
              <w:left w:val="nil"/>
              <w:bottom w:val="nil"/>
              <w:right w:val="nil"/>
            </w:tcBorders>
            <w:noWrap/>
            <w:vAlign w:val="bottom"/>
            <w:hideMark/>
          </w:tcPr>
          <w:p w14:paraId="14E70865" w14:textId="7863860B" w:rsidR="00833044" w:rsidRPr="0090321E" w:rsidRDefault="0090321E" w:rsidP="00DE69C5">
            <w:pPr>
              <w:spacing w:after="0" w:line="240" w:lineRule="auto"/>
              <w:ind w:left="360"/>
              <w:rPr>
                <w:rFonts w:ascii="Calibri" w:eastAsia="Times New Roman" w:hAnsi="Calibri" w:cs="Calibri"/>
                <w:i/>
                <w:iCs/>
                <w:color w:val="2E74B5" w:themeColor="accent5" w:themeShade="BF"/>
                <w:szCs w:val="28"/>
                <w:lang w:eastAsia="en-IN"/>
              </w:rPr>
            </w:pPr>
            <w:ins w:id="342" w:author="Shubra Singh" w:date="2022-12-20T20:27:00Z">
              <w:r w:rsidRPr="0090321E">
                <w:rPr>
                  <w:i/>
                  <w:iCs/>
                  <w:color w:val="2E74B5" w:themeColor="accent5" w:themeShade="BF"/>
                  <w:rPrChange w:id="343" w:author="Shubra Singh" w:date="2022-12-20T20:27:00Z">
                    <w:rPr>
                      <w:color w:val="2E74B5" w:themeColor="accent5" w:themeShade="BF"/>
                    </w:rPr>
                  </w:rPrChange>
                </w:rPr>
                <w:t>&lt;</w:t>
              </w:r>
              <w:proofErr w:type="spellStart"/>
              <w:r w:rsidRPr="0090321E">
                <w:rPr>
                  <w:i/>
                  <w:iCs/>
                  <w:color w:val="2E74B5" w:themeColor="accent5" w:themeShade="BF"/>
                  <w:rPrChange w:id="344" w:author="Shubra Singh" w:date="2022-12-20T20:27:00Z">
                    <w:rPr>
                      <w:color w:val="2E74B5" w:themeColor="accent5" w:themeShade="BF"/>
                    </w:rPr>
                  </w:rPrChange>
                </w:rPr>
                <w:t>vth</w:t>
              </w:r>
              <w:proofErr w:type="spellEnd"/>
              <w:r w:rsidRPr="0090321E">
                <w:rPr>
                  <w:i/>
                  <w:iCs/>
                  <w:color w:val="2E74B5" w:themeColor="accent5" w:themeShade="BF"/>
                  <w:rPrChange w:id="345" w:author="Shubra Singh" w:date="2022-12-20T20:27:00Z">
                    <w:rPr>
                      <w:color w:val="2E74B5" w:themeColor="accent5" w:themeShade="BF"/>
                    </w:rPr>
                  </w:rPrChange>
                </w:rPr>
                <w:t>&gt;-</w:t>
              </w:r>
            </w:ins>
            <w:del w:id="346" w:author="Shubra Singh" w:date="2022-12-20T20:27:00Z">
              <w:r w:rsidR="001A08EB" w:rsidRPr="0090321E" w:rsidDel="0090321E">
                <w:rPr>
                  <w:i/>
                  <w:iCs/>
                  <w:color w:val="2E74B5" w:themeColor="accent5" w:themeShade="BF"/>
                  <w:rPrChange w:id="347" w:author="Shubra Singh" w:date="2022-12-20T20:27:00Z">
                    <w:rPr>
                      <w:color w:val="2E74B5" w:themeColor="accent5" w:themeShade="BF"/>
                    </w:rPr>
                  </w:rPrChange>
                </w:rPr>
                <w:delText>{stack-name}</w:delText>
              </w:r>
              <w:r w:rsidR="00BA679D" w:rsidRPr="0090321E" w:rsidDel="0090321E">
                <w:rPr>
                  <w:i/>
                  <w:iCs/>
                  <w:color w:val="2E74B5" w:themeColor="accent5" w:themeShade="BF"/>
                  <w:rPrChange w:id="348" w:author="Shubra Singh" w:date="2022-12-20T20:27:00Z">
                    <w:rPr>
                      <w:color w:val="2E74B5" w:themeColor="accent5" w:themeShade="BF"/>
                    </w:rPr>
                  </w:rPrChange>
                </w:rPr>
                <w:delText>-</w:delText>
              </w:r>
              <w:r w:rsidR="00833044" w:rsidRPr="0090321E" w:rsidDel="0090321E">
                <w:rPr>
                  <w:rFonts w:ascii="Calibri" w:eastAsia="Times New Roman" w:hAnsi="Calibri" w:cs="Calibri"/>
                  <w:i/>
                  <w:iCs/>
                  <w:color w:val="2E74B5" w:themeColor="accent5" w:themeShade="BF"/>
                  <w:szCs w:val="28"/>
                  <w:lang w:eastAsia="en-IN"/>
                </w:rPr>
                <w:delText>i</w:delText>
              </w:r>
            </w:del>
            <w:ins w:id="349" w:author="Shubra Singh" w:date="2022-12-20T20:27:00Z">
              <w:r w:rsidRPr="0090321E">
                <w:rPr>
                  <w:rFonts w:ascii="Calibri" w:eastAsia="Times New Roman" w:hAnsi="Calibri" w:cs="Calibri"/>
                  <w:i/>
                  <w:iCs/>
                  <w:color w:val="2E74B5" w:themeColor="accent5" w:themeShade="BF"/>
                  <w:szCs w:val="28"/>
                  <w:lang w:eastAsia="en-IN"/>
                </w:rPr>
                <w:t>i</w:t>
              </w:r>
            </w:ins>
            <w:r w:rsidR="00833044" w:rsidRPr="0090321E">
              <w:rPr>
                <w:rFonts w:ascii="Calibri" w:eastAsia="Times New Roman" w:hAnsi="Calibri" w:cs="Calibri"/>
                <w:i/>
                <w:iCs/>
                <w:color w:val="2E74B5" w:themeColor="accent5" w:themeShade="BF"/>
                <w:szCs w:val="28"/>
                <w:lang w:eastAsia="en-IN"/>
              </w:rPr>
              <w:t>nst2-mgmt-nic1</w:t>
            </w:r>
          </w:p>
        </w:tc>
      </w:tr>
      <w:tr w:rsidR="00D6572E" w:rsidRPr="00833044" w14:paraId="4D4E457C" w14:textId="77777777" w:rsidTr="001A08EB">
        <w:trPr>
          <w:trHeight w:val="302"/>
        </w:trPr>
        <w:tc>
          <w:tcPr>
            <w:tcW w:w="5062" w:type="dxa"/>
            <w:tcBorders>
              <w:top w:val="nil"/>
              <w:left w:val="nil"/>
              <w:bottom w:val="nil"/>
              <w:right w:val="nil"/>
            </w:tcBorders>
            <w:noWrap/>
            <w:vAlign w:val="bottom"/>
            <w:hideMark/>
          </w:tcPr>
          <w:p w14:paraId="0A1E73D4" w14:textId="2641C0E1" w:rsidR="00833044" w:rsidRPr="0090321E" w:rsidRDefault="001A08EB" w:rsidP="00DE69C5">
            <w:pPr>
              <w:spacing w:after="0" w:line="240" w:lineRule="auto"/>
              <w:ind w:left="360"/>
              <w:rPr>
                <w:rFonts w:ascii="Calibri" w:eastAsia="Times New Roman" w:hAnsi="Calibri" w:cs="Calibri"/>
                <w:i/>
                <w:iCs/>
                <w:color w:val="2E74B5" w:themeColor="accent5" w:themeShade="BF"/>
                <w:szCs w:val="28"/>
                <w:lang w:eastAsia="en-IN"/>
              </w:rPr>
            </w:pPr>
            <w:del w:id="350" w:author="Shubra Singh" w:date="2022-12-20T20:27:00Z">
              <w:r w:rsidRPr="0090321E" w:rsidDel="0090321E">
                <w:rPr>
                  <w:i/>
                  <w:iCs/>
                  <w:color w:val="2E74B5" w:themeColor="accent5" w:themeShade="BF"/>
                  <w:rPrChange w:id="351" w:author="Shubra Singh" w:date="2022-12-20T20:27:00Z">
                    <w:rPr>
                      <w:color w:val="2E74B5" w:themeColor="accent5" w:themeShade="BF"/>
                    </w:rPr>
                  </w:rPrChange>
                </w:rPr>
                <w:delText>{stack-name}</w:delText>
              </w:r>
            </w:del>
            <w:ins w:id="352" w:author="Shubra Singh" w:date="2022-12-20T20:27:00Z">
              <w:r w:rsidR="0090321E" w:rsidRPr="0090321E">
                <w:rPr>
                  <w:i/>
                  <w:iCs/>
                  <w:color w:val="2E74B5" w:themeColor="accent5" w:themeShade="BF"/>
                  <w:rPrChange w:id="353" w:author="Shubra Singh" w:date="2022-12-20T20:27:00Z">
                    <w:rPr>
                      <w:color w:val="2E74B5" w:themeColor="accent5" w:themeShade="BF"/>
                    </w:rPr>
                  </w:rPrChange>
                </w:rPr>
                <w:t>&lt;</w:t>
              </w:r>
              <w:proofErr w:type="spellStart"/>
              <w:r w:rsidR="0090321E" w:rsidRPr="0090321E">
                <w:rPr>
                  <w:i/>
                  <w:iCs/>
                  <w:color w:val="2E74B5" w:themeColor="accent5" w:themeShade="BF"/>
                  <w:rPrChange w:id="354" w:author="Shubra Singh" w:date="2022-12-20T20:27:00Z">
                    <w:rPr>
                      <w:color w:val="2E74B5" w:themeColor="accent5" w:themeShade="BF"/>
                    </w:rPr>
                  </w:rPrChange>
                </w:rPr>
                <w:t>vth</w:t>
              </w:r>
              <w:proofErr w:type="spellEnd"/>
              <w:r w:rsidR="0090321E" w:rsidRPr="0090321E">
                <w:rPr>
                  <w:i/>
                  <w:iCs/>
                  <w:color w:val="2E74B5" w:themeColor="accent5" w:themeShade="BF"/>
                  <w:rPrChange w:id="355" w:author="Shubra Singh" w:date="2022-12-20T20:27:00Z">
                    <w:rPr>
                      <w:color w:val="2E74B5" w:themeColor="accent5" w:themeShade="BF"/>
                    </w:rPr>
                  </w:rPrChange>
                </w:rPr>
                <w:t>&gt;</w:t>
              </w:r>
            </w:ins>
            <w:r w:rsidR="00833044" w:rsidRPr="0090321E">
              <w:rPr>
                <w:rFonts w:ascii="Calibri" w:eastAsia="Times New Roman" w:hAnsi="Calibri" w:cs="Calibri"/>
                <w:i/>
                <w:iCs/>
                <w:color w:val="2E74B5" w:themeColor="accent5" w:themeShade="BF"/>
                <w:szCs w:val="28"/>
                <w:lang w:eastAsia="en-IN"/>
              </w:rPr>
              <w:t>-inst2-data-nic2</w:t>
            </w:r>
          </w:p>
        </w:tc>
      </w:tr>
      <w:tr w:rsidR="00D6572E" w:rsidRPr="00833044" w14:paraId="1827840F" w14:textId="77777777" w:rsidTr="001A08EB">
        <w:trPr>
          <w:trHeight w:val="302"/>
        </w:trPr>
        <w:tc>
          <w:tcPr>
            <w:tcW w:w="5062" w:type="dxa"/>
            <w:tcBorders>
              <w:top w:val="nil"/>
              <w:left w:val="nil"/>
              <w:bottom w:val="nil"/>
              <w:right w:val="nil"/>
            </w:tcBorders>
            <w:noWrap/>
            <w:vAlign w:val="bottom"/>
            <w:hideMark/>
          </w:tcPr>
          <w:p w14:paraId="4ECC8C19" w14:textId="38DB9CB9" w:rsidR="00833044" w:rsidRPr="0090321E" w:rsidRDefault="001A08EB" w:rsidP="00DE69C5">
            <w:pPr>
              <w:spacing w:after="0" w:line="240" w:lineRule="auto"/>
              <w:ind w:left="360"/>
              <w:rPr>
                <w:rFonts w:ascii="Calibri" w:eastAsia="Times New Roman" w:hAnsi="Calibri" w:cs="Calibri"/>
                <w:i/>
                <w:iCs/>
                <w:color w:val="2E74B5" w:themeColor="accent5" w:themeShade="BF"/>
                <w:szCs w:val="28"/>
                <w:lang w:eastAsia="en-IN"/>
              </w:rPr>
            </w:pPr>
            <w:del w:id="356" w:author="Shubra Singh" w:date="2022-12-20T20:27:00Z">
              <w:r w:rsidRPr="0090321E" w:rsidDel="0090321E">
                <w:rPr>
                  <w:i/>
                  <w:iCs/>
                  <w:color w:val="2E74B5" w:themeColor="accent5" w:themeShade="BF"/>
                  <w:rPrChange w:id="357" w:author="Shubra Singh" w:date="2022-12-20T20:27:00Z">
                    <w:rPr>
                      <w:color w:val="2E74B5" w:themeColor="accent5" w:themeShade="BF"/>
                    </w:rPr>
                  </w:rPrChange>
                </w:rPr>
                <w:delText>{stack-name}</w:delText>
              </w:r>
            </w:del>
            <w:ins w:id="358" w:author="Shubra Singh" w:date="2022-12-20T20:27:00Z">
              <w:r w:rsidR="0090321E" w:rsidRPr="0090321E">
                <w:rPr>
                  <w:i/>
                  <w:iCs/>
                  <w:color w:val="2E74B5" w:themeColor="accent5" w:themeShade="BF"/>
                  <w:rPrChange w:id="359" w:author="Shubra Singh" w:date="2022-12-20T20:27:00Z">
                    <w:rPr>
                      <w:color w:val="2E74B5" w:themeColor="accent5" w:themeShade="BF"/>
                    </w:rPr>
                  </w:rPrChange>
                </w:rPr>
                <w:t>&lt;</w:t>
              </w:r>
              <w:proofErr w:type="spellStart"/>
              <w:r w:rsidR="0090321E" w:rsidRPr="0090321E">
                <w:rPr>
                  <w:i/>
                  <w:iCs/>
                  <w:color w:val="2E74B5" w:themeColor="accent5" w:themeShade="BF"/>
                  <w:rPrChange w:id="360" w:author="Shubra Singh" w:date="2022-12-20T20:27:00Z">
                    <w:rPr>
                      <w:color w:val="2E74B5" w:themeColor="accent5" w:themeShade="BF"/>
                    </w:rPr>
                  </w:rPrChange>
                </w:rPr>
                <w:t>vth</w:t>
              </w:r>
              <w:proofErr w:type="spellEnd"/>
              <w:r w:rsidR="0090321E" w:rsidRPr="0090321E">
                <w:rPr>
                  <w:i/>
                  <w:iCs/>
                  <w:color w:val="2E74B5" w:themeColor="accent5" w:themeShade="BF"/>
                  <w:rPrChange w:id="361" w:author="Shubra Singh" w:date="2022-12-20T20:27:00Z">
                    <w:rPr>
                      <w:color w:val="2E74B5" w:themeColor="accent5" w:themeShade="BF"/>
                    </w:rPr>
                  </w:rPrChange>
                </w:rPr>
                <w:t>&gt;</w:t>
              </w:r>
            </w:ins>
            <w:r w:rsidR="00833044" w:rsidRPr="0090321E">
              <w:rPr>
                <w:rFonts w:ascii="Calibri" w:eastAsia="Times New Roman" w:hAnsi="Calibri" w:cs="Calibri"/>
                <w:i/>
                <w:iCs/>
                <w:color w:val="2E74B5" w:themeColor="accent5" w:themeShade="BF"/>
                <w:szCs w:val="28"/>
                <w:lang w:eastAsia="en-IN"/>
              </w:rPr>
              <w:t>-inst2-data-nic3</w:t>
            </w:r>
          </w:p>
        </w:tc>
      </w:tr>
    </w:tbl>
    <w:p w14:paraId="666C9C20" w14:textId="77777777" w:rsidR="00833044" w:rsidRPr="00833044" w:rsidRDefault="00833044" w:rsidP="00DE69C5">
      <w:pPr>
        <w:ind w:left="1080"/>
        <w:rPr>
          <w:rFonts w:cstheme="minorHAnsi"/>
          <w:szCs w:val="28"/>
        </w:rPr>
      </w:pPr>
    </w:p>
    <w:p w14:paraId="3D5A9FB7" w14:textId="15A45D7F" w:rsidR="00DF5647" w:rsidRPr="001C69C0" w:rsidRDefault="00DF5647" w:rsidP="00DE69C5">
      <w:pPr>
        <w:ind w:left="360"/>
      </w:pPr>
      <w:bookmarkStart w:id="362" w:name="_Toc99031798"/>
      <w:bookmarkStart w:id="363" w:name="_Toc113280432"/>
      <w:r w:rsidRPr="001C69C0">
        <w:t>Subnets</w:t>
      </w:r>
      <w:bookmarkEnd w:id="362"/>
      <w:bookmarkEnd w:id="363"/>
    </w:p>
    <w:p w14:paraId="58AE0D37" w14:textId="472DDE99" w:rsidR="00DF5647" w:rsidRPr="00E633D5" w:rsidRDefault="00DF5647" w:rsidP="00DE69C5">
      <w:pPr>
        <w:ind w:left="1080"/>
        <w:rPr>
          <w:rFonts w:cstheme="minorHAnsi"/>
          <w:szCs w:val="28"/>
        </w:rPr>
      </w:pPr>
      <w:r w:rsidRPr="00E633D5">
        <w:rPr>
          <w:rFonts w:cstheme="minorHAnsi"/>
          <w:szCs w:val="28"/>
        </w:rPr>
        <w:t xml:space="preserve">Total </w:t>
      </w:r>
      <w:r w:rsidR="00E633D5" w:rsidRPr="00E633D5">
        <w:rPr>
          <w:rFonts w:cstheme="minorHAnsi"/>
          <w:szCs w:val="28"/>
        </w:rPr>
        <w:t>3</w:t>
      </w:r>
      <w:r w:rsidRPr="00E633D5">
        <w:rPr>
          <w:rFonts w:cstheme="minorHAnsi"/>
          <w:szCs w:val="28"/>
        </w:rPr>
        <w:t xml:space="preserve"> subnets will be created.</w:t>
      </w:r>
    </w:p>
    <w:p w14:paraId="283DD9BD" w14:textId="528C73EC" w:rsidR="00DF5647" w:rsidRPr="00DE69C5" w:rsidRDefault="00DF5647" w:rsidP="00DE69C5">
      <w:pPr>
        <w:ind w:left="1080"/>
        <w:rPr>
          <w:rFonts w:cstheme="minorHAnsi"/>
          <w:szCs w:val="28"/>
        </w:rPr>
      </w:pPr>
      <w:r w:rsidRPr="00DE69C5">
        <w:rPr>
          <w:rFonts w:cstheme="minorHAnsi"/>
          <w:szCs w:val="28"/>
        </w:rPr>
        <w:t>Default names:</w:t>
      </w:r>
    </w:p>
    <w:p w14:paraId="658178F4" w14:textId="0E2F5CDC" w:rsidR="00274C63" w:rsidRPr="0090321E" w:rsidRDefault="0090321E" w:rsidP="00DE69C5">
      <w:pPr>
        <w:ind w:left="1080"/>
        <w:rPr>
          <w:i/>
          <w:iCs/>
          <w:color w:val="2E74B5" w:themeColor="accent5" w:themeShade="BF"/>
        </w:rPr>
      </w:pPr>
      <w:ins w:id="364" w:author="Shubra Singh" w:date="2022-12-20T20:27:00Z">
        <w:r w:rsidRPr="0090321E">
          <w:rPr>
            <w:i/>
            <w:iCs/>
            <w:color w:val="2E74B5" w:themeColor="accent5" w:themeShade="BF"/>
            <w:rPrChange w:id="365" w:author="Shubra Singh" w:date="2022-12-20T20:28:00Z">
              <w:rPr>
                <w:color w:val="2E74B5" w:themeColor="accent5" w:themeShade="BF"/>
              </w:rPr>
            </w:rPrChange>
          </w:rPr>
          <w:t>&lt;</w:t>
        </w:r>
        <w:proofErr w:type="spellStart"/>
        <w:r w:rsidRPr="0090321E">
          <w:rPr>
            <w:i/>
            <w:iCs/>
            <w:color w:val="2E74B5" w:themeColor="accent5" w:themeShade="BF"/>
            <w:rPrChange w:id="366" w:author="Shubra Singh" w:date="2022-12-20T20:28:00Z">
              <w:rPr>
                <w:color w:val="2E74B5" w:themeColor="accent5" w:themeShade="BF"/>
              </w:rPr>
            </w:rPrChange>
          </w:rPr>
          <w:t>vth</w:t>
        </w:r>
        <w:proofErr w:type="spellEnd"/>
        <w:r w:rsidRPr="0090321E">
          <w:rPr>
            <w:i/>
            <w:iCs/>
            <w:color w:val="2E74B5" w:themeColor="accent5" w:themeShade="BF"/>
            <w:rPrChange w:id="367" w:author="Shubra Singh" w:date="2022-12-20T20:28:00Z">
              <w:rPr>
                <w:color w:val="2E74B5" w:themeColor="accent5" w:themeShade="BF"/>
              </w:rPr>
            </w:rPrChange>
          </w:rPr>
          <w:t>&gt;</w:t>
        </w:r>
      </w:ins>
      <w:del w:id="368" w:author="Shubra Singh" w:date="2022-12-20T20:27:00Z">
        <w:r w:rsidR="001A08EB" w:rsidRPr="0090321E" w:rsidDel="0090321E">
          <w:rPr>
            <w:i/>
            <w:iCs/>
            <w:color w:val="2E74B5" w:themeColor="accent5" w:themeShade="BF"/>
            <w:rPrChange w:id="369" w:author="Shubra Singh" w:date="2022-12-20T20:28:00Z">
              <w:rPr>
                <w:color w:val="2E74B5" w:themeColor="accent5" w:themeShade="BF"/>
              </w:rPr>
            </w:rPrChange>
          </w:rPr>
          <w:delText>{stack-name}</w:delText>
        </w:r>
      </w:del>
      <w:r w:rsidR="001A08EB" w:rsidRPr="0090321E">
        <w:rPr>
          <w:i/>
          <w:iCs/>
          <w:color w:val="2E74B5" w:themeColor="accent5" w:themeShade="BF"/>
          <w:rPrChange w:id="370" w:author="Shubra Singh" w:date="2022-12-20T20:28:00Z">
            <w:rPr>
              <w:color w:val="2E74B5" w:themeColor="accent5" w:themeShade="BF"/>
            </w:rPr>
          </w:rPrChange>
        </w:rPr>
        <w:t>-</w:t>
      </w:r>
      <w:r w:rsidR="0098399A" w:rsidRPr="0090321E">
        <w:rPr>
          <w:rFonts w:ascii="Segoe UI" w:hAnsi="Segoe UI" w:cs="Segoe UI"/>
          <w:i/>
          <w:iCs/>
          <w:color w:val="2E74B5" w:themeColor="accent5" w:themeShade="BF"/>
          <w:szCs w:val="28"/>
          <w:shd w:val="clear" w:color="auto" w:fill="FFFFFF"/>
        </w:rPr>
        <w:t>v</w:t>
      </w:r>
      <w:ins w:id="371" w:author="Shubra Singh" w:date="2022-12-19T09:46:00Z">
        <w:r w:rsidR="00D52609" w:rsidRPr="0090321E">
          <w:rPr>
            <w:rFonts w:ascii="Segoe UI" w:hAnsi="Segoe UI" w:cs="Segoe UI"/>
            <w:i/>
            <w:iCs/>
            <w:color w:val="2E74B5" w:themeColor="accent5" w:themeShade="BF"/>
            <w:szCs w:val="28"/>
            <w:shd w:val="clear" w:color="auto" w:fill="FFFFFF"/>
          </w:rPr>
          <w:t>pc</w:t>
        </w:r>
      </w:ins>
      <w:del w:id="372" w:author="Shubra Singh" w:date="2022-12-19T09:46:00Z">
        <w:r w:rsidR="0098399A" w:rsidRPr="0090321E" w:rsidDel="00D52609">
          <w:rPr>
            <w:rFonts w:ascii="Segoe UI" w:hAnsi="Segoe UI" w:cs="Segoe UI"/>
            <w:i/>
            <w:iCs/>
            <w:color w:val="2E74B5" w:themeColor="accent5" w:themeShade="BF"/>
            <w:szCs w:val="28"/>
            <w:shd w:val="clear" w:color="auto" w:fill="FFFFFF"/>
          </w:rPr>
          <w:delText>net1</w:delText>
        </w:r>
      </w:del>
      <w:r w:rsidR="0098399A" w:rsidRPr="0090321E">
        <w:rPr>
          <w:rFonts w:ascii="Segoe UI" w:hAnsi="Segoe UI" w:cs="Segoe UI"/>
          <w:i/>
          <w:iCs/>
          <w:color w:val="2E74B5" w:themeColor="accent5" w:themeShade="BF"/>
          <w:szCs w:val="28"/>
          <w:shd w:val="clear" w:color="auto" w:fill="FFFFFF"/>
        </w:rPr>
        <w:t>-mgmt-sub1</w:t>
      </w:r>
    </w:p>
    <w:p w14:paraId="330A27CC" w14:textId="10C1E146" w:rsidR="00274C63" w:rsidRPr="0090321E" w:rsidRDefault="001A08EB" w:rsidP="00DE69C5">
      <w:pPr>
        <w:ind w:left="1080"/>
        <w:rPr>
          <w:i/>
          <w:iCs/>
          <w:color w:val="2E74B5" w:themeColor="accent5" w:themeShade="BF"/>
        </w:rPr>
      </w:pPr>
      <w:del w:id="373" w:author="Shubra Singh" w:date="2022-12-20T20:27:00Z">
        <w:r w:rsidRPr="0090321E" w:rsidDel="0090321E">
          <w:rPr>
            <w:i/>
            <w:iCs/>
            <w:color w:val="2E74B5" w:themeColor="accent5" w:themeShade="BF"/>
            <w:rPrChange w:id="374" w:author="Shubra Singh" w:date="2022-12-20T20:28:00Z">
              <w:rPr>
                <w:color w:val="2E74B5" w:themeColor="accent5" w:themeShade="BF"/>
              </w:rPr>
            </w:rPrChange>
          </w:rPr>
          <w:delText>{stack-name}</w:delText>
        </w:r>
      </w:del>
      <w:ins w:id="375" w:author="Shubra Singh" w:date="2022-12-20T20:27:00Z">
        <w:r w:rsidR="0090321E" w:rsidRPr="0090321E">
          <w:rPr>
            <w:i/>
            <w:iCs/>
            <w:color w:val="2E74B5" w:themeColor="accent5" w:themeShade="BF"/>
            <w:rPrChange w:id="376" w:author="Shubra Singh" w:date="2022-12-20T20:28:00Z">
              <w:rPr>
                <w:color w:val="2E74B5" w:themeColor="accent5" w:themeShade="BF"/>
              </w:rPr>
            </w:rPrChange>
          </w:rPr>
          <w:t>&lt;</w:t>
        </w:r>
        <w:proofErr w:type="spellStart"/>
        <w:r w:rsidR="0090321E" w:rsidRPr="0090321E">
          <w:rPr>
            <w:i/>
            <w:iCs/>
            <w:color w:val="2E74B5" w:themeColor="accent5" w:themeShade="BF"/>
            <w:rPrChange w:id="377" w:author="Shubra Singh" w:date="2022-12-20T20:28:00Z">
              <w:rPr>
                <w:color w:val="2E74B5" w:themeColor="accent5" w:themeShade="BF"/>
              </w:rPr>
            </w:rPrChange>
          </w:rPr>
          <w:t>vth</w:t>
        </w:r>
        <w:proofErr w:type="spellEnd"/>
        <w:r w:rsidR="0090321E" w:rsidRPr="0090321E">
          <w:rPr>
            <w:i/>
            <w:iCs/>
            <w:color w:val="2E74B5" w:themeColor="accent5" w:themeShade="BF"/>
            <w:rPrChange w:id="378" w:author="Shubra Singh" w:date="2022-12-20T20:28:00Z">
              <w:rPr>
                <w:color w:val="2E74B5" w:themeColor="accent5" w:themeShade="BF"/>
              </w:rPr>
            </w:rPrChange>
          </w:rPr>
          <w:t>&gt;</w:t>
        </w:r>
      </w:ins>
      <w:r w:rsidR="0098399A" w:rsidRPr="0090321E">
        <w:rPr>
          <w:rFonts w:ascii="Segoe UI" w:hAnsi="Segoe UI" w:cs="Segoe UI"/>
          <w:i/>
          <w:iCs/>
          <w:color w:val="2E74B5" w:themeColor="accent5" w:themeShade="BF"/>
          <w:szCs w:val="28"/>
          <w:shd w:val="clear" w:color="auto" w:fill="FFFFFF"/>
        </w:rPr>
        <w:t>-</w:t>
      </w:r>
      <w:ins w:id="379" w:author="Shubra Singh" w:date="2022-12-19T09:46:00Z">
        <w:r w:rsidR="00D52609" w:rsidRPr="0090321E">
          <w:rPr>
            <w:rFonts w:ascii="Segoe UI" w:hAnsi="Segoe UI" w:cs="Segoe UI"/>
            <w:i/>
            <w:iCs/>
            <w:color w:val="2E74B5" w:themeColor="accent5" w:themeShade="BF"/>
            <w:szCs w:val="28"/>
            <w:shd w:val="clear" w:color="auto" w:fill="FFFFFF"/>
          </w:rPr>
          <w:t>vpc</w:t>
        </w:r>
      </w:ins>
      <w:del w:id="380" w:author="Shubra Singh" w:date="2022-12-19T09:46:00Z">
        <w:r w:rsidR="0098399A" w:rsidRPr="0090321E" w:rsidDel="00D52609">
          <w:rPr>
            <w:rFonts w:ascii="Segoe UI" w:hAnsi="Segoe UI" w:cs="Segoe UI"/>
            <w:i/>
            <w:iCs/>
            <w:color w:val="2E74B5" w:themeColor="accent5" w:themeShade="BF"/>
            <w:szCs w:val="28"/>
            <w:shd w:val="clear" w:color="auto" w:fill="FFFFFF"/>
          </w:rPr>
          <w:delText>vnet1</w:delText>
        </w:r>
      </w:del>
      <w:r w:rsidR="0098399A" w:rsidRPr="0090321E">
        <w:rPr>
          <w:rFonts w:ascii="Segoe UI" w:hAnsi="Segoe UI" w:cs="Segoe UI"/>
          <w:i/>
          <w:iCs/>
          <w:color w:val="2E74B5" w:themeColor="accent5" w:themeShade="BF"/>
          <w:szCs w:val="28"/>
          <w:shd w:val="clear" w:color="auto" w:fill="FFFFFF"/>
        </w:rPr>
        <w:t>-data-sub1</w:t>
      </w:r>
    </w:p>
    <w:p w14:paraId="27A579F4" w14:textId="3E46C1BD" w:rsidR="00274C63" w:rsidRPr="0090321E" w:rsidRDefault="001A08EB" w:rsidP="00DE69C5">
      <w:pPr>
        <w:ind w:left="1080"/>
        <w:rPr>
          <w:i/>
          <w:iCs/>
          <w:color w:val="2E74B5" w:themeColor="accent5" w:themeShade="BF"/>
          <w:highlight w:val="yellow"/>
        </w:rPr>
      </w:pPr>
      <w:del w:id="381" w:author="Shubra Singh" w:date="2022-12-20T20:27:00Z">
        <w:r w:rsidRPr="0090321E" w:rsidDel="0090321E">
          <w:rPr>
            <w:i/>
            <w:iCs/>
            <w:color w:val="2E74B5" w:themeColor="accent5" w:themeShade="BF"/>
            <w:rPrChange w:id="382" w:author="Shubra Singh" w:date="2022-12-20T20:28:00Z">
              <w:rPr>
                <w:color w:val="2E74B5" w:themeColor="accent5" w:themeShade="BF"/>
              </w:rPr>
            </w:rPrChange>
          </w:rPr>
          <w:delText>{stack-name}</w:delText>
        </w:r>
      </w:del>
      <w:ins w:id="383" w:author="Shubra Singh" w:date="2022-12-20T20:27:00Z">
        <w:r w:rsidR="0090321E" w:rsidRPr="0090321E">
          <w:rPr>
            <w:i/>
            <w:iCs/>
            <w:color w:val="2E74B5" w:themeColor="accent5" w:themeShade="BF"/>
            <w:rPrChange w:id="384" w:author="Shubra Singh" w:date="2022-12-20T20:28:00Z">
              <w:rPr>
                <w:color w:val="2E74B5" w:themeColor="accent5" w:themeShade="BF"/>
              </w:rPr>
            </w:rPrChange>
          </w:rPr>
          <w:t>&lt;</w:t>
        </w:r>
        <w:proofErr w:type="spellStart"/>
        <w:r w:rsidR="0090321E" w:rsidRPr="0090321E">
          <w:rPr>
            <w:i/>
            <w:iCs/>
            <w:color w:val="2E74B5" w:themeColor="accent5" w:themeShade="BF"/>
            <w:rPrChange w:id="385" w:author="Shubra Singh" w:date="2022-12-20T20:28:00Z">
              <w:rPr>
                <w:color w:val="2E74B5" w:themeColor="accent5" w:themeShade="BF"/>
              </w:rPr>
            </w:rPrChange>
          </w:rPr>
          <w:t>vth</w:t>
        </w:r>
        <w:proofErr w:type="spellEnd"/>
        <w:r w:rsidR="0090321E" w:rsidRPr="0090321E">
          <w:rPr>
            <w:i/>
            <w:iCs/>
            <w:color w:val="2E74B5" w:themeColor="accent5" w:themeShade="BF"/>
            <w:rPrChange w:id="386" w:author="Shubra Singh" w:date="2022-12-20T20:28:00Z">
              <w:rPr>
                <w:color w:val="2E74B5" w:themeColor="accent5" w:themeShade="BF"/>
              </w:rPr>
            </w:rPrChange>
          </w:rPr>
          <w:t>&gt;</w:t>
        </w:r>
      </w:ins>
      <w:r w:rsidR="0098399A" w:rsidRPr="0090321E">
        <w:rPr>
          <w:rFonts w:ascii="Segoe UI" w:hAnsi="Segoe UI" w:cs="Segoe UI"/>
          <w:i/>
          <w:iCs/>
          <w:color w:val="2E74B5" w:themeColor="accent5" w:themeShade="BF"/>
          <w:szCs w:val="28"/>
          <w:shd w:val="clear" w:color="auto" w:fill="FFFFFF"/>
        </w:rPr>
        <w:t>-</w:t>
      </w:r>
      <w:ins w:id="387" w:author="Shubra Singh" w:date="2022-12-19T09:46:00Z">
        <w:r w:rsidR="00D52609" w:rsidRPr="0090321E">
          <w:rPr>
            <w:rFonts w:ascii="Segoe UI" w:hAnsi="Segoe UI" w:cs="Segoe UI"/>
            <w:i/>
            <w:iCs/>
            <w:color w:val="2E74B5" w:themeColor="accent5" w:themeShade="BF"/>
            <w:szCs w:val="28"/>
            <w:shd w:val="clear" w:color="auto" w:fill="FFFFFF"/>
          </w:rPr>
          <w:t>v</w:t>
        </w:r>
      </w:ins>
      <w:del w:id="388" w:author="Shubra Singh" w:date="2022-12-19T09:46:00Z">
        <w:r w:rsidR="0098399A" w:rsidRPr="0090321E" w:rsidDel="00D52609">
          <w:rPr>
            <w:rFonts w:ascii="Segoe UI" w:hAnsi="Segoe UI" w:cs="Segoe UI"/>
            <w:i/>
            <w:iCs/>
            <w:color w:val="2E74B5" w:themeColor="accent5" w:themeShade="BF"/>
            <w:szCs w:val="28"/>
            <w:shd w:val="clear" w:color="auto" w:fill="FFFFFF"/>
          </w:rPr>
          <w:delText>vnet</w:delText>
        </w:r>
      </w:del>
      <w:ins w:id="389" w:author="Shubra Singh" w:date="2022-12-19T09:46:00Z">
        <w:r w:rsidR="00D52609" w:rsidRPr="0090321E">
          <w:rPr>
            <w:rFonts w:ascii="Segoe UI" w:hAnsi="Segoe UI" w:cs="Segoe UI"/>
            <w:i/>
            <w:iCs/>
            <w:color w:val="2E74B5" w:themeColor="accent5" w:themeShade="BF"/>
            <w:szCs w:val="28"/>
            <w:shd w:val="clear" w:color="auto" w:fill="FFFFFF"/>
          </w:rPr>
          <w:t>pc</w:t>
        </w:r>
      </w:ins>
      <w:del w:id="390" w:author="Shubra Singh" w:date="2022-12-19T09:46:00Z">
        <w:r w:rsidR="0098399A" w:rsidRPr="0090321E" w:rsidDel="00D52609">
          <w:rPr>
            <w:rFonts w:ascii="Segoe UI" w:hAnsi="Segoe UI" w:cs="Segoe UI"/>
            <w:i/>
            <w:iCs/>
            <w:color w:val="2E74B5" w:themeColor="accent5" w:themeShade="BF"/>
            <w:szCs w:val="28"/>
            <w:shd w:val="clear" w:color="auto" w:fill="FFFFFF"/>
          </w:rPr>
          <w:delText>1</w:delText>
        </w:r>
      </w:del>
      <w:r w:rsidR="0098399A" w:rsidRPr="0090321E">
        <w:rPr>
          <w:rFonts w:ascii="Segoe UI" w:hAnsi="Segoe UI" w:cs="Segoe UI"/>
          <w:i/>
          <w:iCs/>
          <w:color w:val="2E74B5" w:themeColor="accent5" w:themeShade="BF"/>
          <w:szCs w:val="28"/>
          <w:shd w:val="clear" w:color="auto" w:fill="FFFFFF"/>
        </w:rPr>
        <w:t>-data-sub2</w:t>
      </w:r>
    </w:p>
    <w:p w14:paraId="7147F668" w14:textId="77777777" w:rsidR="00274C63" w:rsidRPr="00DE69C5" w:rsidRDefault="00274C63" w:rsidP="00DE69C5">
      <w:pPr>
        <w:ind w:left="1080"/>
        <w:rPr>
          <w:rFonts w:cstheme="minorHAnsi"/>
          <w:szCs w:val="28"/>
        </w:rPr>
      </w:pPr>
    </w:p>
    <w:p w14:paraId="6815A7D4" w14:textId="25330A1E" w:rsidR="00DF5647" w:rsidRPr="001C69C0" w:rsidRDefault="00DF5647" w:rsidP="00DE69C5">
      <w:pPr>
        <w:ind w:left="360"/>
      </w:pPr>
      <w:bookmarkStart w:id="391" w:name="_Toc99031799"/>
      <w:bookmarkStart w:id="392" w:name="_Toc113280433"/>
      <w:r w:rsidRPr="001C69C0">
        <w:t>Virtual Private Network</w:t>
      </w:r>
      <w:bookmarkEnd w:id="391"/>
      <w:bookmarkEnd w:id="392"/>
    </w:p>
    <w:p w14:paraId="21D4650E" w14:textId="77777777" w:rsidR="00DF5647" w:rsidRPr="00DE69C5" w:rsidRDefault="00DF5647" w:rsidP="00DE69C5">
      <w:pPr>
        <w:ind w:left="1080"/>
        <w:rPr>
          <w:rFonts w:cstheme="minorHAnsi"/>
          <w:szCs w:val="28"/>
        </w:rPr>
      </w:pPr>
      <w:r w:rsidRPr="00DE69C5">
        <w:rPr>
          <w:rFonts w:cstheme="minorHAnsi"/>
          <w:szCs w:val="28"/>
        </w:rPr>
        <w:t>A virtual Private network will be created. Address prefix is 10.0.0.0/16.</w:t>
      </w:r>
    </w:p>
    <w:p w14:paraId="6C359948" w14:textId="4149C1A5" w:rsidR="00DF5647" w:rsidRPr="00DE69C5" w:rsidDel="00AD6AA9" w:rsidRDefault="00DF5647" w:rsidP="00DE69C5">
      <w:pPr>
        <w:ind w:left="1080"/>
        <w:rPr>
          <w:del w:id="393" w:author="Shubra Singh" w:date="2022-12-20T20:58:00Z"/>
          <w:rFonts w:cstheme="minorHAnsi"/>
          <w:szCs w:val="28"/>
        </w:rPr>
      </w:pPr>
      <w:r w:rsidRPr="00DE69C5">
        <w:rPr>
          <w:rFonts w:cstheme="minorHAnsi"/>
          <w:szCs w:val="28"/>
        </w:rPr>
        <w:t>Default name</w:t>
      </w:r>
      <w:r w:rsidRPr="00DE69C5">
        <w:rPr>
          <w:rFonts w:cstheme="minorHAnsi"/>
          <w:i/>
          <w:iCs/>
          <w:szCs w:val="28"/>
        </w:rPr>
        <w:t>:</w:t>
      </w:r>
      <w:r w:rsidR="001709C0" w:rsidRPr="00DE69C5">
        <w:rPr>
          <w:rFonts w:cstheme="minorHAnsi"/>
          <w:i/>
          <w:iCs/>
          <w:szCs w:val="28"/>
        </w:rPr>
        <w:t xml:space="preserve"> </w:t>
      </w:r>
      <w:ins w:id="394" w:author="Shubra Singh" w:date="2022-12-20T20:29:00Z">
        <w:r w:rsidR="0090321E" w:rsidRPr="0047044B">
          <w:rPr>
            <w:i/>
            <w:iCs/>
            <w:color w:val="2E74B5" w:themeColor="accent5" w:themeShade="BF"/>
            <w:rPrChange w:id="395" w:author="Shubra Singh" w:date="2022-12-20T20:29:00Z">
              <w:rPr>
                <w:color w:val="2E74B5" w:themeColor="accent5" w:themeShade="BF"/>
              </w:rPr>
            </w:rPrChange>
          </w:rPr>
          <w:t>&lt;</w:t>
        </w:r>
        <w:proofErr w:type="spellStart"/>
        <w:r w:rsidR="0090321E" w:rsidRPr="0047044B">
          <w:rPr>
            <w:i/>
            <w:iCs/>
            <w:color w:val="2E74B5" w:themeColor="accent5" w:themeShade="BF"/>
            <w:rPrChange w:id="396" w:author="Shubra Singh" w:date="2022-12-20T20:29:00Z">
              <w:rPr>
                <w:color w:val="2E74B5" w:themeColor="accent5" w:themeShade="BF"/>
              </w:rPr>
            </w:rPrChange>
          </w:rPr>
          <w:t>vth</w:t>
        </w:r>
        <w:proofErr w:type="spellEnd"/>
        <w:r w:rsidR="0090321E" w:rsidRPr="0047044B">
          <w:rPr>
            <w:i/>
            <w:iCs/>
            <w:color w:val="2E74B5" w:themeColor="accent5" w:themeShade="BF"/>
            <w:rPrChange w:id="397" w:author="Shubra Singh" w:date="2022-12-20T20:29:00Z">
              <w:rPr>
                <w:color w:val="2E74B5" w:themeColor="accent5" w:themeShade="BF"/>
              </w:rPr>
            </w:rPrChange>
          </w:rPr>
          <w:t>&gt;</w:t>
        </w:r>
      </w:ins>
      <w:del w:id="398" w:author="Shubra Singh" w:date="2022-12-20T20:29:00Z">
        <w:r w:rsidR="001A08EB" w:rsidRPr="0047044B" w:rsidDel="0090321E">
          <w:rPr>
            <w:i/>
            <w:iCs/>
            <w:color w:val="2E74B5" w:themeColor="accent5" w:themeShade="BF"/>
            <w:rPrChange w:id="399" w:author="Shubra Singh" w:date="2022-12-20T20:29:00Z">
              <w:rPr>
                <w:color w:val="2E74B5" w:themeColor="accent5" w:themeShade="BF"/>
              </w:rPr>
            </w:rPrChange>
          </w:rPr>
          <w:delText>{stack-name}</w:delText>
        </w:r>
      </w:del>
      <w:r w:rsidR="00BA679D" w:rsidRPr="0047044B">
        <w:rPr>
          <w:i/>
          <w:iCs/>
          <w:color w:val="2E74B5" w:themeColor="accent5" w:themeShade="BF"/>
          <w:rPrChange w:id="400" w:author="Shubra Singh" w:date="2022-12-20T20:29:00Z">
            <w:rPr>
              <w:color w:val="2E74B5" w:themeColor="accent5" w:themeShade="BF"/>
            </w:rPr>
          </w:rPrChange>
        </w:rPr>
        <w:t>-</w:t>
      </w:r>
      <w:proofErr w:type="spellStart"/>
      <w:r w:rsidR="0098399A" w:rsidRPr="0047044B">
        <w:rPr>
          <w:rFonts w:cstheme="minorHAnsi"/>
          <w:i/>
          <w:iCs/>
          <w:color w:val="2E74B5" w:themeColor="accent5" w:themeShade="BF"/>
          <w:szCs w:val="28"/>
        </w:rPr>
        <w:t>vpc</w:t>
      </w:r>
      <w:proofErr w:type="spellEnd"/>
    </w:p>
    <w:p w14:paraId="05336112" w14:textId="77777777" w:rsidR="00400D4C" w:rsidDel="00AD6AA9" w:rsidRDefault="00400D4C" w:rsidP="00DE69C5">
      <w:pPr>
        <w:ind w:left="360"/>
        <w:rPr>
          <w:del w:id="401" w:author="Shubra Singh" w:date="2022-12-20T20:58:00Z"/>
        </w:rPr>
      </w:pPr>
      <w:bookmarkStart w:id="402" w:name="_Toc99031800"/>
      <w:bookmarkStart w:id="403" w:name="_Toc113280434"/>
    </w:p>
    <w:p w14:paraId="1C223D9A" w14:textId="77777777" w:rsidR="00400D4C" w:rsidRDefault="00400D4C">
      <w:pPr>
        <w:ind w:left="1080"/>
        <w:pPrChange w:id="404" w:author="Shubra Singh" w:date="2022-12-20T20:58:00Z">
          <w:pPr>
            <w:ind w:left="360"/>
          </w:pPr>
        </w:pPrChange>
      </w:pPr>
    </w:p>
    <w:p w14:paraId="5F465F22" w14:textId="1F1FA5A4" w:rsidR="00DF5647" w:rsidRPr="001C69C0" w:rsidRDefault="00DF5647" w:rsidP="00DE69C5">
      <w:pPr>
        <w:ind w:left="360"/>
      </w:pPr>
      <w:r w:rsidRPr="001C69C0">
        <w:t>Elastic Public Ip</w:t>
      </w:r>
      <w:bookmarkEnd w:id="402"/>
      <w:bookmarkEnd w:id="403"/>
    </w:p>
    <w:p w14:paraId="29BC7E7C" w14:textId="607916C9" w:rsidR="00DF5647" w:rsidRPr="00DE69C5" w:rsidRDefault="00DF5647" w:rsidP="00DE69C5">
      <w:pPr>
        <w:ind w:left="1080"/>
        <w:rPr>
          <w:rFonts w:cstheme="minorHAnsi"/>
          <w:szCs w:val="28"/>
        </w:rPr>
      </w:pPr>
      <w:r w:rsidRPr="00DE69C5">
        <w:rPr>
          <w:rFonts w:cstheme="minorHAnsi"/>
          <w:szCs w:val="28"/>
        </w:rPr>
        <w:t xml:space="preserve">Elastic Public Ip will be created and attached to management interface of </w:t>
      </w:r>
      <w:proofErr w:type="spellStart"/>
      <w:r w:rsidRPr="00DE69C5">
        <w:rPr>
          <w:rFonts w:cstheme="minorHAnsi"/>
          <w:szCs w:val="28"/>
        </w:rPr>
        <w:t>vThunder</w:t>
      </w:r>
      <w:proofErr w:type="spellEnd"/>
      <w:r w:rsidRPr="00DE69C5">
        <w:rPr>
          <w:rFonts w:cstheme="minorHAnsi"/>
          <w:szCs w:val="28"/>
        </w:rPr>
        <w:t xml:space="preserve"> instance.</w:t>
      </w:r>
    </w:p>
    <w:p w14:paraId="0BFC07CB" w14:textId="2E350D74" w:rsidR="00DF5647" w:rsidRPr="00DE69C5" w:rsidRDefault="00DF5647" w:rsidP="00DE69C5">
      <w:pPr>
        <w:spacing w:after="0"/>
        <w:ind w:left="1080"/>
        <w:rPr>
          <w:rFonts w:cstheme="minorHAnsi"/>
          <w:color w:val="2E74B5" w:themeColor="accent5" w:themeShade="BF"/>
          <w:szCs w:val="28"/>
        </w:rPr>
      </w:pPr>
      <w:r w:rsidRPr="00DE69C5">
        <w:rPr>
          <w:rFonts w:cstheme="minorHAnsi"/>
          <w:szCs w:val="28"/>
        </w:rPr>
        <w:t>Default name:</w:t>
      </w:r>
      <w:r w:rsidRPr="00DE69C5">
        <w:rPr>
          <w:rFonts w:cstheme="minorHAnsi"/>
          <w:color w:val="8496B0" w:themeColor="text2" w:themeTint="99"/>
          <w:szCs w:val="28"/>
        </w:rPr>
        <w:t xml:space="preserve"> </w:t>
      </w:r>
    </w:p>
    <w:p w14:paraId="1E15641D" w14:textId="4D63192E" w:rsidR="00D6572E" w:rsidRPr="0047044B" w:rsidRDefault="0090321E" w:rsidP="00DE69C5">
      <w:pPr>
        <w:spacing w:after="0" w:line="240" w:lineRule="auto"/>
        <w:ind w:left="1080"/>
        <w:rPr>
          <w:rFonts w:ascii="Calibri" w:eastAsia="Times New Roman" w:hAnsi="Calibri" w:cs="Calibri"/>
          <w:i/>
          <w:iCs/>
          <w:color w:val="2E74B5" w:themeColor="accent5" w:themeShade="BF"/>
          <w:szCs w:val="28"/>
          <w:lang w:eastAsia="en-IN"/>
        </w:rPr>
      </w:pPr>
      <w:ins w:id="405" w:author="Shubra Singh" w:date="2022-12-20T20:29:00Z">
        <w:r w:rsidRPr="0047044B">
          <w:rPr>
            <w:i/>
            <w:iCs/>
            <w:color w:val="2E74B5" w:themeColor="accent5" w:themeShade="BF"/>
            <w:rPrChange w:id="406" w:author="Shubra Singh" w:date="2022-12-20T20:29:00Z">
              <w:rPr>
                <w:color w:val="2E74B5" w:themeColor="accent5" w:themeShade="BF"/>
              </w:rPr>
            </w:rPrChange>
          </w:rPr>
          <w:t>&lt;</w:t>
        </w:r>
        <w:proofErr w:type="spellStart"/>
        <w:r w:rsidRPr="0047044B">
          <w:rPr>
            <w:i/>
            <w:iCs/>
            <w:color w:val="2E74B5" w:themeColor="accent5" w:themeShade="BF"/>
            <w:rPrChange w:id="407" w:author="Shubra Singh" w:date="2022-12-20T20:29:00Z">
              <w:rPr>
                <w:color w:val="2E74B5" w:themeColor="accent5" w:themeShade="BF"/>
              </w:rPr>
            </w:rPrChange>
          </w:rPr>
          <w:t>vth</w:t>
        </w:r>
        <w:proofErr w:type="spellEnd"/>
        <w:r w:rsidRPr="0047044B">
          <w:rPr>
            <w:i/>
            <w:iCs/>
            <w:color w:val="2E74B5" w:themeColor="accent5" w:themeShade="BF"/>
            <w:rPrChange w:id="408" w:author="Shubra Singh" w:date="2022-12-20T20:29:00Z">
              <w:rPr>
                <w:color w:val="2E74B5" w:themeColor="accent5" w:themeShade="BF"/>
              </w:rPr>
            </w:rPrChange>
          </w:rPr>
          <w:t>&gt;</w:t>
        </w:r>
      </w:ins>
      <w:del w:id="409" w:author="Shubra Singh" w:date="2022-12-20T20:29:00Z">
        <w:r w:rsidR="001A08EB" w:rsidRPr="0047044B" w:rsidDel="0090321E">
          <w:rPr>
            <w:i/>
            <w:iCs/>
            <w:color w:val="2E74B5" w:themeColor="accent5" w:themeShade="BF"/>
            <w:rPrChange w:id="410" w:author="Shubra Singh" w:date="2022-12-20T20:29:00Z">
              <w:rPr>
                <w:color w:val="2E74B5" w:themeColor="accent5" w:themeShade="BF"/>
              </w:rPr>
            </w:rPrChange>
          </w:rPr>
          <w:delText>{stack-name}</w:delText>
        </w:r>
      </w:del>
      <w:r w:rsidR="00BA679D" w:rsidRPr="0047044B">
        <w:rPr>
          <w:rFonts w:ascii="Calibri" w:eastAsia="Times New Roman" w:hAnsi="Calibri" w:cs="Calibri"/>
          <w:i/>
          <w:iCs/>
          <w:color w:val="2E74B5" w:themeColor="accent5" w:themeShade="BF"/>
          <w:szCs w:val="28"/>
          <w:lang w:eastAsia="en-IN"/>
        </w:rPr>
        <w:t xml:space="preserve"> </w:t>
      </w:r>
      <w:r w:rsidR="00D6572E" w:rsidRPr="0047044B">
        <w:rPr>
          <w:rFonts w:ascii="Calibri" w:eastAsia="Times New Roman" w:hAnsi="Calibri" w:cs="Calibri"/>
          <w:i/>
          <w:iCs/>
          <w:color w:val="2E74B5" w:themeColor="accent5" w:themeShade="BF"/>
          <w:szCs w:val="28"/>
          <w:lang w:eastAsia="en-IN"/>
        </w:rPr>
        <w:t>-inst1-mgmt-nic1-ip</w:t>
      </w:r>
    </w:p>
    <w:p w14:paraId="03D21FD9" w14:textId="60991422" w:rsidR="00D6572E" w:rsidRPr="0047044B" w:rsidRDefault="001A08EB" w:rsidP="00DE69C5">
      <w:pPr>
        <w:spacing w:after="0" w:line="240" w:lineRule="auto"/>
        <w:ind w:left="1080"/>
        <w:rPr>
          <w:rFonts w:ascii="Calibri" w:eastAsia="Times New Roman" w:hAnsi="Calibri" w:cs="Calibri"/>
          <w:i/>
          <w:iCs/>
          <w:color w:val="000000"/>
          <w:szCs w:val="28"/>
          <w:lang w:eastAsia="en-IN"/>
          <w:rPrChange w:id="411" w:author="Shubra Singh" w:date="2022-12-20T20:29:00Z">
            <w:rPr>
              <w:rFonts w:ascii="Calibri" w:eastAsia="Times New Roman" w:hAnsi="Calibri" w:cs="Calibri"/>
              <w:color w:val="000000"/>
              <w:szCs w:val="28"/>
              <w:lang w:eastAsia="en-IN"/>
            </w:rPr>
          </w:rPrChange>
        </w:rPr>
      </w:pPr>
      <w:del w:id="412" w:author="Shubra Singh" w:date="2022-12-20T20:29:00Z">
        <w:r w:rsidRPr="0047044B" w:rsidDel="0090321E">
          <w:rPr>
            <w:i/>
            <w:iCs/>
            <w:color w:val="2E74B5" w:themeColor="accent5" w:themeShade="BF"/>
            <w:rPrChange w:id="413" w:author="Shubra Singh" w:date="2022-12-20T20:29:00Z">
              <w:rPr>
                <w:color w:val="2E74B5" w:themeColor="accent5" w:themeShade="BF"/>
              </w:rPr>
            </w:rPrChange>
          </w:rPr>
          <w:delText>{stack-name}</w:delText>
        </w:r>
      </w:del>
      <w:ins w:id="414" w:author="Shubra Singh" w:date="2022-12-20T20:29:00Z">
        <w:r w:rsidR="0047044B" w:rsidRPr="0047044B">
          <w:rPr>
            <w:i/>
            <w:iCs/>
            <w:color w:val="2E74B5" w:themeColor="accent5" w:themeShade="BF"/>
            <w:rPrChange w:id="415" w:author="Shubra Singh" w:date="2022-12-20T20:29:00Z">
              <w:rPr>
                <w:color w:val="2E74B5" w:themeColor="accent5" w:themeShade="BF"/>
              </w:rPr>
            </w:rPrChange>
          </w:rPr>
          <w:t>&lt;</w:t>
        </w:r>
        <w:proofErr w:type="spellStart"/>
        <w:r w:rsidR="0047044B" w:rsidRPr="0047044B">
          <w:rPr>
            <w:i/>
            <w:iCs/>
            <w:color w:val="2E74B5" w:themeColor="accent5" w:themeShade="BF"/>
            <w:rPrChange w:id="416" w:author="Shubra Singh" w:date="2022-12-20T20:29:00Z">
              <w:rPr>
                <w:color w:val="2E74B5" w:themeColor="accent5" w:themeShade="BF"/>
              </w:rPr>
            </w:rPrChange>
          </w:rPr>
          <w:t>vth</w:t>
        </w:r>
        <w:proofErr w:type="spellEnd"/>
        <w:r w:rsidR="0047044B" w:rsidRPr="0047044B">
          <w:rPr>
            <w:i/>
            <w:iCs/>
            <w:color w:val="2E74B5" w:themeColor="accent5" w:themeShade="BF"/>
            <w:rPrChange w:id="417" w:author="Shubra Singh" w:date="2022-12-20T20:29:00Z">
              <w:rPr>
                <w:color w:val="2E74B5" w:themeColor="accent5" w:themeShade="BF"/>
              </w:rPr>
            </w:rPrChange>
          </w:rPr>
          <w:t>&gt;</w:t>
        </w:r>
      </w:ins>
      <w:r w:rsidR="00BA679D" w:rsidRPr="0047044B">
        <w:rPr>
          <w:rFonts w:ascii="Calibri" w:eastAsia="Times New Roman" w:hAnsi="Calibri" w:cs="Calibri"/>
          <w:i/>
          <w:iCs/>
          <w:color w:val="2E74B5" w:themeColor="accent5" w:themeShade="BF"/>
          <w:szCs w:val="28"/>
          <w:lang w:eastAsia="en-IN"/>
        </w:rPr>
        <w:t xml:space="preserve"> </w:t>
      </w:r>
      <w:r w:rsidR="00D6572E" w:rsidRPr="0047044B">
        <w:rPr>
          <w:rFonts w:ascii="Calibri" w:eastAsia="Times New Roman" w:hAnsi="Calibri" w:cs="Calibri"/>
          <w:i/>
          <w:iCs/>
          <w:color w:val="2E74B5" w:themeColor="accent5" w:themeShade="BF"/>
          <w:szCs w:val="28"/>
          <w:lang w:eastAsia="en-IN"/>
        </w:rPr>
        <w:t>-inst2-mgmt-nic1-ip</w:t>
      </w:r>
    </w:p>
    <w:p w14:paraId="4451D848" w14:textId="77777777" w:rsidR="00274C63" w:rsidRPr="00D6572E" w:rsidRDefault="00274C63" w:rsidP="00DE69C5">
      <w:pPr>
        <w:pStyle w:val="ListParagraph"/>
        <w:spacing w:after="0"/>
        <w:rPr>
          <w:color w:val="2E74B5" w:themeColor="accent5" w:themeShade="BF"/>
        </w:rPr>
      </w:pPr>
    </w:p>
    <w:p w14:paraId="5EC3A6B3" w14:textId="7011882A" w:rsidR="00DF5647" w:rsidRPr="001C69C0" w:rsidRDefault="00DF5647" w:rsidP="00DE69C5">
      <w:pPr>
        <w:ind w:left="360"/>
      </w:pPr>
      <w:bookmarkStart w:id="418" w:name="_Toc99031801"/>
      <w:bookmarkStart w:id="419" w:name="_Toc113280435"/>
      <w:r w:rsidRPr="001C69C0">
        <w:t>Security G</w:t>
      </w:r>
      <w:bookmarkEnd w:id="418"/>
      <w:r w:rsidRPr="001C69C0">
        <w:t>roup</w:t>
      </w:r>
      <w:bookmarkEnd w:id="419"/>
    </w:p>
    <w:p w14:paraId="12DF0476" w14:textId="3FE37647" w:rsidR="00DF5647" w:rsidRPr="00DE69C5" w:rsidRDefault="0035396E" w:rsidP="00DE69C5">
      <w:pPr>
        <w:ind w:left="1080"/>
        <w:rPr>
          <w:rFonts w:cstheme="minorHAnsi"/>
          <w:szCs w:val="28"/>
        </w:rPr>
      </w:pPr>
      <w:r>
        <w:rPr>
          <w:rFonts w:cstheme="minorHAnsi"/>
          <w:szCs w:val="28"/>
        </w:rPr>
        <w:t xml:space="preserve">Two </w:t>
      </w:r>
      <w:r w:rsidR="00DF5647" w:rsidRPr="00DE69C5">
        <w:rPr>
          <w:rFonts w:cstheme="minorHAnsi"/>
          <w:szCs w:val="28"/>
        </w:rPr>
        <w:t>Security Group</w:t>
      </w:r>
      <w:r>
        <w:rPr>
          <w:rFonts w:cstheme="minorHAnsi"/>
          <w:szCs w:val="28"/>
        </w:rPr>
        <w:t>s</w:t>
      </w:r>
      <w:r w:rsidR="00DF5647" w:rsidRPr="00DE69C5">
        <w:rPr>
          <w:rFonts w:cstheme="minorHAnsi"/>
          <w:szCs w:val="28"/>
        </w:rPr>
        <w:t xml:space="preserve"> will be created and attached to management interface.</w:t>
      </w:r>
    </w:p>
    <w:p w14:paraId="10BAD7C5" w14:textId="57C3964C" w:rsidR="00DF5647" w:rsidRDefault="00DF5647" w:rsidP="00DE69C5">
      <w:pPr>
        <w:ind w:left="1080"/>
        <w:rPr>
          <w:rFonts w:cstheme="minorHAnsi"/>
          <w:color w:val="2E74B5" w:themeColor="accent5" w:themeShade="BF"/>
          <w:szCs w:val="28"/>
        </w:rPr>
      </w:pPr>
      <w:r w:rsidRPr="00DE69C5">
        <w:rPr>
          <w:rFonts w:cstheme="minorHAnsi"/>
          <w:szCs w:val="28"/>
        </w:rPr>
        <w:t xml:space="preserve">Default name: </w:t>
      </w:r>
      <w:ins w:id="420" w:author="Shubra Singh" w:date="2022-12-20T20:30:00Z">
        <w:r w:rsidR="0047044B">
          <w:rPr>
            <w:color w:val="2E74B5" w:themeColor="accent5" w:themeShade="BF"/>
          </w:rPr>
          <w:t>&lt;</w:t>
        </w:r>
        <w:proofErr w:type="spellStart"/>
        <w:r w:rsidR="0047044B">
          <w:rPr>
            <w:color w:val="2E74B5" w:themeColor="accent5" w:themeShade="BF"/>
          </w:rPr>
          <w:t>vth</w:t>
        </w:r>
        <w:proofErr w:type="spellEnd"/>
        <w:r w:rsidR="0047044B">
          <w:rPr>
            <w:color w:val="2E74B5" w:themeColor="accent5" w:themeShade="BF"/>
          </w:rPr>
          <w:t>&gt;</w:t>
        </w:r>
      </w:ins>
      <w:del w:id="421" w:author="Shubra Singh" w:date="2022-12-20T20:30:00Z">
        <w:r w:rsidR="001A08EB" w:rsidRPr="00EB26E3" w:rsidDel="0047044B">
          <w:rPr>
            <w:color w:val="2E74B5" w:themeColor="accent5" w:themeShade="BF"/>
          </w:rPr>
          <w:delText>{stack-name}</w:delText>
        </w:r>
      </w:del>
      <w:r w:rsidR="0098399A">
        <w:rPr>
          <w:rFonts w:cstheme="minorHAnsi"/>
          <w:color w:val="2E74B5" w:themeColor="accent5" w:themeShade="BF"/>
          <w:szCs w:val="28"/>
        </w:rPr>
        <w:t>-sg</w:t>
      </w:r>
      <w:r w:rsidR="00652F14">
        <w:rPr>
          <w:rFonts w:cstheme="minorHAnsi"/>
          <w:color w:val="2E74B5" w:themeColor="accent5" w:themeShade="BF"/>
          <w:szCs w:val="28"/>
        </w:rPr>
        <w:t>-</w:t>
      </w:r>
      <w:proofErr w:type="spellStart"/>
      <w:r w:rsidR="00652F14">
        <w:rPr>
          <w:rFonts w:cstheme="minorHAnsi"/>
          <w:color w:val="2E74B5" w:themeColor="accent5" w:themeShade="BF"/>
          <w:szCs w:val="28"/>
        </w:rPr>
        <w:t>mgmt</w:t>
      </w:r>
      <w:proofErr w:type="spellEnd"/>
    </w:p>
    <w:p w14:paraId="0F533A26" w14:textId="41D3FC69" w:rsidR="0035396E" w:rsidRDefault="0035396E" w:rsidP="0035396E">
      <w:pPr>
        <w:ind w:left="1080"/>
        <w:rPr>
          <w:rFonts w:cstheme="minorHAnsi"/>
          <w:color w:val="2E74B5" w:themeColor="accent5" w:themeShade="BF"/>
          <w:szCs w:val="28"/>
        </w:rPr>
      </w:pPr>
      <w:r>
        <w:rPr>
          <w:rFonts w:cstheme="minorHAnsi"/>
          <w:color w:val="2E74B5" w:themeColor="accent5" w:themeShade="BF"/>
          <w:szCs w:val="28"/>
        </w:rPr>
        <w:tab/>
      </w:r>
      <w:r>
        <w:rPr>
          <w:rFonts w:cstheme="minorHAnsi"/>
          <w:color w:val="2E74B5" w:themeColor="accent5" w:themeShade="BF"/>
          <w:szCs w:val="28"/>
        </w:rPr>
        <w:tab/>
        <w:t xml:space="preserve">         </w:t>
      </w:r>
      <w:ins w:id="422" w:author="Shubra Singh" w:date="2022-12-20T20:30:00Z">
        <w:r w:rsidR="0047044B">
          <w:rPr>
            <w:color w:val="2E74B5" w:themeColor="accent5" w:themeShade="BF"/>
          </w:rPr>
          <w:t>&lt;</w:t>
        </w:r>
        <w:proofErr w:type="spellStart"/>
        <w:r w:rsidR="0047044B">
          <w:rPr>
            <w:color w:val="2E74B5" w:themeColor="accent5" w:themeShade="BF"/>
          </w:rPr>
          <w:t>vth</w:t>
        </w:r>
        <w:proofErr w:type="spellEnd"/>
        <w:r w:rsidR="0047044B">
          <w:rPr>
            <w:color w:val="2E74B5" w:themeColor="accent5" w:themeShade="BF"/>
          </w:rPr>
          <w:t>&gt;</w:t>
        </w:r>
      </w:ins>
      <w:del w:id="423" w:author="Shubra Singh" w:date="2022-12-20T20:30:00Z">
        <w:r w:rsidRPr="00EB26E3" w:rsidDel="0047044B">
          <w:rPr>
            <w:color w:val="2E74B5" w:themeColor="accent5" w:themeShade="BF"/>
          </w:rPr>
          <w:delText>{stack-name}</w:delText>
        </w:r>
        <w:r w:rsidR="00BA679D" w:rsidDel="0047044B">
          <w:rPr>
            <w:rFonts w:cstheme="minorHAnsi"/>
            <w:color w:val="2E74B5" w:themeColor="accent5" w:themeShade="BF"/>
            <w:szCs w:val="28"/>
          </w:rPr>
          <w:delText xml:space="preserve"> </w:delText>
        </w:r>
      </w:del>
      <w:r>
        <w:rPr>
          <w:rFonts w:cstheme="minorHAnsi"/>
          <w:color w:val="2E74B5" w:themeColor="accent5" w:themeShade="BF"/>
          <w:szCs w:val="28"/>
        </w:rPr>
        <w:t>-sg-data</w:t>
      </w:r>
    </w:p>
    <w:p w14:paraId="7963CE48" w14:textId="5742EDC7" w:rsidR="001912CF" w:rsidRDefault="001912CF" w:rsidP="001912CF">
      <w:pPr>
        <w:ind w:left="1080"/>
        <w:rPr>
          <w:noProof/>
        </w:rPr>
      </w:pPr>
      <w:r>
        <w:rPr>
          <w:rFonts w:cstheme="minorHAnsi"/>
          <w:szCs w:val="28"/>
        </w:rPr>
        <w:lastRenderedPageBreak/>
        <w:t>Path:</w:t>
      </w:r>
      <w:r w:rsidRPr="00400D4C">
        <w:rPr>
          <w:rFonts w:cstheme="minorHAnsi"/>
          <w:color w:val="2E74B5" w:themeColor="accent5" w:themeShade="BF"/>
          <w:szCs w:val="28"/>
        </w:rPr>
        <w:t xml:space="preserve"> </w:t>
      </w:r>
      <w:r w:rsidRPr="00400D4C">
        <w:rPr>
          <w:rFonts w:cstheme="minorHAnsi"/>
          <w:i/>
          <w:iCs/>
          <w:color w:val="2E74B5" w:themeColor="accent5" w:themeShade="BF"/>
          <w:szCs w:val="28"/>
        </w:rPr>
        <w:t xml:space="preserve">Stacks&gt;&gt; </w:t>
      </w:r>
      <w:proofErr w:type="spellStart"/>
      <w:r w:rsidRPr="00400D4C">
        <w:rPr>
          <w:rFonts w:cstheme="minorHAnsi"/>
          <w:i/>
          <w:iCs/>
          <w:color w:val="2E74B5" w:themeColor="accent5" w:themeShade="BF"/>
          <w:szCs w:val="28"/>
        </w:rPr>
        <w:t>vth</w:t>
      </w:r>
      <w:proofErr w:type="spellEnd"/>
      <w:r w:rsidRPr="00400D4C">
        <w:rPr>
          <w:rFonts w:cstheme="minorHAnsi"/>
          <w:i/>
          <w:iCs/>
          <w:color w:val="2E74B5" w:themeColor="accent5" w:themeShade="BF"/>
          <w:szCs w:val="28"/>
        </w:rPr>
        <w:t xml:space="preserve">&gt;&gt; Resources&gt;&gt; </w:t>
      </w:r>
      <w:proofErr w:type="spellStart"/>
      <w:r w:rsidRPr="00400D4C">
        <w:rPr>
          <w:rFonts w:cstheme="minorHAnsi"/>
          <w:i/>
          <w:iCs/>
          <w:color w:val="2E74B5" w:themeColor="accent5" w:themeShade="BF"/>
          <w:szCs w:val="28"/>
        </w:rPr>
        <w:t>vThunderSecurityGroup</w:t>
      </w:r>
      <w:r w:rsidR="00B95A41" w:rsidRPr="00400D4C">
        <w:rPr>
          <w:rFonts w:cstheme="minorHAnsi"/>
          <w:i/>
          <w:iCs/>
          <w:color w:val="2E74B5" w:themeColor="accent5" w:themeShade="BF"/>
          <w:szCs w:val="28"/>
        </w:rPr>
        <w:t>Mgmt</w:t>
      </w:r>
      <w:proofErr w:type="spellEnd"/>
      <w:r w:rsidR="00B95A41" w:rsidRPr="00400D4C">
        <w:rPr>
          <w:rFonts w:cstheme="minorHAnsi"/>
          <w:i/>
          <w:iCs/>
          <w:color w:val="2E74B5" w:themeColor="accent5" w:themeShade="BF"/>
          <w:szCs w:val="28"/>
        </w:rPr>
        <w:t xml:space="preserve">/ </w:t>
      </w:r>
      <w:proofErr w:type="spellStart"/>
      <w:r w:rsidR="00B95A41" w:rsidRPr="00400D4C">
        <w:rPr>
          <w:rFonts w:cstheme="minorHAnsi"/>
          <w:i/>
          <w:iCs/>
          <w:color w:val="2E74B5" w:themeColor="accent5" w:themeShade="BF"/>
          <w:szCs w:val="28"/>
        </w:rPr>
        <w:t>vThunderSecurityGroupData</w:t>
      </w:r>
      <w:proofErr w:type="spellEnd"/>
      <w:r>
        <w:rPr>
          <w:noProof/>
        </w:rPr>
        <w:tab/>
      </w:r>
    </w:p>
    <w:p w14:paraId="20084C4C" w14:textId="0F84AE00" w:rsidR="001912CF" w:rsidRPr="00DE69C5" w:rsidRDefault="001912CF" w:rsidP="001912CF">
      <w:pPr>
        <w:ind w:left="1080"/>
        <w:rPr>
          <w:rFonts w:cstheme="minorHAnsi"/>
          <w:noProof/>
          <w:szCs w:val="28"/>
        </w:rPr>
      </w:pPr>
      <w:r>
        <w:rPr>
          <w:rFonts w:cstheme="minorHAnsi"/>
          <w:noProof/>
          <w:szCs w:val="28"/>
        </w:rPr>
        <w:t>Note: If you want to add new rule to security group then select security group and then edit inbound rule and add rule and save.</w:t>
      </w:r>
    </w:p>
    <w:p w14:paraId="6AF45D2E" w14:textId="77777777" w:rsidR="00DF5647" w:rsidRPr="00DE69C5" w:rsidRDefault="00DF5647" w:rsidP="00DE69C5">
      <w:pPr>
        <w:ind w:left="1080"/>
        <w:rPr>
          <w:rFonts w:cstheme="minorHAnsi"/>
          <w:szCs w:val="28"/>
        </w:rPr>
      </w:pPr>
      <w:r w:rsidRPr="00DE69C5">
        <w:rPr>
          <w:rFonts w:cstheme="minorHAnsi"/>
          <w:szCs w:val="28"/>
        </w:rPr>
        <w:t>Security Rules:</w:t>
      </w:r>
    </w:p>
    <w:p w14:paraId="3F3B8737" w14:textId="77777777" w:rsidR="004E3EE2" w:rsidRPr="002D7F8E" w:rsidRDefault="004E3EE2" w:rsidP="004E3EE2">
      <w:pPr>
        <w:ind w:left="1080"/>
        <w:rPr>
          <w:rFonts w:cstheme="minorHAnsi"/>
          <w:color w:val="2E74B5" w:themeColor="accent5" w:themeShade="BF"/>
          <w:szCs w:val="28"/>
        </w:rPr>
      </w:pPr>
      <w:r>
        <w:rPr>
          <w:rFonts w:cstheme="minorHAnsi"/>
          <w:color w:val="2E74B5" w:themeColor="accent5" w:themeShade="BF"/>
          <w:szCs w:val="28"/>
        </w:rPr>
        <w:t xml:space="preserve">        </w:t>
      </w:r>
      <w:proofErr w:type="spellStart"/>
      <w:r w:rsidRPr="00DE69C5">
        <w:rPr>
          <w:rFonts w:cstheme="minorHAnsi"/>
          <w:color w:val="2E74B5" w:themeColor="accent5" w:themeShade="BF"/>
          <w:szCs w:val="28"/>
        </w:rPr>
        <w:t>v</w:t>
      </w:r>
      <w:r>
        <w:rPr>
          <w:rFonts w:cstheme="minorHAnsi"/>
          <w:color w:val="2E74B5" w:themeColor="accent5" w:themeShade="BF"/>
          <w:szCs w:val="28"/>
        </w:rPr>
        <w:t>th</w:t>
      </w:r>
      <w:proofErr w:type="spellEnd"/>
      <w:r>
        <w:rPr>
          <w:rFonts w:cstheme="minorHAnsi"/>
          <w:color w:val="2E74B5" w:themeColor="accent5" w:themeShade="BF"/>
          <w:szCs w:val="28"/>
        </w:rPr>
        <w:t>-sg-data</w:t>
      </w:r>
    </w:p>
    <w:p w14:paraId="69BF2690" w14:textId="77777777" w:rsidR="004E3EE2" w:rsidDel="0047044B" w:rsidRDefault="004E3EE2" w:rsidP="004E3EE2">
      <w:pPr>
        <w:rPr>
          <w:del w:id="424" w:author="Shubra Singh" w:date="2022-12-20T20:35:00Z"/>
          <w:rFonts w:cstheme="minorHAnsi"/>
          <w:szCs w:val="28"/>
        </w:rPr>
      </w:pPr>
      <w:r w:rsidRPr="00787872">
        <w:rPr>
          <w:rFonts w:cstheme="minorHAnsi"/>
          <w:noProof/>
          <w:szCs w:val="28"/>
        </w:rPr>
        <w:drawing>
          <wp:inline distT="0" distB="0" distL="0" distR="0" wp14:anchorId="1B0C4A98" wp14:editId="41967ABE">
            <wp:extent cx="5731510" cy="30333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33395"/>
                    </a:xfrm>
                    <a:prstGeom prst="rect">
                      <a:avLst/>
                    </a:prstGeom>
                  </pic:spPr>
                </pic:pic>
              </a:graphicData>
            </a:graphic>
          </wp:inline>
        </w:drawing>
      </w:r>
    </w:p>
    <w:p w14:paraId="65375D7E" w14:textId="77777777" w:rsidR="004E3EE2" w:rsidRDefault="004E3EE2">
      <w:pPr>
        <w:rPr>
          <w:rFonts w:cstheme="minorHAnsi"/>
          <w:color w:val="2E74B5" w:themeColor="accent5" w:themeShade="BF"/>
          <w:szCs w:val="28"/>
        </w:rPr>
        <w:pPrChange w:id="425" w:author="Shubra Singh" w:date="2022-12-20T20:35:00Z">
          <w:pPr>
            <w:ind w:left="1080"/>
          </w:pPr>
        </w:pPrChange>
      </w:pPr>
      <w:del w:id="426" w:author="Shubra Singh" w:date="2022-12-20T20:35:00Z">
        <w:r w:rsidDel="0047044B">
          <w:rPr>
            <w:rFonts w:cstheme="minorHAnsi"/>
            <w:color w:val="2E74B5" w:themeColor="accent5" w:themeShade="BF"/>
            <w:szCs w:val="28"/>
          </w:rPr>
          <w:delText xml:space="preserve">   </w:delText>
        </w:r>
      </w:del>
      <w:r>
        <w:rPr>
          <w:rFonts w:cstheme="minorHAnsi"/>
          <w:color w:val="2E74B5" w:themeColor="accent5" w:themeShade="BF"/>
          <w:szCs w:val="28"/>
        </w:rPr>
        <w:t xml:space="preserve">     </w:t>
      </w:r>
    </w:p>
    <w:p w14:paraId="180A9C4B" w14:textId="5B08ABD8" w:rsidR="004E3EE2" w:rsidRPr="002D7F8E" w:rsidRDefault="004E3EE2" w:rsidP="004E3EE2">
      <w:pPr>
        <w:ind w:left="1080"/>
        <w:rPr>
          <w:rFonts w:cstheme="minorHAnsi"/>
          <w:color w:val="2E74B5" w:themeColor="accent5" w:themeShade="BF"/>
          <w:szCs w:val="28"/>
        </w:rPr>
      </w:pPr>
      <w:r>
        <w:rPr>
          <w:rFonts w:cstheme="minorHAnsi"/>
          <w:color w:val="2E74B5" w:themeColor="accent5" w:themeShade="BF"/>
          <w:szCs w:val="28"/>
        </w:rPr>
        <w:t xml:space="preserve"> </w:t>
      </w:r>
      <w:ins w:id="427" w:author="Shubra Singh" w:date="2022-12-20T20:35:00Z">
        <w:r w:rsidR="0047044B">
          <w:rPr>
            <w:rFonts w:cstheme="minorHAnsi"/>
            <w:color w:val="2E74B5" w:themeColor="accent5" w:themeShade="BF"/>
            <w:szCs w:val="28"/>
          </w:rPr>
          <w:t xml:space="preserve">      </w:t>
        </w:r>
      </w:ins>
      <w:proofErr w:type="spellStart"/>
      <w:r w:rsidRPr="00DE69C5">
        <w:rPr>
          <w:rFonts w:cstheme="minorHAnsi"/>
          <w:color w:val="2E74B5" w:themeColor="accent5" w:themeShade="BF"/>
          <w:szCs w:val="28"/>
        </w:rPr>
        <w:t>v</w:t>
      </w:r>
      <w:r>
        <w:rPr>
          <w:rFonts w:cstheme="minorHAnsi"/>
          <w:color w:val="2E74B5" w:themeColor="accent5" w:themeShade="BF"/>
          <w:szCs w:val="28"/>
        </w:rPr>
        <w:t>th</w:t>
      </w:r>
      <w:proofErr w:type="spellEnd"/>
      <w:r>
        <w:rPr>
          <w:rFonts w:cstheme="minorHAnsi"/>
          <w:color w:val="2E74B5" w:themeColor="accent5" w:themeShade="BF"/>
          <w:szCs w:val="28"/>
        </w:rPr>
        <w:t>-sg-</w:t>
      </w:r>
      <w:proofErr w:type="spellStart"/>
      <w:r>
        <w:rPr>
          <w:rFonts w:cstheme="minorHAnsi"/>
          <w:color w:val="2E74B5" w:themeColor="accent5" w:themeShade="BF"/>
          <w:szCs w:val="28"/>
        </w:rPr>
        <w:t>mgmt</w:t>
      </w:r>
      <w:proofErr w:type="spellEnd"/>
    </w:p>
    <w:p w14:paraId="6A1AA3D6" w14:textId="77777777" w:rsidR="004E3EE2" w:rsidRPr="00DE69C5" w:rsidRDefault="004E3EE2" w:rsidP="004E3EE2">
      <w:pPr>
        <w:rPr>
          <w:rFonts w:cstheme="minorHAnsi"/>
          <w:szCs w:val="28"/>
        </w:rPr>
      </w:pPr>
      <w:r w:rsidRPr="00787872">
        <w:rPr>
          <w:rFonts w:cstheme="minorHAnsi"/>
          <w:noProof/>
          <w:szCs w:val="28"/>
        </w:rPr>
        <w:drawing>
          <wp:inline distT="0" distB="0" distL="0" distR="0" wp14:anchorId="44EF967A" wp14:editId="710E5FD3">
            <wp:extent cx="5731408" cy="2792436"/>
            <wp:effectExtent l="0" t="0" r="317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3128" cy="2803018"/>
                    </a:xfrm>
                    <a:prstGeom prst="rect">
                      <a:avLst/>
                    </a:prstGeom>
                  </pic:spPr>
                </pic:pic>
              </a:graphicData>
            </a:graphic>
          </wp:inline>
        </w:drawing>
      </w:r>
    </w:p>
    <w:p w14:paraId="41553D07" w14:textId="44C4714E" w:rsidR="00604774" w:rsidRPr="00DE69C5" w:rsidRDefault="00604774" w:rsidP="0035396E">
      <w:pPr>
        <w:rPr>
          <w:rFonts w:cstheme="minorHAnsi"/>
          <w:szCs w:val="28"/>
        </w:rPr>
      </w:pPr>
    </w:p>
    <w:p w14:paraId="2A7A1F2C" w14:textId="2F5461D0" w:rsidR="00DF5647" w:rsidRPr="001C69C0" w:rsidRDefault="00DF5647" w:rsidP="00DE69C5">
      <w:pPr>
        <w:ind w:left="360"/>
      </w:pPr>
      <w:bookmarkStart w:id="428" w:name="_Toc99031802"/>
      <w:bookmarkStart w:id="429" w:name="_Toc113280436"/>
      <w:proofErr w:type="spellStart"/>
      <w:r w:rsidRPr="001C69C0">
        <w:t>vThunder</w:t>
      </w:r>
      <w:proofErr w:type="spellEnd"/>
      <w:r w:rsidRPr="001C69C0">
        <w:t xml:space="preserve"> Instance</w:t>
      </w:r>
      <w:bookmarkEnd w:id="428"/>
      <w:bookmarkEnd w:id="429"/>
    </w:p>
    <w:p w14:paraId="2A0AB08E" w14:textId="676AACB8" w:rsidR="00DF5647" w:rsidRPr="00DE69C5" w:rsidRDefault="00B95A41" w:rsidP="00DE69C5">
      <w:pPr>
        <w:ind w:left="1080"/>
        <w:rPr>
          <w:rFonts w:cstheme="minorHAnsi"/>
          <w:szCs w:val="28"/>
        </w:rPr>
      </w:pPr>
      <w:r>
        <w:rPr>
          <w:rFonts w:cstheme="minorHAnsi"/>
          <w:szCs w:val="28"/>
        </w:rPr>
        <w:lastRenderedPageBreak/>
        <w:t>2</w:t>
      </w:r>
      <w:r w:rsidR="00DF5647" w:rsidRPr="00DE69C5">
        <w:rPr>
          <w:rFonts w:cstheme="minorHAnsi"/>
          <w:szCs w:val="28"/>
        </w:rPr>
        <w:t xml:space="preserve"> </w:t>
      </w:r>
      <w:proofErr w:type="spellStart"/>
      <w:r w:rsidR="00DF5647" w:rsidRPr="00DE69C5">
        <w:rPr>
          <w:rFonts w:cstheme="minorHAnsi"/>
          <w:szCs w:val="28"/>
        </w:rPr>
        <w:t>vThunder</w:t>
      </w:r>
      <w:proofErr w:type="spellEnd"/>
      <w:r w:rsidR="00DF5647" w:rsidRPr="00DE69C5">
        <w:rPr>
          <w:rFonts w:cstheme="minorHAnsi"/>
          <w:szCs w:val="28"/>
        </w:rPr>
        <w:t xml:space="preserve"> instance</w:t>
      </w:r>
      <w:r>
        <w:rPr>
          <w:rFonts w:cstheme="minorHAnsi"/>
          <w:szCs w:val="28"/>
        </w:rPr>
        <w:t>s</w:t>
      </w:r>
      <w:r w:rsidR="00DF5647" w:rsidRPr="00DE69C5">
        <w:rPr>
          <w:rFonts w:cstheme="minorHAnsi"/>
          <w:szCs w:val="28"/>
        </w:rPr>
        <w:t xml:space="preserve"> will be created.</w:t>
      </w:r>
      <w:r>
        <w:rPr>
          <w:rFonts w:cstheme="minorHAnsi"/>
          <w:szCs w:val="28"/>
        </w:rPr>
        <w:t xml:space="preserve"> (one active</w:t>
      </w:r>
      <w:r w:rsidR="00400D4C">
        <w:rPr>
          <w:rFonts w:cstheme="minorHAnsi"/>
          <w:szCs w:val="28"/>
        </w:rPr>
        <w:t xml:space="preserve"> and </w:t>
      </w:r>
      <w:r>
        <w:rPr>
          <w:rFonts w:cstheme="minorHAnsi"/>
          <w:szCs w:val="28"/>
        </w:rPr>
        <w:t>one standby)</w:t>
      </w:r>
      <w:r w:rsidR="00DF5647" w:rsidRPr="00DE69C5">
        <w:rPr>
          <w:rFonts w:cstheme="minorHAnsi"/>
          <w:szCs w:val="28"/>
        </w:rPr>
        <w:t xml:space="preserve"> </w:t>
      </w:r>
    </w:p>
    <w:p w14:paraId="7723FBB1" w14:textId="51E05211" w:rsidR="00DF5647" w:rsidRPr="00DE69C5" w:rsidRDefault="00DF5647" w:rsidP="00DE69C5">
      <w:pPr>
        <w:spacing w:after="0" w:line="240" w:lineRule="auto"/>
        <w:ind w:left="1080"/>
        <w:rPr>
          <w:rFonts w:cstheme="minorHAnsi"/>
          <w:szCs w:val="28"/>
        </w:rPr>
      </w:pPr>
      <w:r w:rsidRPr="00DE69C5">
        <w:rPr>
          <w:rFonts w:cstheme="minorHAnsi"/>
          <w:b/>
          <w:bCs/>
          <w:szCs w:val="28"/>
        </w:rPr>
        <w:t>Default Size</w:t>
      </w:r>
      <w:r w:rsidRPr="00DE69C5">
        <w:rPr>
          <w:rFonts w:cstheme="minorHAnsi"/>
          <w:szCs w:val="28"/>
        </w:rPr>
        <w:t>: m4.xlarge (40 Gb memory)</w:t>
      </w:r>
    </w:p>
    <w:p w14:paraId="3A7BB9C6" w14:textId="2F0EFA42" w:rsidR="00DF5647" w:rsidRDefault="00DF5647" w:rsidP="00DE69C5">
      <w:pPr>
        <w:spacing w:after="0" w:line="240" w:lineRule="auto"/>
        <w:ind w:left="1080"/>
        <w:rPr>
          <w:rFonts w:cstheme="minorHAnsi"/>
          <w:i/>
          <w:iCs/>
          <w:color w:val="2E74B5" w:themeColor="accent5" w:themeShade="BF"/>
          <w:szCs w:val="28"/>
        </w:rPr>
      </w:pPr>
      <w:r w:rsidRPr="00DE69C5">
        <w:rPr>
          <w:rFonts w:cstheme="minorHAnsi"/>
          <w:b/>
          <w:bCs/>
          <w:szCs w:val="28"/>
        </w:rPr>
        <w:t>Default name</w:t>
      </w:r>
      <w:r w:rsidRPr="00DE69C5">
        <w:rPr>
          <w:rFonts w:cstheme="minorHAnsi"/>
          <w:szCs w:val="28"/>
        </w:rPr>
        <w:t xml:space="preserve">: </w:t>
      </w:r>
      <w:ins w:id="430" w:author="Shubra Singh" w:date="2022-12-20T20:35:00Z">
        <w:r w:rsidR="0047044B" w:rsidRPr="0047044B">
          <w:rPr>
            <w:i/>
            <w:iCs/>
            <w:color w:val="2E74B5" w:themeColor="accent5" w:themeShade="BF"/>
            <w:rPrChange w:id="431" w:author="Shubra Singh" w:date="2022-12-20T20:35:00Z">
              <w:rPr>
                <w:color w:val="2E74B5" w:themeColor="accent5" w:themeShade="BF"/>
              </w:rPr>
            </w:rPrChange>
          </w:rPr>
          <w:t>&lt;</w:t>
        </w:r>
        <w:proofErr w:type="spellStart"/>
        <w:r w:rsidR="0047044B">
          <w:rPr>
            <w:color w:val="2E74B5" w:themeColor="accent5" w:themeShade="BF"/>
          </w:rPr>
          <w:t>vth</w:t>
        </w:r>
        <w:proofErr w:type="spellEnd"/>
        <w:r w:rsidR="0047044B">
          <w:rPr>
            <w:color w:val="2E74B5" w:themeColor="accent5" w:themeShade="BF"/>
          </w:rPr>
          <w:t>&gt;</w:t>
        </w:r>
      </w:ins>
      <w:del w:id="432" w:author="Shubra Singh" w:date="2022-12-20T20:35:00Z">
        <w:r w:rsidR="001A08EB" w:rsidRPr="00EB26E3" w:rsidDel="0047044B">
          <w:rPr>
            <w:color w:val="2E74B5" w:themeColor="accent5" w:themeShade="BF"/>
          </w:rPr>
          <w:delText>{stack-name}</w:delText>
        </w:r>
        <w:r w:rsidR="00BA679D" w:rsidRPr="00DE69C5" w:rsidDel="0047044B">
          <w:rPr>
            <w:rFonts w:cstheme="minorHAnsi"/>
            <w:i/>
            <w:iCs/>
            <w:color w:val="2E74B5" w:themeColor="accent5" w:themeShade="BF"/>
            <w:szCs w:val="28"/>
          </w:rPr>
          <w:delText xml:space="preserve"> </w:delText>
        </w:r>
      </w:del>
      <w:r w:rsidR="000A5C7F" w:rsidRPr="00DE69C5">
        <w:rPr>
          <w:rFonts w:cstheme="minorHAnsi"/>
          <w:i/>
          <w:iCs/>
          <w:color w:val="2E74B5" w:themeColor="accent5" w:themeShade="BF"/>
          <w:szCs w:val="28"/>
        </w:rPr>
        <w:t>-inst</w:t>
      </w:r>
      <w:r w:rsidR="00274C63" w:rsidRPr="00DE69C5">
        <w:rPr>
          <w:rFonts w:cstheme="minorHAnsi"/>
          <w:i/>
          <w:iCs/>
          <w:color w:val="2E74B5" w:themeColor="accent5" w:themeShade="BF"/>
          <w:szCs w:val="28"/>
        </w:rPr>
        <w:t>1,</w:t>
      </w:r>
      <w:r w:rsidR="001A08EB" w:rsidRPr="001A08EB">
        <w:rPr>
          <w:color w:val="2E74B5" w:themeColor="accent5" w:themeShade="BF"/>
        </w:rPr>
        <w:t xml:space="preserve"> </w:t>
      </w:r>
      <w:ins w:id="433" w:author="Shubra Singh" w:date="2022-12-20T20:35:00Z">
        <w:r w:rsidR="0047044B">
          <w:rPr>
            <w:color w:val="2E74B5" w:themeColor="accent5" w:themeShade="BF"/>
          </w:rPr>
          <w:t>&lt;</w:t>
        </w:r>
        <w:proofErr w:type="spellStart"/>
        <w:r w:rsidR="0047044B">
          <w:rPr>
            <w:color w:val="2E74B5" w:themeColor="accent5" w:themeShade="BF"/>
          </w:rPr>
          <w:t>vth</w:t>
        </w:r>
        <w:proofErr w:type="spellEnd"/>
        <w:r w:rsidR="0047044B">
          <w:rPr>
            <w:color w:val="2E74B5" w:themeColor="accent5" w:themeShade="BF"/>
          </w:rPr>
          <w:t>&gt;</w:t>
        </w:r>
      </w:ins>
      <w:del w:id="434" w:author="Shubra Singh" w:date="2022-12-20T20:35:00Z">
        <w:r w:rsidR="001A08EB" w:rsidRPr="00EB26E3" w:rsidDel="0047044B">
          <w:rPr>
            <w:color w:val="2E74B5" w:themeColor="accent5" w:themeShade="BF"/>
          </w:rPr>
          <w:delText>{</w:delText>
        </w:r>
      </w:del>
      <w:ins w:id="435" w:author="Shubra Singh" w:date="2022-12-20T20:35:00Z">
        <w:r w:rsidR="0047044B">
          <w:rPr>
            <w:color w:val="2E74B5" w:themeColor="accent5" w:themeShade="BF"/>
          </w:rPr>
          <w:t>-</w:t>
        </w:r>
      </w:ins>
      <w:del w:id="436" w:author="Shubra Singh" w:date="2022-12-20T20:35:00Z">
        <w:r w:rsidR="001A08EB" w:rsidRPr="00EB26E3" w:rsidDel="0047044B">
          <w:rPr>
            <w:color w:val="2E74B5" w:themeColor="accent5" w:themeShade="BF"/>
          </w:rPr>
          <w:delText>stack-name}</w:delText>
        </w:r>
        <w:r w:rsidR="000A5C7F" w:rsidRPr="00DE69C5" w:rsidDel="0047044B">
          <w:rPr>
            <w:rFonts w:cstheme="minorHAnsi"/>
            <w:i/>
            <w:iCs/>
            <w:color w:val="2E74B5" w:themeColor="accent5" w:themeShade="BF"/>
            <w:szCs w:val="28"/>
          </w:rPr>
          <w:delText>-</w:delText>
        </w:r>
      </w:del>
      <w:r w:rsidR="000A5C7F" w:rsidRPr="00DE69C5">
        <w:rPr>
          <w:rFonts w:cstheme="minorHAnsi"/>
          <w:i/>
          <w:iCs/>
          <w:color w:val="2E74B5" w:themeColor="accent5" w:themeShade="BF"/>
          <w:szCs w:val="28"/>
        </w:rPr>
        <w:t>inst</w:t>
      </w:r>
      <w:r w:rsidR="00274C63" w:rsidRPr="00DE69C5">
        <w:rPr>
          <w:rFonts w:cstheme="minorHAnsi"/>
          <w:i/>
          <w:iCs/>
          <w:color w:val="2E74B5" w:themeColor="accent5" w:themeShade="BF"/>
          <w:szCs w:val="28"/>
        </w:rPr>
        <w:t>2</w:t>
      </w:r>
    </w:p>
    <w:p w14:paraId="43B4AF8D" w14:textId="77777777" w:rsidR="000C5BBC" w:rsidRDefault="000C5BBC" w:rsidP="00DE69C5">
      <w:pPr>
        <w:spacing w:after="0" w:line="240" w:lineRule="auto"/>
        <w:ind w:left="1080"/>
        <w:rPr>
          <w:rFonts w:cstheme="minorHAnsi"/>
          <w:i/>
          <w:iCs/>
          <w:color w:val="2E74B5" w:themeColor="accent5" w:themeShade="BF"/>
          <w:szCs w:val="28"/>
        </w:rPr>
      </w:pPr>
    </w:p>
    <w:p w14:paraId="2883FBAE" w14:textId="4FA73CD5" w:rsidR="00B95A41" w:rsidRPr="001C69C0" w:rsidRDefault="00B95A41" w:rsidP="00B95A41">
      <w:pPr>
        <w:ind w:left="360"/>
      </w:pPr>
      <w:del w:id="437" w:author="Shubra Singh" w:date="2022-12-20T20:34:00Z">
        <w:r w:rsidDel="0047044B">
          <w:delText>Ubuntu</w:delText>
        </w:r>
      </w:del>
      <w:r>
        <w:t xml:space="preserve"> Server</w:t>
      </w:r>
      <w:r w:rsidRPr="001C69C0">
        <w:t xml:space="preserve"> Instance</w:t>
      </w:r>
    </w:p>
    <w:p w14:paraId="6A5AFAC8" w14:textId="0825E367" w:rsidR="00B95A41" w:rsidRPr="00DE69C5" w:rsidRDefault="00B95A41" w:rsidP="00B95A41">
      <w:pPr>
        <w:ind w:left="1080"/>
        <w:rPr>
          <w:rFonts w:cstheme="minorHAnsi"/>
          <w:szCs w:val="28"/>
        </w:rPr>
      </w:pPr>
      <w:r>
        <w:rPr>
          <w:rFonts w:cstheme="minorHAnsi"/>
          <w:szCs w:val="28"/>
        </w:rPr>
        <w:t xml:space="preserve">One </w:t>
      </w:r>
      <w:r>
        <w:t>Ubuntu Server</w:t>
      </w:r>
      <w:r w:rsidRPr="001C69C0">
        <w:t xml:space="preserve"> </w:t>
      </w:r>
      <w:r w:rsidRPr="00DE69C5">
        <w:rPr>
          <w:rFonts w:cstheme="minorHAnsi"/>
          <w:szCs w:val="28"/>
        </w:rPr>
        <w:t>instance</w:t>
      </w:r>
      <w:r>
        <w:rPr>
          <w:rFonts w:cstheme="minorHAnsi"/>
          <w:szCs w:val="28"/>
        </w:rPr>
        <w:t>s</w:t>
      </w:r>
      <w:r w:rsidRPr="00DE69C5">
        <w:rPr>
          <w:rFonts w:cstheme="minorHAnsi"/>
          <w:szCs w:val="28"/>
        </w:rPr>
        <w:t xml:space="preserve"> will be created.</w:t>
      </w:r>
    </w:p>
    <w:p w14:paraId="3F53A9D1" w14:textId="1D1C656C" w:rsidR="00B95A41" w:rsidRPr="00DE69C5" w:rsidRDefault="00B95A41" w:rsidP="00B95A41">
      <w:pPr>
        <w:spacing w:after="0" w:line="240" w:lineRule="auto"/>
        <w:ind w:left="1080"/>
        <w:rPr>
          <w:rFonts w:cstheme="minorHAnsi"/>
          <w:szCs w:val="28"/>
        </w:rPr>
      </w:pPr>
      <w:r w:rsidRPr="00DE69C5">
        <w:rPr>
          <w:rFonts w:cstheme="minorHAnsi"/>
          <w:b/>
          <w:bCs/>
          <w:szCs w:val="28"/>
        </w:rPr>
        <w:t>Default Size</w:t>
      </w:r>
      <w:r w:rsidRPr="00DE69C5">
        <w:rPr>
          <w:rFonts w:cstheme="minorHAnsi"/>
          <w:szCs w:val="28"/>
        </w:rPr>
        <w:t xml:space="preserve">: </w:t>
      </w:r>
      <w:r>
        <w:rPr>
          <w:rFonts w:cstheme="minorHAnsi"/>
          <w:szCs w:val="28"/>
        </w:rPr>
        <w:t>t2.micro</w:t>
      </w:r>
      <w:r w:rsidRPr="00DE69C5">
        <w:rPr>
          <w:rFonts w:cstheme="minorHAnsi"/>
          <w:szCs w:val="28"/>
        </w:rPr>
        <w:t xml:space="preserve"> </w:t>
      </w:r>
    </w:p>
    <w:p w14:paraId="07A684A1" w14:textId="0B948682" w:rsidR="00B95A41" w:rsidRPr="00DE69C5" w:rsidRDefault="00B95A41" w:rsidP="00B95A41">
      <w:pPr>
        <w:spacing w:after="0" w:line="240" w:lineRule="auto"/>
        <w:ind w:left="1080"/>
        <w:rPr>
          <w:rFonts w:cstheme="minorHAnsi"/>
          <w:i/>
          <w:iCs/>
          <w:szCs w:val="28"/>
        </w:rPr>
      </w:pPr>
      <w:r w:rsidRPr="00DE69C5">
        <w:rPr>
          <w:rFonts w:cstheme="minorHAnsi"/>
          <w:b/>
          <w:bCs/>
          <w:szCs w:val="28"/>
        </w:rPr>
        <w:t>Default name</w:t>
      </w:r>
      <w:r w:rsidRPr="00DE69C5">
        <w:rPr>
          <w:rFonts w:cstheme="minorHAnsi"/>
          <w:szCs w:val="28"/>
        </w:rPr>
        <w:t xml:space="preserve">: </w:t>
      </w:r>
      <w:ins w:id="438" w:author="Shubra Singh" w:date="2022-12-20T20:35:00Z">
        <w:r w:rsidR="0047044B" w:rsidRPr="0047044B">
          <w:rPr>
            <w:i/>
            <w:iCs/>
            <w:color w:val="2E74B5" w:themeColor="accent5" w:themeShade="BF"/>
            <w:rPrChange w:id="439" w:author="Shubra Singh" w:date="2022-12-20T20:35:00Z">
              <w:rPr>
                <w:color w:val="2E74B5" w:themeColor="accent5" w:themeShade="BF"/>
              </w:rPr>
            </w:rPrChange>
          </w:rPr>
          <w:t>&lt;</w:t>
        </w:r>
        <w:proofErr w:type="spellStart"/>
        <w:r w:rsidR="0047044B" w:rsidRPr="0047044B">
          <w:rPr>
            <w:i/>
            <w:iCs/>
            <w:color w:val="2E74B5" w:themeColor="accent5" w:themeShade="BF"/>
            <w:rPrChange w:id="440" w:author="Shubra Singh" w:date="2022-12-20T20:35:00Z">
              <w:rPr>
                <w:color w:val="2E74B5" w:themeColor="accent5" w:themeShade="BF"/>
              </w:rPr>
            </w:rPrChange>
          </w:rPr>
          <w:t>vth</w:t>
        </w:r>
        <w:proofErr w:type="spellEnd"/>
        <w:r w:rsidR="0047044B" w:rsidRPr="0047044B">
          <w:rPr>
            <w:i/>
            <w:iCs/>
            <w:color w:val="2E74B5" w:themeColor="accent5" w:themeShade="BF"/>
            <w:rPrChange w:id="441" w:author="Shubra Singh" w:date="2022-12-20T20:35:00Z">
              <w:rPr>
                <w:color w:val="2E74B5" w:themeColor="accent5" w:themeShade="BF"/>
              </w:rPr>
            </w:rPrChange>
          </w:rPr>
          <w:t>&gt;</w:t>
        </w:r>
        <w:r w:rsidR="0047044B" w:rsidRPr="0047044B">
          <w:rPr>
            <w:rFonts w:cstheme="minorHAnsi"/>
            <w:i/>
            <w:iCs/>
            <w:szCs w:val="28"/>
            <w:rPrChange w:id="442" w:author="Shubra Singh" w:date="2022-12-20T20:35:00Z">
              <w:rPr>
                <w:rFonts w:cstheme="minorHAnsi"/>
                <w:szCs w:val="28"/>
              </w:rPr>
            </w:rPrChange>
          </w:rPr>
          <w:t>-</w:t>
        </w:r>
      </w:ins>
      <w:del w:id="443" w:author="Shubra Singh" w:date="2022-12-20T20:35:00Z">
        <w:r w:rsidRPr="0047044B" w:rsidDel="0047044B">
          <w:rPr>
            <w:i/>
            <w:iCs/>
            <w:color w:val="2E74B5" w:themeColor="accent5" w:themeShade="BF"/>
            <w:rPrChange w:id="444" w:author="Shubra Singh" w:date="2022-12-20T20:35:00Z">
              <w:rPr>
                <w:color w:val="2E74B5" w:themeColor="accent5" w:themeShade="BF"/>
              </w:rPr>
            </w:rPrChange>
          </w:rPr>
          <w:delText>{stack-name}-</w:delText>
        </w:r>
      </w:del>
      <w:r w:rsidRPr="0047044B">
        <w:rPr>
          <w:rFonts w:cstheme="minorHAnsi"/>
          <w:i/>
          <w:iCs/>
          <w:color w:val="2E74B5" w:themeColor="accent5" w:themeShade="BF"/>
          <w:szCs w:val="28"/>
        </w:rPr>
        <w:t>server</w:t>
      </w:r>
    </w:p>
    <w:p w14:paraId="2A4EB50A" w14:textId="77777777" w:rsidR="00B95A41" w:rsidRPr="00DE69C5" w:rsidRDefault="00B95A41" w:rsidP="00DE69C5">
      <w:pPr>
        <w:spacing w:after="0" w:line="240" w:lineRule="auto"/>
        <w:ind w:left="1080"/>
        <w:rPr>
          <w:rFonts w:cstheme="minorHAnsi"/>
          <w:i/>
          <w:iCs/>
          <w:szCs w:val="28"/>
        </w:rPr>
      </w:pPr>
    </w:p>
    <w:p w14:paraId="4FE8F217" w14:textId="77777777" w:rsidR="0035396E" w:rsidRDefault="0035396E" w:rsidP="00C76A41">
      <w:pPr>
        <w:pStyle w:val="Heading1"/>
      </w:pPr>
    </w:p>
    <w:p w14:paraId="642E790D" w14:textId="77777777" w:rsidR="00B95A41" w:rsidRDefault="00B95A41" w:rsidP="00C76A41">
      <w:pPr>
        <w:pStyle w:val="Heading1"/>
      </w:pPr>
    </w:p>
    <w:p w14:paraId="1061948A" w14:textId="085DF927" w:rsidR="00B95A41" w:rsidRDefault="00B95A41" w:rsidP="00C76A41">
      <w:pPr>
        <w:pStyle w:val="Heading1"/>
      </w:pPr>
    </w:p>
    <w:p w14:paraId="182BEFB6" w14:textId="6897E8D7" w:rsidR="00B95A41" w:rsidRDefault="00B95A41" w:rsidP="00B95A41"/>
    <w:p w14:paraId="26CC6423" w14:textId="77777777" w:rsidR="00B95A41" w:rsidRPr="00B95A41" w:rsidRDefault="00B95A41" w:rsidP="00B95A41"/>
    <w:p w14:paraId="1CFD3200" w14:textId="3873EFD5" w:rsidR="00973634" w:rsidRDefault="00973634" w:rsidP="00C76A41">
      <w:pPr>
        <w:pStyle w:val="Heading1"/>
      </w:pPr>
    </w:p>
    <w:p w14:paraId="52C4A34E" w14:textId="5CB9DAE0" w:rsidR="00973634" w:rsidRDefault="00973634" w:rsidP="00973634"/>
    <w:p w14:paraId="610EA0A9" w14:textId="77777777" w:rsidR="00973634" w:rsidRPr="00973634" w:rsidRDefault="00973634" w:rsidP="00973634"/>
    <w:p w14:paraId="0FF96CD9" w14:textId="77777777" w:rsidR="0047044B" w:rsidRDefault="0047044B" w:rsidP="00C76A41">
      <w:pPr>
        <w:pStyle w:val="Heading1"/>
        <w:rPr>
          <w:ins w:id="445" w:author="Shubra Singh" w:date="2022-12-20T20:36:00Z"/>
        </w:rPr>
      </w:pPr>
    </w:p>
    <w:p w14:paraId="4EBBB97E" w14:textId="77777777" w:rsidR="0047044B" w:rsidRDefault="0047044B" w:rsidP="00C76A41">
      <w:pPr>
        <w:pStyle w:val="Heading1"/>
        <w:rPr>
          <w:ins w:id="446" w:author="Shubra Singh" w:date="2022-12-20T20:36:00Z"/>
        </w:rPr>
      </w:pPr>
    </w:p>
    <w:p w14:paraId="5110E268" w14:textId="14623878" w:rsidR="0047044B" w:rsidRDefault="0047044B" w:rsidP="00C76A41">
      <w:pPr>
        <w:pStyle w:val="Heading1"/>
        <w:rPr>
          <w:ins w:id="447" w:author="Shubra Singh" w:date="2022-12-20T20:36:00Z"/>
        </w:rPr>
      </w:pPr>
    </w:p>
    <w:p w14:paraId="171D0AE5" w14:textId="32A8C556" w:rsidR="0047044B" w:rsidRDefault="0047044B" w:rsidP="0047044B">
      <w:pPr>
        <w:rPr>
          <w:ins w:id="448" w:author="Shubra Singh" w:date="2022-12-20T20:36:00Z"/>
        </w:rPr>
      </w:pPr>
    </w:p>
    <w:p w14:paraId="0FA73B47" w14:textId="77777777" w:rsidR="0047044B" w:rsidRPr="0047044B" w:rsidRDefault="0047044B">
      <w:pPr>
        <w:rPr>
          <w:ins w:id="449" w:author="Shubra Singh" w:date="2022-12-20T20:36:00Z"/>
        </w:rPr>
        <w:pPrChange w:id="450" w:author="Shubra Singh" w:date="2022-12-20T20:36:00Z">
          <w:pPr>
            <w:pStyle w:val="Heading1"/>
          </w:pPr>
        </w:pPrChange>
      </w:pPr>
    </w:p>
    <w:p w14:paraId="393AF9A1" w14:textId="6E93E31B" w:rsidR="0047044B" w:rsidRDefault="0047044B" w:rsidP="0047044B">
      <w:pPr>
        <w:pStyle w:val="Heading1"/>
        <w:rPr>
          <w:ins w:id="451" w:author="Shubra Singh" w:date="2022-12-20T20:37:00Z"/>
        </w:rPr>
      </w:pPr>
      <w:bookmarkStart w:id="452" w:name="_Toc121685652"/>
    </w:p>
    <w:p w14:paraId="3A7C6557" w14:textId="77777777" w:rsidR="0047044B" w:rsidRPr="0047044B" w:rsidRDefault="0047044B">
      <w:pPr>
        <w:rPr>
          <w:ins w:id="453" w:author="Shubra Singh" w:date="2022-12-20T20:37:00Z"/>
        </w:rPr>
        <w:pPrChange w:id="454" w:author="Shubra Singh" w:date="2022-12-20T20:37:00Z">
          <w:pPr>
            <w:pStyle w:val="Heading1"/>
          </w:pPr>
        </w:pPrChange>
      </w:pPr>
    </w:p>
    <w:p w14:paraId="337BF6F6" w14:textId="166CEE12" w:rsidR="00AD6AA9" w:rsidRDefault="00AD6AA9" w:rsidP="0047044B">
      <w:pPr>
        <w:pStyle w:val="Heading1"/>
        <w:rPr>
          <w:ins w:id="455" w:author="Shubra Singh" w:date="2022-12-20T20:58:00Z"/>
        </w:rPr>
      </w:pPr>
      <w:bookmarkStart w:id="456" w:name="_Toc122462319"/>
    </w:p>
    <w:p w14:paraId="6BF5D3FF" w14:textId="77777777" w:rsidR="00AD6AA9" w:rsidRPr="00AD6AA9" w:rsidRDefault="00AD6AA9">
      <w:pPr>
        <w:rPr>
          <w:ins w:id="457" w:author="Shubra Singh" w:date="2022-12-20T20:58:00Z"/>
        </w:rPr>
        <w:pPrChange w:id="458" w:author="Shubra Singh" w:date="2022-12-20T20:58:00Z">
          <w:pPr>
            <w:pStyle w:val="Heading1"/>
          </w:pPr>
        </w:pPrChange>
      </w:pPr>
    </w:p>
    <w:p w14:paraId="5F8D535D" w14:textId="672938FC" w:rsidR="0047044B" w:rsidRDefault="0047044B" w:rsidP="0047044B">
      <w:pPr>
        <w:pStyle w:val="Heading1"/>
        <w:rPr>
          <w:ins w:id="459" w:author="Shubra Singh" w:date="2022-12-20T20:37:00Z"/>
        </w:rPr>
      </w:pPr>
      <w:ins w:id="460" w:author="Shubra Singh" w:date="2022-12-20T20:37:00Z">
        <w:r>
          <w:lastRenderedPageBreak/>
          <w:t xml:space="preserve">Chapter 1 – Install </w:t>
        </w:r>
        <w:proofErr w:type="spellStart"/>
        <w:r>
          <w:t>vADC</w:t>
        </w:r>
        <w:bookmarkEnd w:id="452"/>
        <w:bookmarkEnd w:id="456"/>
        <w:proofErr w:type="spellEnd"/>
      </w:ins>
    </w:p>
    <w:p w14:paraId="4BC410C5" w14:textId="77777777" w:rsidR="0047044B" w:rsidRPr="00024E0F" w:rsidRDefault="0047044B" w:rsidP="0047044B">
      <w:pPr>
        <w:rPr>
          <w:ins w:id="461" w:author="Shubra Singh" w:date="2022-12-20T20:37:00Z"/>
        </w:rPr>
      </w:pPr>
      <w:ins w:id="462" w:author="Shubra Singh" w:date="2022-12-20T20:37:00Z">
        <w:r>
          <w:t xml:space="preserve">All resources will get created in AWS. </w:t>
        </w:r>
      </w:ins>
    </w:p>
    <w:p w14:paraId="3BC42451" w14:textId="77777777" w:rsidR="0047044B" w:rsidRPr="00335FEE" w:rsidRDefault="0047044B" w:rsidP="0047044B">
      <w:pPr>
        <w:pStyle w:val="Heading2"/>
        <w:rPr>
          <w:ins w:id="463" w:author="Shubra Singh" w:date="2022-12-20T20:37:00Z"/>
          <w:sz w:val="28"/>
          <w:szCs w:val="28"/>
        </w:rPr>
      </w:pPr>
      <w:bookmarkStart w:id="464" w:name="_Toc121685653"/>
      <w:bookmarkStart w:id="465" w:name="_Toc122462320"/>
      <w:ins w:id="466" w:author="Shubra Singh" w:date="2022-12-20T20:37:00Z">
        <w:r w:rsidRPr="00314DF9">
          <w:rPr>
            <w:sz w:val="28"/>
            <w:szCs w:val="28"/>
          </w:rPr>
          <w:t>Install</w:t>
        </w:r>
        <w:bookmarkEnd w:id="464"/>
        <w:bookmarkEnd w:id="465"/>
      </w:ins>
    </w:p>
    <w:p w14:paraId="6EB20D97" w14:textId="77777777" w:rsidR="0047044B" w:rsidRDefault="0047044B" w:rsidP="0047044B">
      <w:pPr>
        <w:pStyle w:val="ListParagraph"/>
        <w:numPr>
          <w:ilvl w:val="0"/>
          <w:numId w:val="23"/>
        </w:numPr>
        <w:jc w:val="both"/>
        <w:rPr>
          <w:ins w:id="467" w:author="Shubra Singh" w:date="2022-12-20T20:37:00Z"/>
          <w:szCs w:val="28"/>
        </w:rPr>
      </w:pPr>
      <w:ins w:id="468" w:author="Shubra Singh" w:date="2022-12-20T20:37:00Z">
        <w:r>
          <w:rPr>
            <w:szCs w:val="28"/>
          </w:rPr>
          <w:t>Navigate to AWS Console -&gt; CloudFormation -&gt; Stacks -&gt; Create Stack</w:t>
        </w:r>
      </w:ins>
    </w:p>
    <w:p w14:paraId="3FC055B6" w14:textId="77777777" w:rsidR="0047044B" w:rsidRDefault="0047044B" w:rsidP="0047044B">
      <w:pPr>
        <w:pStyle w:val="ListParagraph"/>
        <w:numPr>
          <w:ilvl w:val="0"/>
          <w:numId w:val="23"/>
        </w:numPr>
        <w:jc w:val="both"/>
        <w:rPr>
          <w:ins w:id="469" w:author="Shubra Singh" w:date="2022-12-20T20:37:00Z"/>
          <w:szCs w:val="28"/>
        </w:rPr>
      </w:pPr>
      <w:ins w:id="470" w:author="Shubra Singh" w:date="2022-12-20T20:37:00Z">
        <w:r>
          <w:rPr>
            <w:szCs w:val="28"/>
          </w:rPr>
          <w:t>Select prepare template.</w:t>
        </w:r>
      </w:ins>
    </w:p>
    <w:p w14:paraId="50A50AB2" w14:textId="77777777" w:rsidR="0047044B" w:rsidRDefault="0047044B" w:rsidP="0047044B">
      <w:pPr>
        <w:pStyle w:val="ListParagraph"/>
        <w:numPr>
          <w:ilvl w:val="0"/>
          <w:numId w:val="23"/>
        </w:numPr>
        <w:jc w:val="both"/>
        <w:rPr>
          <w:ins w:id="471" w:author="Shubra Singh" w:date="2022-12-20T20:37:00Z"/>
          <w:szCs w:val="28"/>
        </w:rPr>
      </w:pPr>
      <w:ins w:id="472" w:author="Shubra Singh" w:date="2022-12-20T20:37:00Z">
        <w:r>
          <w:rPr>
            <w:szCs w:val="28"/>
          </w:rPr>
          <w:t xml:space="preserve"> Select “U</w:t>
        </w:r>
        <w:r w:rsidRPr="00DF29CA">
          <w:rPr>
            <w:szCs w:val="28"/>
          </w:rPr>
          <w:t>pload a template file</w:t>
        </w:r>
        <w:r>
          <w:rPr>
            <w:szCs w:val="28"/>
          </w:rPr>
          <w:t>”</w:t>
        </w:r>
        <w:r w:rsidRPr="00DF29CA">
          <w:rPr>
            <w:szCs w:val="28"/>
          </w:rPr>
          <w:t xml:space="preserve">. </w:t>
        </w:r>
      </w:ins>
    </w:p>
    <w:p w14:paraId="669837DD" w14:textId="025AB3D8" w:rsidR="0047044B" w:rsidRDefault="0047044B" w:rsidP="0047044B">
      <w:pPr>
        <w:pStyle w:val="ListParagraph"/>
        <w:numPr>
          <w:ilvl w:val="0"/>
          <w:numId w:val="23"/>
        </w:numPr>
        <w:jc w:val="both"/>
        <w:rPr>
          <w:ins w:id="473" w:author="Shubra Singh" w:date="2022-12-20T20:37:00Z"/>
          <w:szCs w:val="28"/>
        </w:rPr>
      </w:pPr>
      <w:ins w:id="474" w:author="Shubra Singh" w:date="2022-12-20T20:37:00Z">
        <w:r>
          <w:rPr>
            <w:szCs w:val="28"/>
          </w:rPr>
          <w:t xml:space="preserve">Choose file </w:t>
        </w:r>
      </w:ins>
      <w:ins w:id="475" w:author="Shubra Singh" w:date="2022-12-20T20:38:00Z">
        <w:r w:rsidRPr="000C5BBC">
          <w:rPr>
            <w:szCs w:val="28"/>
          </w:rPr>
          <w:t>CFT_TMPL_3NIC_2VM_HA_GLM_P</w:t>
        </w:r>
        <w:r>
          <w:rPr>
            <w:szCs w:val="28"/>
          </w:rPr>
          <w:t>VT</w:t>
        </w:r>
        <w:r w:rsidRPr="000C5BBC">
          <w:rPr>
            <w:szCs w:val="28"/>
          </w:rPr>
          <w:t>VIP_1</w:t>
        </w:r>
        <w:r>
          <w:rPr>
            <w:szCs w:val="28"/>
          </w:rPr>
          <w:t>.</w:t>
        </w:r>
        <w:r w:rsidRPr="000C5BBC">
          <w:rPr>
            <w:szCs w:val="28"/>
          </w:rPr>
          <w:t xml:space="preserve">json </w:t>
        </w:r>
        <w:r>
          <w:rPr>
            <w:szCs w:val="28"/>
          </w:rPr>
          <w:t xml:space="preserve"> </w:t>
        </w:r>
        <w:r w:rsidRPr="00DF29CA">
          <w:rPr>
            <w:szCs w:val="28"/>
          </w:rPr>
          <w:t>file</w:t>
        </w:r>
        <w:r>
          <w:rPr>
            <w:szCs w:val="28"/>
          </w:rPr>
          <w:t>.</w:t>
        </w:r>
      </w:ins>
    </w:p>
    <w:p w14:paraId="78A3F405" w14:textId="77777777" w:rsidR="0047044B" w:rsidRPr="00644E52" w:rsidRDefault="0047044B" w:rsidP="0047044B">
      <w:pPr>
        <w:pStyle w:val="ListParagraph"/>
        <w:numPr>
          <w:ilvl w:val="0"/>
          <w:numId w:val="23"/>
        </w:numPr>
        <w:jc w:val="both"/>
        <w:rPr>
          <w:ins w:id="476" w:author="Shubra Singh" w:date="2022-12-20T20:37:00Z"/>
          <w:szCs w:val="28"/>
        </w:rPr>
      </w:pPr>
      <w:ins w:id="477" w:author="Shubra Singh" w:date="2022-12-20T20:37:00Z">
        <w:r>
          <w:rPr>
            <w:szCs w:val="28"/>
          </w:rPr>
          <w:t>Go to</w:t>
        </w:r>
        <w:r w:rsidRPr="00DF29CA">
          <w:rPr>
            <w:szCs w:val="28"/>
          </w:rPr>
          <w:t xml:space="preserve"> next.</w:t>
        </w:r>
      </w:ins>
    </w:p>
    <w:p w14:paraId="44D562BF" w14:textId="77777777" w:rsidR="0047044B" w:rsidRDefault="0047044B" w:rsidP="0047044B">
      <w:pPr>
        <w:pStyle w:val="ListParagraph"/>
        <w:numPr>
          <w:ilvl w:val="0"/>
          <w:numId w:val="23"/>
        </w:numPr>
        <w:jc w:val="both"/>
        <w:rPr>
          <w:ins w:id="478" w:author="Shubra Singh" w:date="2022-12-20T20:37:00Z"/>
          <w:szCs w:val="28"/>
        </w:rPr>
      </w:pPr>
      <w:ins w:id="479" w:author="Shubra Singh" w:date="2022-12-20T20:37:00Z">
        <w:r>
          <w:rPr>
            <w:szCs w:val="28"/>
          </w:rPr>
          <w:t xml:space="preserve">Provide stack name. For example: </w:t>
        </w:r>
        <w:r w:rsidRPr="00602F2B">
          <w:rPr>
            <w:color w:val="4472C4" w:themeColor="accent1"/>
            <w:szCs w:val="28"/>
          </w:rPr>
          <w:t>&lt;</w:t>
        </w:r>
        <w:proofErr w:type="spellStart"/>
        <w:r w:rsidRPr="00602F2B">
          <w:rPr>
            <w:color w:val="4472C4" w:themeColor="accent1"/>
            <w:szCs w:val="28"/>
          </w:rPr>
          <w:t>vth</w:t>
        </w:r>
        <w:proofErr w:type="spellEnd"/>
        <w:r w:rsidRPr="00602F2B">
          <w:rPr>
            <w:color w:val="4472C4" w:themeColor="accent1"/>
            <w:szCs w:val="28"/>
          </w:rPr>
          <w:t>&gt;</w:t>
        </w:r>
      </w:ins>
    </w:p>
    <w:p w14:paraId="493A07D6" w14:textId="77777777" w:rsidR="0047044B" w:rsidRDefault="0047044B" w:rsidP="0047044B">
      <w:pPr>
        <w:pStyle w:val="ListParagraph"/>
        <w:numPr>
          <w:ilvl w:val="0"/>
          <w:numId w:val="23"/>
        </w:numPr>
        <w:jc w:val="both"/>
        <w:rPr>
          <w:ins w:id="480" w:author="Shubra Singh" w:date="2022-12-20T20:37:00Z"/>
          <w:szCs w:val="28"/>
        </w:rPr>
      </w:pPr>
      <w:ins w:id="481" w:author="Shubra Singh" w:date="2022-12-20T20:37:00Z">
        <w:r>
          <w:rPr>
            <w:szCs w:val="28"/>
          </w:rPr>
          <w:t>Provide availability zone. For example: us-east-1a</w:t>
        </w:r>
      </w:ins>
    </w:p>
    <w:p w14:paraId="524B7D66" w14:textId="77777777" w:rsidR="0047044B" w:rsidRPr="00602F2B" w:rsidRDefault="0047044B" w:rsidP="0047044B">
      <w:pPr>
        <w:pStyle w:val="ListParagraph"/>
        <w:numPr>
          <w:ilvl w:val="0"/>
          <w:numId w:val="23"/>
        </w:numPr>
        <w:jc w:val="both"/>
        <w:rPr>
          <w:ins w:id="482" w:author="Shubra Singh" w:date="2022-12-20T20:37:00Z"/>
          <w:szCs w:val="28"/>
        </w:rPr>
      </w:pPr>
      <w:ins w:id="483" w:author="Shubra Singh" w:date="2022-12-20T20:37:00Z">
        <w:r w:rsidRPr="00602F2B">
          <w:rPr>
            <w:szCs w:val="28"/>
          </w:rPr>
          <w:t xml:space="preserve">Provide </w:t>
        </w:r>
        <w:proofErr w:type="spellStart"/>
        <w:r w:rsidRPr="00602F2B">
          <w:rPr>
            <w:szCs w:val="28"/>
          </w:rPr>
          <w:t>tag</w:t>
        </w:r>
        <w:r>
          <w:rPr>
            <w:szCs w:val="28"/>
          </w:rPr>
          <w:t>V</w:t>
        </w:r>
        <w:r w:rsidRPr="00602F2B">
          <w:rPr>
            <w:szCs w:val="28"/>
          </w:rPr>
          <w:t>alue</w:t>
        </w:r>
        <w:proofErr w:type="spellEnd"/>
        <w:r w:rsidRPr="00602F2B">
          <w:rPr>
            <w:szCs w:val="28"/>
          </w:rPr>
          <w:t xml:space="preserve">. For example: </w:t>
        </w:r>
        <w:r>
          <w:rPr>
            <w:szCs w:val="28"/>
          </w:rPr>
          <w:t>&lt;</w:t>
        </w:r>
        <w:r w:rsidRPr="00602F2B">
          <w:rPr>
            <w:szCs w:val="28"/>
          </w:rPr>
          <w:t>a10-vthunder-adc</w:t>
        </w:r>
        <w:r>
          <w:rPr>
            <w:szCs w:val="28"/>
          </w:rPr>
          <w:t>&gt;</w:t>
        </w:r>
      </w:ins>
    </w:p>
    <w:p w14:paraId="3792C02A" w14:textId="00F896D9" w:rsidR="00DF5647" w:rsidRPr="001C69C0" w:rsidDel="0047044B" w:rsidRDefault="0047044B">
      <w:pPr>
        <w:pStyle w:val="ListParagraph"/>
        <w:numPr>
          <w:ilvl w:val="0"/>
          <w:numId w:val="23"/>
        </w:numPr>
        <w:rPr>
          <w:del w:id="484" w:author="Shubra Singh" w:date="2022-12-20T20:37:00Z"/>
        </w:rPr>
        <w:pPrChange w:id="485" w:author="Shubra Singh" w:date="2022-12-20T20:38:00Z">
          <w:pPr>
            <w:pStyle w:val="Heading1"/>
          </w:pPr>
        </w:pPrChange>
      </w:pPr>
      <w:ins w:id="486" w:author="Shubra Singh" w:date="2022-12-20T20:37:00Z">
        <w:r w:rsidRPr="0047044B">
          <w:rPr>
            <w:szCs w:val="28"/>
          </w:rPr>
          <w:t>Confirm default values.</w:t>
        </w:r>
      </w:ins>
      <w:del w:id="487" w:author="Shubra Singh" w:date="2022-12-20T20:37:00Z">
        <w:r w:rsidR="00C76A41" w:rsidDel="0047044B">
          <w:delText>Chapter 1</w:delText>
        </w:r>
      </w:del>
    </w:p>
    <w:p w14:paraId="2740FF19" w14:textId="23824A7A" w:rsidR="008468A4" w:rsidRPr="00652F14" w:rsidDel="0047044B" w:rsidRDefault="00DF5647">
      <w:pPr>
        <w:pStyle w:val="ListParagraph"/>
        <w:numPr>
          <w:ilvl w:val="0"/>
          <w:numId w:val="23"/>
        </w:numPr>
        <w:rPr>
          <w:del w:id="488" w:author="Shubra Singh" w:date="2022-12-20T20:37:00Z"/>
        </w:rPr>
        <w:pPrChange w:id="489" w:author="Shubra Singh" w:date="2022-12-20T20:38:00Z">
          <w:pPr>
            <w:pStyle w:val="Heading2"/>
          </w:pPr>
        </w:pPrChange>
      </w:pPr>
      <w:bookmarkStart w:id="490" w:name="_Toc113280438"/>
      <w:del w:id="491" w:author="Shubra Singh" w:date="2022-12-20T20:37:00Z">
        <w:r w:rsidRPr="009C17BA" w:rsidDel="0047044B">
          <w:delText xml:space="preserve">CloudFormation Template </w:delText>
        </w:r>
        <w:bookmarkEnd w:id="490"/>
        <w:r w:rsidR="00A13D67" w:rsidRPr="009C17BA" w:rsidDel="0047044B">
          <w:delText>Configure</w:delText>
        </w:r>
      </w:del>
    </w:p>
    <w:p w14:paraId="2C1E2C65" w14:textId="0458881D" w:rsidR="00F56F7E" w:rsidRPr="00631172" w:rsidDel="0047044B" w:rsidRDefault="00F56F7E">
      <w:pPr>
        <w:pStyle w:val="ListParagraph"/>
        <w:numPr>
          <w:ilvl w:val="0"/>
          <w:numId w:val="23"/>
        </w:numPr>
        <w:rPr>
          <w:del w:id="492" w:author="Shubra Singh" w:date="2022-12-20T20:37:00Z"/>
        </w:rPr>
        <w:pPrChange w:id="493" w:author="Shubra Singh" w:date="2022-12-20T20:38:00Z">
          <w:pPr>
            <w:pStyle w:val="Heading2"/>
          </w:pPr>
        </w:pPrChange>
      </w:pPr>
      <w:del w:id="494" w:author="Shubra Singh" w:date="2022-12-20T20:37:00Z">
        <w:r w:rsidRPr="00C76A41" w:rsidDel="0047044B">
          <w:delText>I</w:delText>
        </w:r>
        <w:r w:rsidR="004142FE" w:rsidRPr="00C76A41" w:rsidDel="0047044B">
          <w:delText>n</w:delText>
        </w:r>
        <w:r w:rsidRPr="00C76A41" w:rsidDel="0047044B">
          <w:delText>stall</w:delText>
        </w:r>
      </w:del>
    </w:p>
    <w:p w14:paraId="13B77FBD" w14:textId="64CC9384" w:rsidR="00DF5647" w:rsidRPr="00DF29CA" w:rsidDel="0047044B" w:rsidRDefault="0047044B">
      <w:pPr>
        <w:pStyle w:val="ListParagraph"/>
        <w:numPr>
          <w:ilvl w:val="0"/>
          <w:numId w:val="23"/>
        </w:numPr>
        <w:rPr>
          <w:del w:id="495" w:author="Shubra Singh" w:date="2022-12-20T20:38:00Z"/>
        </w:rPr>
        <w:pPrChange w:id="496" w:author="Shubra Singh" w:date="2022-12-20T20:38:00Z">
          <w:pPr>
            <w:pStyle w:val="ListParagraph"/>
            <w:numPr>
              <w:numId w:val="23"/>
            </w:numPr>
            <w:ind w:hanging="360"/>
            <w:jc w:val="both"/>
          </w:pPr>
        </w:pPrChange>
      </w:pPr>
      <w:ins w:id="497" w:author="Shubra Singh" w:date="2022-12-20T20:38:00Z">
        <w:r>
          <w:t xml:space="preserve"> </w:t>
        </w:r>
      </w:ins>
      <w:del w:id="498" w:author="Shubra Singh" w:date="2022-12-20T20:38:00Z">
        <w:r w:rsidR="00D268A8" w:rsidRPr="00DF29CA" w:rsidDel="0047044B">
          <w:delText>Click on upload a</w:delText>
        </w:r>
        <w:r w:rsidR="0088698E" w:rsidRPr="00DF29CA" w:rsidDel="0047044B">
          <w:delText xml:space="preserve"> template file. </w:delText>
        </w:r>
        <w:r w:rsidR="00DF5647" w:rsidRPr="00DF29CA" w:rsidDel="0047044B">
          <w:delText xml:space="preserve">Upload the </w:delText>
        </w:r>
        <w:r w:rsidR="000C5BBC" w:rsidRPr="000C5BBC" w:rsidDel="0047044B">
          <w:delText>CFT_TMPL_3NIC_2VM_HA_GLM_P</w:delText>
        </w:r>
        <w:r w:rsidR="00421A3C" w:rsidDel="0047044B">
          <w:delText>VT</w:delText>
        </w:r>
        <w:r w:rsidR="000C5BBC" w:rsidRPr="000C5BBC" w:rsidDel="0047044B">
          <w:delText>VIP_1</w:delText>
        </w:r>
        <w:r w:rsidR="004E3EE2" w:rsidDel="0047044B">
          <w:delText>.</w:delText>
        </w:r>
        <w:r w:rsidR="000C5BBC" w:rsidRPr="000C5BBC" w:rsidDel="0047044B">
          <w:delText xml:space="preserve">json </w:delText>
        </w:r>
        <w:r w:rsidR="000C5BBC" w:rsidDel="0047044B">
          <w:delText xml:space="preserve"> </w:delText>
        </w:r>
        <w:r w:rsidR="00DF5647" w:rsidRPr="00DF29CA" w:rsidDel="0047044B">
          <w:delText>file and click on next.</w:delText>
        </w:r>
      </w:del>
    </w:p>
    <w:p w14:paraId="1D9DF879" w14:textId="1C5E80CB" w:rsidR="0087404C" w:rsidRDefault="000C5BBC">
      <w:pPr>
        <w:pStyle w:val="ListParagraph"/>
        <w:numPr>
          <w:ilvl w:val="0"/>
          <w:numId w:val="23"/>
        </w:numPr>
        <w:pPrChange w:id="499" w:author="Shubra Singh" w:date="2022-12-20T20:38:00Z">
          <w:pPr>
            <w:ind w:left="360"/>
          </w:pPr>
        </w:pPrChange>
      </w:pPr>
      <w:del w:id="500" w:author="Shubra Singh" w:date="2022-12-20T20:38:00Z">
        <w:r w:rsidDel="0047044B">
          <w:rPr>
            <w:noProof/>
          </w:rPr>
          <w:drawing>
            <wp:inline distT="0" distB="0" distL="0" distR="0" wp14:anchorId="5DBE3C12" wp14:editId="707FB9BE">
              <wp:extent cx="5731510" cy="26511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51125"/>
                      </a:xfrm>
                      <a:prstGeom prst="rect">
                        <a:avLst/>
                      </a:prstGeom>
                    </pic:spPr>
                  </pic:pic>
                </a:graphicData>
              </a:graphic>
            </wp:inline>
          </w:drawing>
        </w:r>
      </w:del>
    </w:p>
    <w:p w14:paraId="5C3D8C61" w14:textId="77777777" w:rsidR="0035396E" w:rsidRDefault="0035396E" w:rsidP="00E46A9D">
      <w:pPr>
        <w:pStyle w:val="ListParagraph"/>
      </w:pPr>
    </w:p>
    <w:p w14:paraId="7EA405CD" w14:textId="50975CD8" w:rsidR="00B74537" w:rsidDel="0047044B" w:rsidRDefault="00B74537" w:rsidP="00631172">
      <w:pPr>
        <w:pStyle w:val="ListParagraph"/>
        <w:numPr>
          <w:ilvl w:val="0"/>
          <w:numId w:val="23"/>
        </w:numPr>
        <w:jc w:val="both"/>
        <w:rPr>
          <w:del w:id="501" w:author="Shubra Singh" w:date="2022-12-20T20:38:00Z"/>
        </w:rPr>
      </w:pPr>
      <w:del w:id="502" w:author="Shubra Singh" w:date="2022-12-20T20:38:00Z">
        <w:r w:rsidDel="0047044B">
          <w:delText>After adding and verifying parameters, click Next.</w:delText>
        </w:r>
      </w:del>
    </w:p>
    <w:p w14:paraId="2A11FBF7" w14:textId="75429517" w:rsidR="000F3C63" w:rsidRDefault="004E3EE2" w:rsidP="000F3C63">
      <w:pPr>
        <w:ind w:left="360"/>
        <w:jc w:val="both"/>
      </w:pPr>
      <w:r w:rsidRPr="00DF5F56">
        <w:rPr>
          <w:noProof/>
        </w:rPr>
        <w:drawing>
          <wp:inline distT="0" distB="0" distL="0" distR="0" wp14:anchorId="165E8E04" wp14:editId="59137CBA">
            <wp:extent cx="5731510" cy="27813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81300"/>
                    </a:xfrm>
                    <a:prstGeom prst="rect">
                      <a:avLst/>
                    </a:prstGeom>
                  </pic:spPr>
                </pic:pic>
              </a:graphicData>
            </a:graphic>
          </wp:inline>
        </w:drawing>
      </w:r>
    </w:p>
    <w:p w14:paraId="196EB3B2" w14:textId="4228D0CA" w:rsidR="003D5D27" w:rsidRDefault="00952240" w:rsidP="003D5D27">
      <w:pPr>
        <w:jc w:val="both"/>
      </w:pPr>
      <w:r>
        <w:t>-</w:t>
      </w:r>
    </w:p>
    <w:p w14:paraId="0ED5F2A9" w14:textId="51DA5C81" w:rsidR="00631172" w:rsidRDefault="00952240" w:rsidP="00952240">
      <w:pPr>
        <w:jc w:val="both"/>
      </w:pPr>
      <w:r w:rsidRPr="00952240">
        <w:rPr>
          <w:noProof/>
        </w:rPr>
        <w:lastRenderedPageBreak/>
        <w:drawing>
          <wp:inline distT="0" distB="0" distL="0" distR="0" wp14:anchorId="130FF5C9" wp14:editId="1ADAC8EB">
            <wp:extent cx="5731510" cy="34905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90595"/>
                    </a:xfrm>
                    <a:prstGeom prst="rect">
                      <a:avLst/>
                    </a:prstGeom>
                  </pic:spPr>
                </pic:pic>
              </a:graphicData>
            </a:graphic>
          </wp:inline>
        </w:drawing>
      </w:r>
    </w:p>
    <w:p w14:paraId="4913D2FB" w14:textId="5FD59851" w:rsidR="0047044B" w:rsidRPr="0047044B" w:rsidRDefault="0047044B">
      <w:pPr>
        <w:pStyle w:val="ListParagraph"/>
        <w:numPr>
          <w:ilvl w:val="0"/>
          <w:numId w:val="23"/>
        </w:numPr>
        <w:jc w:val="both"/>
        <w:rPr>
          <w:ins w:id="503" w:author="Shubra Singh" w:date="2022-12-20T20:39:00Z"/>
          <w:szCs w:val="28"/>
        </w:rPr>
        <w:pPrChange w:id="504" w:author="Shubra Singh" w:date="2022-12-20T20:39:00Z">
          <w:pPr>
            <w:pStyle w:val="ListParagraph"/>
            <w:numPr>
              <w:numId w:val="40"/>
            </w:numPr>
            <w:ind w:hanging="360"/>
            <w:jc w:val="both"/>
          </w:pPr>
        </w:pPrChange>
      </w:pPr>
      <w:ins w:id="505" w:author="Shubra Singh" w:date="2022-12-20T20:39:00Z">
        <w:r w:rsidRPr="0047044B">
          <w:rPr>
            <w:szCs w:val="28"/>
          </w:rPr>
          <w:t xml:space="preserve">Below listed sizes are verified for </w:t>
        </w:r>
        <w:proofErr w:type="spellStart"/>
        <w:r w:rsidRPr="0047044B">
          <w:rPr>
            <w:szCs w:val="28"/>
          </w:rPr>
          <w:t>vThunder</w:t>
        </w:r>
        <w:proofErr w:type="spellEnd"/>
        <w:r w:rsidRPr="0047044B">
          <w:rPr>
            <w:szCs w:val="28"/>
          </w:rPr>
          <w:t xml:space="preserve">. </w:t>
        </w:r>
      </w:ins>
    </w:p>
    <w:p w14:paraId="5ACE5446" w14:textId="186FB408" w:rsidR="00631172" w:rsidRPr="00966C72" w:rsidDel="0047044B" w:rsidRDefault="00631172" w:rsidP="00631172">
      <w:pPr>
        <w:pStyle w:val="ListParagraph"/>
        <w:numPr>
          <w:ilvl w:val="0"/>
          <w:numId w:val="23"/>
        </w:numPr>
        <w:jc w:val="both"/>
        <w:rPr>
          <w:del w:id="506" w:author="Shubra Singh" w:date="2022-12-20T20:39:00Z"/>
          <w:szCs w:val="28"/>
        </w:rPr>
      </w:pPr>
      <w:del w:id="507" w:author="Shubra Singh" w:date="2022-12-20T20:39:00Z">
        <w:r w:rsidRPr="00966C72" w:rsidDel="0047044B">
          <w:rPr>
            <w:szCs w:val="28"/>
          </w:rPr>
          <w:delText xml:space="preserve">Default size </w:delText>
        </w:r>
        <w:r w:rsidR="00B95A41" w:rsidDel="0047044B">
          <w:rPr>
            <w:szCs w:val="28"/>
          </w:rPr>
          <w:delText>of v</w:delText>
        </w:r>
        <w:r w:rsidR="00D94591" w:rsidDel="0047044B">
          <w:rPr>
            <w:szCs w:val="28"/>
          </w:rPr>
          <w:delText>T</w:delText>
        </w:r>
        <w:r w:rsidR="00B95A41" w:rsidDel="0047044B">
          <w:rPr>
            <w:szCs w:val="28"/>
          </w:rPr>
          <w:delText xml:space="preserve">hunder instance </w:delText>
        </w:r>
        <w:r w:rsidRPr="00966C72" w:rsidDel="0047044B">
          <w:rPr>
            <w:szCs w:val="28"/>
          </w:rPr>
          <w:delText>is m4.xlarge, user can pick any size which is present.</w:delText>
        </w:r>
      </w:del>
    </w:p>
    <w:p w14:paraId="3883D6A0" w14:textId="77777777" w:rsidR="00631172" w:rsidRDefault="00631172" w:rsidP="00631172">
      <w:pPr>
        <w:pStyle w:val="paragraph"/>
        <w:spacing w:before="0" w:beforeAutospacing="0" w:after="0" w:afterAutospacing="0"/>
        <w:ind w:left="720"/>
        <w:jc w:val="both"/>
        <w:textAlignment w:val="baseline"/>
        <w:rPr>
          <w:rStyle w:val="normaltextrun"/>
          <w:rFonts w:ascii="Calibri" w:hAnsi="Calibri" w:cs="Calibri"/>
          <w:sz w:val="28"/>
          <w:szCs w:val="28"/>
          <w:lang w:val="en-US"/>
        </w:rPr>
      </w:pPr>
    </w:p>
    <w:tbl>
      <w:tblPr>
        <w:tblW w:w="5526" w:type="dxa"/>
        <w:jc w:val="center"/>
        <w:tblLook w:val="04A0" w:firstRow="1" w:lastRow="0" w:firstColumn="1" w:lastColumn="0" w:noHBand="0" w:noVBand="1"/>
      </w:tblPr>
      <w:tblGrid>
        <w:gridCol w:w="1327"/>
        <w:gridCol w:w="980"/>
        <w:gridCol w:w="999"/>
        <w:gridCol w:w="2220"/>
      </w:tblGrid>
      <w:tr w:rsidR="00631172" w:rsidRPr="00BF12F9" w14:paraId="31FD0E3E" w14:textId="77777777" w:rsidTr="0042052A">
        <w:trPr>
          <w:trHeight w:val="390"/>
          <w:jc w:val="center"/>
        </w:trPr>
        <w:tc>
          <w:tcPr>
            <w:tcW w:w="1327" w:type="dxa"/>
            <w:tcBorders>
              <w:top w:val="single" w:sz="4" w:space="0" w:color="auto"/>
              <w:left w:val="single" w:sz="4" w:space="0" w:color="auto"/>
              <w:bottom w:val="single" w:sz="4" w:space="0" w:color="auto"/>
              <w:right w:val="single" w:sz="4" w:space="0" w:color="auto"/>
            </w:tcBorders>
            <w:shd w:val="clear" w:color="auto" w:fill="D9E2F3" w:themeFill="accent1" w:themeFillTint="33"/>
            <w:noWrap/>
            <w:vAlign w:val="center"/>
            <w:hideMark/>
          </w:tcPr>
          <w:p w14:paraId="7033BF6B" w14:textId="77777777" w:rsidR="00631172" w:rsidRPr="00BF12F9" w:rsidRDefault="00631172" w:rsidP="0042052A">
            <w:pPr>
              <w:spacing w:after="0" w:line="240" w:lineRule="auto"/>
              <w:jc w:val="center"/>
              <w:rPr>
                <w:rFonts w:ascii="Calibri" w:eastAsia="Times New Roman" w:hAnsi="Calibri" w:cs="Calibri"/>
                <w:b/>
                <w:bCs/>
                <w:color w:val="000000"/>
                <w:sz w:val="22"/>
                <w:lang w:eastAsia="en-IN"/>
              </w:rPr>
            </w:pPr>
            <w:r w:rsidRPr="00BF12F9">
              <w:rPr>
                <w:rFonts w:ascii="Calibri" w:eastAsia="Times New Roman" w:hAnsi="Calibri" w:cs="Calibri"/>
                <w:b/>
                <w:bCs/>
                <w:color w:val="000000"/>
                <w:sz w:val="22"/>
                <w:lang w:eastAsia="en-IN"/>
              </w:rPr>
              <w:t>Instance</w:t>
            </w:r>
          </w:p>
        </w:tc>
        <w:tc>
          <w:tcPr>
            <w:tcW w:w="980" w:type="dxa"/>
            <w:tcBorders>
              <w:top w:val="single" w:sz="4" w:space="0" w:color="auto"/>
              <w:left w:val="nil"/>
              <w:bottom w:val="single" w:sz="4" w:space="0" w:color="auto"/>
              <w:right w:val="single" w:sz="4" w:space="0" w:color="auto"/>
            </w:tcBorders>
            <w:shd w:val="clear" w:color="auto" w:fill="D9E2F3" w:themeFill="accent1" w:themeFillTint="33"/>
            <w:noWrap/>
            <w:vAlign w:val="center"/>
            <w:hideMark/>
          </w:tcPr>
          <w:p w14:paraId="0C435E37" w14:textId="77777777" w:rsidR="00631172" w:rsidRPr="00BF12F9" w:rsidRDefault="00631172" w:rsidP="0042052A">
            <w:pPr>
              <w:spacing w:after="0" w:line="240" w:lineRule="auto"/>
              <w:jc w:val="center"/>
              <w:rPr>
                <w:rFonts w:ascii="Calibri" w:eastAsia="Times New Roman" w:hAnsi="Calibri" w:cs="Calibri"/>
                <w:b/>
                <w:bCs/>
                <w:color w:val="000000"/>
                <w:sz w:val="22"/>
                <w:lang w:eastAsia="en-IN"/>
              </w:rPr>
            </w:pPr>
            <w:r w:rsidRPr="00BF12F9">
              <w:rPr>
                <w:rFonts w:ascii="Calibri" w:eastAsia="Times New Roman" w:hAnsi="Calibri" w:cs="Calibri"/>
                <w:b/>
                <w:bCs/>
                <w:color w:val="000000"/>
                <w:sz w:val="22"/>
                <w:lang w:eastAsia="en-IN"/>
              </w:rPr>
              <w:t>vCPU</w:t>
            </w:r>
          </w:p>
        </w:tc>
        <w:tc>
          <w:tcPr>
            <w:tcW w:w="999" w:type="dxa"/>
            <w:tcBorders>
              <w:top w:val="single" w:sz="4" w:space="0" w:color="auto"/>
              <w:left w:val="nil"/>
              <w:bottom w:val="single" w:sz="4" w:space="0" w:color="auto"/>
              <w:right w:val="single" w:sz="4" w:space="0" w:color="auto"/>
            </w:tcBorders>
            <w:shd w:val="clear" w:color="auto" w:fill="D9E2F3" w:themeFill="accent1" w:themeFillTint="33"/>
            <w:noWrap/>
            <w:vAlign w:val="center"/>
            <w:hideMark/>
          </w:tcPr>
          <w:p w14:paraId="0F821EA7" w14:textId="77777777" w:rsidR="00631172" w:rsidRPr="00BF12F9" w:rsidRDefault="00631172" w:rsidP="0042052A">
            <w:pPr>
              <w:spacing w:after="0" w:line="240" w:lineRule="auto"/>
              <w:jc w:val="center"/>
              <w:rPr>
                <w:rFonts w:ascii="Calibri" w:eastAsia="Times New Roman" w:hAnsi="Calibri" w:cs="Calibri"/>
                <w:b/>
                <w:bCs/>
                <w:color w:val="000000"/>
                <w:sz w:val="22"/>
                <w:lang w:eastAsia="en-IN"/>
              </w:rPr>
            </w:pPr>
            <w:r w:rsidRPr="00BF12F9">
              <w:rPr>
                <w:rFonts w:ascii="Calibri" w:eastAsia="Times New Roman" w:hAnsi="Calibri" w:cs="Calibri"/>
                <w:b/>
                <w:bCs/>
                <w:color w:val="000000"/>
                <w:sz w:val="22"/>
                <w:lang w:eastAsia="en-IN"/>
              </w:rPr>
              <w:t>Memory</w:t>
            </w:r>
          </w:p>
        </w:tc>
        <w:tc>
          <w:tcPr>
            <w:tcW w:w="2220" w:type="dxa"/>
            <w:tcBorders>
              <w:top w:val="single" w:sz="4" w:space="0" w:color="auto"/>
              <w:left w:val="nil"/>
              <w:bottom w:val="single" w:sz="4" w:space="0" w:color="auto"/>
              <w:right w:val="single" w:sz="4" w:space="0" w:color="auto"/>
            </w:tcBorders>
            <w:shd w:val="clear" w:color="auto" w:fill="D9E2F3" w:themeFill="accent1" w:themeFillTint="33"/>
            <w:vAlign w:val="center"/>
            <w:hideMark/>
          </w:tcPr>
          <w:p w14:paraId="0DDEA8C4" w14:textId="77777777" w:rsidR="00631172" w:rsidRPr="00BF12F9" w:rsidRDefault="00631172" w:rsidP="0042052A">
            <w:pPr>
              <w:spacing w:after="0" w:line="240" w:lineRule="auto"/>
              <w:jc w:val="center"/>
              <w:rPr>
                <w:rFonts w:ascii="Calibri" w:eastAsia="Times New Roman" w:hAnsi="Calibri" w:cs="Calibri"/>
                <w:b/>
                <w:bCs/>
                <w:color w:val="000000"/>
                <w:sz w:val="22"/>
                <w:lang w:eastAsia="en-IN"/>
              </w:rPr>
            </w:pPr>
            <w:r w:rsidRPr="00BF12F9">
              <w:rPr>
                <w:rFonts w:ascii="Calibri" w:eastAsia="Times New Roman" w:hAnsi="Calibri" w:cs="Calibri"/>
                <w:b/>
                <w:bCs/>
                <w:color w:val="000000"/>
                <w:sz w:val="22"/>
                <w:lang w:eastAsia="en-IN"/>
              </w:rPr>
              <w:t xml:space="preserve">Number of </w:t>
            </w:r>
            <w:r>
              <w:rPr>
                <w:rFonts w:ascii="Calibri" w:eastAsia="Times New Roman" w:hAnsi="Calibri" w:cs="Calibri"/>
                <w:b/>
                <w:bCs/>
                <w:color w:val="000000"/>
                <w:sz w:val="22"/>
                <w:lang w:eastAsia="en-IN"/>
              </w:rPr>
              <w:t xml:space="preserve">Network </w:t>
            </w:r>
            <w:r w:rsidRPr="00BF12F9">
              <w:rPr>
                <w:rFonts w:ascii="Calibri" w:eastAsia="Times New Roman" w:hAnsi="Calibri" w:cs="Calibri"/>
                <w:b/>
                <w:bCs/>
                <w:color w:val="000000"/>
                <w:sz w:val="22"/>
                <w:lang w:eastAsia="en-IN"/>
              </w:rPr>
              <w:t>Interfaces</w:t>
            </w:r>
          </w:p>
        </w:tc>
      </w:tr>
      <w:tr w:rsidR="00631172" w:rsidRPr="00BF12F9" w14:paraId="623A0D9F"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54182C5A"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c4.xlarge</w:t>
            </w:r>
          </w:p>
        </w:tc>
        <w:tc>
          <w:tcPr>
            <w:tcW w:w="980" w:type="dxa"/>
            <w:tcBorders>
              <w:top w:val="nil"/>
              <w:left w:val="nil"/>
              <w:bottom w:val="single" w:sz="4" w:space="0" w:color="auto"/>
              <w:right w:val="single" w:sz="4" w:space="0" w:color="auto"/>
            </w:tcBorders>
            <w:shd w:val="clear" w:color="auto" w:fill="auto"/>
            <w:noWrap/>
            <w:vAlign w:val="bottom"/>
            <w:hideMark/>
          </w:tcPr>
          <w:p w14:paraId="3E6A4BA4"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0EE4AF58"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7680</w:t>
            </w:r>
          </w:p>
        </w:tc>
        <w:tc>
          <w:tcPr>
            <w:tcW w:w="2220" w:type="dxa"/>
            <w:tcBorders>
              <w:top w:val="nil"/>
              <w:left w:val="nil"/>
              <w:bottom w:val="single" w:sz="4" w:space="0" w:color="auto"/>
              <w:right w:val="single" w:sz="4" w:space="0" w:color="auto"/>
            </w:tcBorders>
            <w:shd w:val="clear" w:color="auto" w:fill="auto"/>
            <w:noWrap/>
            <w:vAlign w:val="bottom"/>
            <w:hideMark/>
          </w:tcPr>
          <w:p w14:paraId="7627717F"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6BCAAF2F"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8296999"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c4.4xlarge</w:t>
            </w:r>
          </w:p>
        </w:tc>
        <w:tc>
          <w:tcPr>
            <w:tcW w:w="980" w:type="dxa"/>
            <w:tcBorders>
              <w:top w:val="nil"/>
              <w:left w:val="nil"/>
              <w:bottom w:val="single" w:sz="4" w:space="0" w:color="auto"/>
              <w:right w:val="single" w:sz="4" w:space="0" w:color="auto"/>
            </w:tcBorders>
            <w:shd w:val="clear" w:color="auto" w:fill="auto"/>
            <w:noWrap/>
            <w:vAlign w:val="bottom"/>
            <w:hideMark/>
          </w:tcPr>
          <w:p w14:paraId="17C4EE72"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78FC5969"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30720</w:t>
            </w:r>
          </w:p>
        </w:tc>
        <w:tc>
          <w:tcPr>
            <w:tcW w:w="2220" w:type="dxa"/>
            <w:tcBorders>
              <w:top w:val="nil"/>
              <w:left w:val="nil"/>
              <w:bottom w:val="single" w:sz="4" w:space="0" w:color="auto"/>
              <w:right w:val="single" w:sz="4" w:space="0" w:color="auto"/>
            </w:tcBorders>
            <w:shd w:val="clear" w:color="auto" w:fill="auto"/>
            <w:noWrap/>
            <w:vAlign w:val="bottom"/>
            <w:hideMark/>
          </w:tcPr>
          <w:p w14:paraId="03FF14B9"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664F714B"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59AF7DD5"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c4.8xlarge</w:t>
            </w:r>
          </w:p>
        </w:tc>
        <w:tc>
          <w:tcPr>
            <w:tcW w:w="980" w:type="dxa"/>
            <w:tcBorders>
              <w:top w:val="nil"/>
              <w:left w:val="nil"/>
              <w:bottom w:val="single" w:sz="4" w:space="0" w:color="auto"/>
              <w:right w:val="single" w:sz="4" w:space="0" w:color="auto"/>
            </w:tcBorders>
            <w:shd w:val="clear" w:color="auto" w:fill="auto"/>
            <w:noWrap/>
            <w:vAlign w:val="bottom"/>
            <w:hideMark/>
          </w:tcPr>
          <w:p w14:paraId="3C7B339D"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36</w:t>
            </w:r>
          </w:p>
        </w:tc>
        <w:tc>
          <w:tcPr>
            <w:tcW w:w="999" w:type="dxa"/>
            <w:tcBorders>
              <w:top w:val="nil"/>
              <w:left w:val="nil"/>
              <w:bottom w:val="single" w:sz="4" w:space="0" w:color="auto"/>
              <w:right w:val="single" w:sz="4" w:space="0" w:color="auto"/>
            </w:tcBorders>
            <w:shd w:val="clear" w:color="auto" w:fill="auto"/>
            <w:noWrap/>
            <w:vAlign w:val="bottom"/>
            <w:hideMark/>
          </w:tcPr>
          <w:p w14:paraId="5D77E2B4"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61440</w:t>
            </w:r>
          </w:p>
        </w:tc>
        <w:tc>
          <w:tcPr>
            <w:tcW w:w="2220" w:type="dxa"/>
            <w:tcBorders>
              <w:top w:val="nil"/>
              <w:left w:val="nil"/>
              <w:bottom w:val="single" w:sz="4" w:space="0" w:color="auto"/>
              <w:right w:val="single" w:sz="4" w:space="0" w:color="auto"/>
            </w:tcBorders>
            <w:shd w:val="clear" w:color="auto" w:fill="auto"/>
            <w:noWrap/>
            <w:vAlign w:val="bottom"/>
            <w:hideMark/>
          </w:tcPr>
          <w:p w14:paraId="5B40F6F8"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1A1AB717"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0BA24FD"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d2.xlarge</w:t>
            </w:r>
          </w:p>
        </w:tc>
        <w:tc>
          <w:tcPr>
            <w:tcW w:w="980" w:type="dxa"/>
            <w:tcBorders>
              <w:top w:val="nil"/>
              <w:left w:val="nil"/>
              <w:bottom w:val="single" w:sz="4" w:space="0" w:color="auto"/>
              <w:right w:val="single" w:sz="4" w:space="0" w:color="auto"/>
            </w:tcBorders>
            <w:shd w:val="clear" w:color="auto" w:fill="auto"/>
            <w:noWrap/>
            <w:vAlign w:val="bottom"/>
            <w:hideMark/>
          </w:tcPr>
          <w:p w14:paraId="5029B01D"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6A5616D5"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31232</w:t>
            </w:r>
          </w:p>
        </w:tc>
        <w:tc>
          <w:tcPr>
            <w:tcW w:w="2220" w:type="dxa"/>
            <w:tcBorders>
              <w:top w:val="nil"/>
              <w:left w:val="nil"/>
              <w:bottom w:val="single" w:sz="4" w:space="0" w:color="auto"/>
              <w:right w:val="single" w:sz="4" w:space="0" w:color="auto"/>
            </w:tcBorders>
            <w:shd w:val="clear" w:color="auto" w:fill="auto"/>
            <w:noWrap/>
            <w:vAlign w:val="bottom"/>
            <w:hideMark/>
          </w:tcPr>
          <w:p w14:paraId="03B6E278"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102E9920"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DEEA841"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d2.2xlarge</w:t>
            </w:r>
          </w:p>
        </w:tc>
        <w:tc>
          <w:tcPr>
            <w:tcW w:w="980" w:type="dxa"/>
            <w:tcBorders>
              <w:top w:val="nil"/>
              <w:left w:val="nil"/>
              <w:bottom w:val="single" w:sz="4" w:space="0" w:color="auto"/>
              <w:right w:val="single" w:sz="4" w:space="0" w:color="auto"/>
            </w:tcBorders>
            <w:shd w:val="clear" w:color="auto" w:fill="auto"/>
            <w:noWrap/>
            <w:vAlign w:val="bottom"/>
            <w:hideMark/>
          </w:tcPr>
          <w:p w14:paraId="17B97040"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4014084A"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62464</w:t>
            </w:r>
          </w:p>
        </w:tc>
        <w:tc>
          <w:tcPr>
            <w:tcW w:w="2220" w:type="dxa"/>
            <w:tcBorders>
              <w:top w:val="nil"/>
              <w:left w:val="nil"/>
              <w:bottom w:val="single" w:sz="4" w:space="0" w:color="auto"/>
              <w:right w:val="single" w:sz="4" w:space="0" w:color="auto"/>
            </w:tcBorders>
            <w:shd w:val="clear" w:color="auto" w:fill="auto"/>
            <w:noWrap/>
            <w:vAlign w:val="bottom"/>
            <w:hideMark/>
          </w:tcPr>
          <w:p w14:paraId="5B8ECBD5"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7F0867BE"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6B525EE"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d2.4xlarge</w:t>
            </w:r>
          </w:p>
        </w:tc>
        <w:tc>
          <w:tcPr>
            <w:tcW w:w="980" w:type="dxa"/>
            <w:tcBorders>
              <w:top w:val="nil"/>
              <w:left w:val="nil"/>
              <w:bottom w:val="single" w:sz="4" w:space="0" w:color="auto"/>
              <w:right w:val="single" w:sz="4" w:space="0" w:color="auto"/>
            </w:tcBorders>
            <w:shd w:val="clear" w:color="auto" w:fill="auto"/>
            <w:noWrap/>
            <w:vAlign w:val="bottom"/>
            <w:hideMark/>
          </w:tcPr>
          <w:p w14:paraId="4E7D1C56"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30B4F944"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124928</w:t>
            </w:r>
          </w:p>
        </w:tc>
        <w:tc>
          <w:tcPr>
            <w:tcW w:w="2220" w:type="dxa"/>
            <w:tcBorders>
              <w:top w:val="nil"/>
              <w:left w:val="nil"/>
              <w:bottom w:val="single" w:sz="4" w:space="0" w:color="auto"/>
              <w:right w:val="single" w:sz="4" w:space="0" w:color="auto"/>
            </w:tcBorders>
            <w:shd w:val="clear" w:color="auto" w:fill="auto"/>
            <w:noWrap/>
            <w:vAlign w:val="bottom"/>
            <w:hideMark/>
          </w:tcPr>
          <w:p w14:paraId="29CB805E"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6B267ABB"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080DCD0"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d2.8xlarge</w:t>
            </w:r>
          </w:p>
        </w:tc>
        <w:tc>
          <w:tcPr>
            <w:tcW w:w="980" w:type="dxa"/>
            <w:tcBorders>
              <w:top w:val="nil"/>
              <w:left w:val="nil"/>
              <w:bottom w:val="single" w:sz="4" w:space="0" w:color="auto"/>
              <w:right w:val="single" w:sz="4" w:space="0" w:color="auto"/>
            </w:tcBorders>
            <w:shd w:val="clear" w:color="auto" w:fill="auto"/>
            <w:noWrap/>
            <w:vAlign w:val="bottom"/>
            <w:hideMark/>
          </w:tcPr>
          <w:p w14:paraId="6AA3C38B"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36</w:t>
            </w:r>
          </w:p>
        </w:tc>
        <w:tc>
          <w:tcPr>
            <w:tcW w:w="999" w:type="dxa"/>
            <w:tcBorders>
              <w:top w:val="nil"/>
              <w:left w:val="nil"/>
              <w:bottom w:val="single" w:sz="4" w:space="0" w:color="auto"/>
              <w:right w:val="single" w:sz="4" w:space="0" w:color="auto"/>
            </w:tcBorders>
            <w:shd w:val="clear" w:color="auto" w:fill="auto"/>
            <w:noWrap/>
            <w:vAlign w:val="bottom"/>
            <w:hideMark/>
          </w:tcPr>
          <w:p w14:paraId="27919D3D"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249856</w:t>
            </w:r>
          </w:p>
        </w:tc>
        <w:tc>
          <w:tcPr>
            <w:tcW w:w="2220" w:type="dxa"/>
            <w:tcBorders>
              <w:top w:val="nil"/>
              <w:left w:val="nil"/>
              <w:bottom w:val="single" w:sz="4" w:space="0" w:color="auto"/>
              <w:right w:val="single" w:sz="4" w:space="0" w:color="auto"/>
            </w:tcBorders>
            <w:shd w:val="clear" w:color="auto" w:fill="auto"/>
            <w:noWrap/>
            <w:vAlign w:val="bottom"/>
            <w:hideMark/>
          </w:tcPr>
          <w:p w14:paraId="184A0820"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09F4F991"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3E3F403C"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m4.xlarge</w:t>
            </w:r>
          </w:p>
        </w:tc>
        <w:tc>
          <w:tcPr>
            <w:tcW w:w="980" w:type="dxa"/>
            <w:tcBorders>
              <w:top w:val="nil"/>
              <w:left w:val="nil"/>
              <w:bottom w:val="single" w:sz="4" w:space="0" w:color="auto"/>
              <w:right w:val="single" w:sz="4" w:space="0" w:color="auto"/>
            </w:tcBorders>
            <w:shd w:val="clear" w:color="auto" w:fill="auto"/>
            <w:noWrap/>
            <w:vAlign w:val="bottom"/>
            <w:hideMark/>
          </w:tcPr>
          <w:p w14:paraId="1B9011A5"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0101A43D"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37065B9A"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255F1191"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616EDB8"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m4.2xlarge</w:t>
            </w:r>
          </w:p>
        </w:tc>
        <w:tc>
          <w:tcPr>
            <w:tcW w:w="980" w:type="dxa"/>
            <w:tcBorders>
              <w:top w:val="nil"/>
              <w:left w:val="nil"/>
              <w:bottom w:val="single" w:sz="4" w:space="0" w:color="auto"/>
              <w:right w:val="single" w:sz="4" w:space="0" w:color="auto"/>
            </w:tcBorders>
            <w:shd w:val="clear" w:color="auto" w:fill="auto"/>
            <w:noWrap/>
            <w:vAlign w:val="bottom"/>
            <w:hideMark/>
          </w:tcPr>
          <w:p w14:paraId="08AA6E9C"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0D620415"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04434FF5"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1D2705C1"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B31BDEB"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m4.4xlarge</w:t>
            </w:r>
          </w:p>
        </w:tc>
        <w:tc>
          <w:tcPr>
            <w:tcW w:w="980" w:type="dxa"/>
            <w:tcBorders>
              <w:top w:val="nil"/>
              <w:left w:val="nil"/>
              <w:bottom w:val="single" w:sz="4" w:space="0" w:color="auto"/>
              <w:right w:val="single" w:sz="4" w:space="0" w:color="auto"/>
            </w:tcBorders>
            <w:shd w:val="clear" w:color="auto" w:fill="auto"/>
            <w:noWrap/>
            <w:vAlign w:val="bottom"/>
            <w:hideMark/>
          </w:tcPr>
          <w:p w14:paraId="4E4FBCD5"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640C16C3"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65536</w:t>
            </w:r>
          </w:p>
        </w:tc>
        <w:tc>
          <w:tcPr>
            <w:tcW w:w="2220" w:type="dxa"/>
            <w:tcBorders>
              <w:top w:val="nil"/>
              <w:left w:val="nil"/>
              <w:bottom w:val="single" w:sz="4" w:space="0" w:color="auto"/>
              <w:right w:val="single" w:sz="4" w:space="0" w:color="auto"/>
            </w:tcBorders>
            <w:shd w:val="clear" w:color="auto" w:fill="auto"/>
            <w:noWrap/>
            <w:vAlign w:val="bottom"/>
            <w:hideMark/>
          </w:tcPr>
          <w:p w14:paraId="3ED21972"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7D0C4532"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D1480B2"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m4.10xlarge</w:t>
            </w:r>
          </w:p>
        </w:tc>
        <w:tc>
          <w:tcPr>
            <w:tcW w:w="980" w:type="dxa"/>
            <w:tcBorders>
              <w:top w:val="nil"/>
              <w:left w:val="nil"/>
              <w:bottom w:val="single" w:sz="4" w:space="0" w:color="auto"/>
              <w:right w:val="single" w:sz="4" w:space="0" w:color="auto"/>
            </w:tcBorders>
            <w:shd w:val="clear" w:color="auto" w:fill="auto"/>
            <w:noWrap/>
            <w:vAlign w:val="bottom"/>
            <w:hideMark/>
          </w:tcPr>
          <w:p w14:paraId="169A26BA"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40</w:t>
            </w:r>
          </w:p>
        </w:tc>
        <w:tc>
          <w:tcPr>
            <w:tcW w:w="999" w:type="dxa"/>
            <w:tcBorders>
              <w:top w:val="nil"/>
              <w:left w:val="nil"/>
              <w:bottom w:val="single" w:sz="4" w:space="0" w:color="auto"/>
              <w:right w:val="single" w:sz="4" w:space="0" w:color="auto"/>
            </w:tcBorders>
            <w:shd w:val="clear" w:color="auto" w:fill="auto"/>
            <w:noWrap/>
            <w:vAlign w:val="bottom"/>
            <w:hideMark/>
          </w:tcPr>
          <w:p w14:paraId="32CC5D00"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163840</w:t>
            </w:r>
          </w:p>
        </w:tc>
        <w:tc>
          <w:tcPr>
            <w:tcW w:w="2220" w:type="dxa"/>
            <w:tcBorders>
              <w:top w:val="nil"/>
              <w:left w:val="nil"/>
              <w:bottom w:val="single" w:sz="4" w:space="0" w:color="auto"/>
              <w:right w:val="single" w:sz="4" w:space="0" w:color="auto"/>
            </w:tcBorders>
            <w:shd w:val="clear" w:color="auto" w:fill="auto"/>
            <w:noWrap/>
            <w:vAlign w:val="bottom"/>
            <w:hideMark/>
          </w:tcPr>
          <w:p w14:paraId="6518A203"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39F0FDF3"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5AC795E2"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i2.xlarge</w:t>
            </w:r>
          </w:p>
        </w:tc>
        <w:tc>
          <w:tcPr>
            <w:tcW w:w="980" w:type="dxa"/>
            <w:tcBorders>
              <w:top w:val="nil"/>
              <w:left w:val="nil"/>
              <w:bottom w:val="single" w:sz="4" w:space="0" w:color="auto"/>
              <w:right w:val="single" w:sz="4" w:space="0" w:color="auto"/>
            </w:tcBorders>
            <w:shd w:val="clear" w:color="auto" w:fill="auto"/>
            <w:noWrap/>
            <w:vAlign w:val="bottom"/>
            <w:hideMark/>
          </w:tcPr>
          <w:p w14:paraId="35CDEFB8"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38723FE9"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31232</w:t>
            </w:r>
          </w:p>
        </w:tc>
        <w:tc>
          <w:tcPr>
            <w:tcW w:w="2220" w:type="dxa"/>
            <w:tcBorders>
              <w:top w:val="nil"/>
              <w:left w:val="nil"/>
              <w:bottom w:val="single" w:sz="4" w:space="0" w:color="auto"/>
              <w:right w:val="single" w:sz="4" w:space="0" w:color="auto"/>
            </w:tcBorders>
            <w:shd w:val="clear" w:color="auto" w:fill="auto"/>
            <w:noWrap/>
            <w:vAlign w:val="bottom"/>
            <w:hideMark/>
          </w:tcPr>
          <w:p w14:paraId="120A8DDC"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5935222E"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D4B22A0"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i2.2xlarge</w:t>
            </w:r>
          </w:p>
        </w:tc>
        <w:tc>
          <w:tcPr>
            <w:tcW w:w="980" w:type="dxa"/>
            <w:tcBorders>
              <w:top w:val="nil"/>
              <w:left w:val="nil"/>
              <w:bottom w:val="single" w:sz="4" w:space="0" w:color="auto"/>
              <w:right w:val="single" w:sz="4" w:space="0" w:color="auto"/>
            </w:tcBorders>
            <w:shd w:val="clear" w:color="auto" w:fill="auto"/>
            <w:noWrap/>
            <w:vAlign w:val="bottom"/>
            <w:hideMark/>
          </w:tcPr>
          <w:p w14:paraId="767C3BAC"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170A36E3"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62464</w:t>
            </w:r>
          </w:p>
        </w:tc>
        <w:tc>
          <w:tcPr>
            <w:tcW w:w="2220" w:type="dxa"/>
            <w:tcBorders>
              <w:top w:val="nil"/>
              <w:left w:val="nil"/>
              <w:bottom w:val="single" w:sz="4" w:space="0" w:color="auto"/>
              <w:right w:val="single" w:sz="4" w:space="0" w:color="auto"/>
            </w:tcBorders>
            <w:shd w:val="clear" w:color="auto" w:fill="auto"/>
            <w:noWrap/>
            <w:vAlign w:val="bottom"/>
            <w:hideMark/>
          </w:tcPr>
          <w:p w14:paraId="7DE8709D"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25A92282"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66D3552"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i2.4xlarge</w:t>
            </w:r>
          </w:p>
        </w:tc>
        <w:tc>
          <w:tcPr>
            <w:tcW w:w="980" w:type="dxa"/>
            <w:tcBorders>
              <w:top w:val="nil"/>
              <w:left w:val="nil"/>
              <w:bottom w:val="single" w:sz="4" w:space="0" w:color="auto"/>
              <w:right w:val="single" w:sz="4" w:space="0" w:color="auto"/>
            </w:tcBorders>
            <w:shd w:val="clear" w:color="auto" w:fill="auto"/>
            <w:noWrap/>
            <w:vAlign w:val="bottom"/>
            <w:hideMark/>
          </w:tcPr>
          <w:p w14:paraId="06A3793D"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486EC298"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124928</w:t>
            </w:r>
          </w:p>
        </w:tc>
        <w:tc>
          <w:tcPr>
            <w:tcW w:w="2220" w:type="dxa"/>
            <w:tcBorders>
              <w:top w:val="nil"/>
              <w:left w:val="nil"/>
              <w:bottom w:val="single" w:sz="4" w:space="0" w:color="auto"/>
              <w:right w:val="single" w:sz="4" w:space="0" w:color="auto"/>
            </w:tcBorders>
            <w:shd w:val="clear" w:color="auto" w:fill="auto"/>
            <w:noWrap/>
            <w:vAlign w:val="bottom"/>
            <w:hideMark/>
          </w:tcPr>
          <w:p w14:paraId="5C2C2C37"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1E78C015"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49D979C"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i2.8xlarge</w:t>
            </w:r>
          </w:p>
        </w:tc>
        <w:tc>
          <w:tcPr>
            <w:tcW w:w="980" w:type="dxa"/>
            <w:tcBorders>
              <w:top w:val="nil"/>
              <w:left w:val="nil"/>
              <w:bottom w:val="single" w:sz="4" w:space="0" w:color="auto"/>
              <w:right w:val="single" w:sz="4" w:space="0" w:color="auto"/>
            </w:tcBorders>
            <w:shd w:val="clear" w:color="auto" w:fill="auto"/>
            <w:noWrap/>
            <w:vAlign w:val="bottom"/>
            <w:hideMark/>
          </w:tcPr>
          <w:p w14:paraId="0CCE3954"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w:t>
            </w:r>
          </w:p>
        </w:tc>
        <w:tc>
          <w:tcPr>
            <w:tcW w:w="999" w:type="dxa"/>
            <w:tcBorders>
              <w:top w:val="nil"/>
              <w:left w:val="nil"/>
              <w:bottom w:val="single" w:sz="4" w:space="0" w:color="auto"/>
              <w:right w:val="single" w:sz="4" w:space="0" w:color="auto"/>
            </w:tcBorders>
            <w:shd w:val="clear" w:color="auto" w:fill="auto"/>
            <w:noWrap/>
            <w:vAlign w:val="bottom"/>
            <w:hideMark/>
          </w:tcPr>
          <w:p w14:paraId="5E7A1671"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249856</w:t>
            </w:r>
          </w:p>
        </w:tc>
        <w:tc>
          <w:tcPr>
            <w:tcW w:w="2220" w:type="dxa"/>
            <w:tcBorders>
              <w:top w:val="nil"/>
              <w:left w:val="nil"/>
              <w:bottom w:val="single" w:sz="4" w:space="0" w:color="auto"/>
              <w:right w:val="single" w:sz="4" w:space="0" w:color="auto"/>
            </w:tcBorders>
            <w:shd w:val="clear" w:color="auto" w:fill="auto"/>
            <w:noWrap/>
            <w:vAlign w:val="bottom"/>
            <w:hideMark/>
          </w:tcPr>
          <w:p w14:paraId="0CBBDF78"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32CCE72D"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96DB608"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c5d.large</w:t>
            </w:r>
          </w:p>
        </w:tc>
        <w:tc>
          <w:tcPr>
            <w:tcW w:w="980" w:type="dxa"/>
            <w:tcBorders>
              <w:top w:val="nil"/>
              <w:left w:val="nil"/>
              <w:bottom w:val="single" w:sz="4" w:space="0" w:color="auto"/>
              <w:right w:val="single" w:sz="4" w:space="0" w:color="auto"/>
            </w:tcBorders>
            <w:shd w:val="clear" w:color="auto" w:fill="auto"/>
            <w:noWrap/>
            <w:vAlign w:val="bottom"/>
            <w:hideMark/>
          </w:tcPr>
          <w:p w14:paraId="20ED0090"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3F3B5BDF"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4096</w:t>
            </w:r>
          </w:p>
        </w:tc>
        <w:tc>
          <w:tcPr>
            <w:tcW w:w="2220" w:type="dxa"/>
            <w:tcBorders>
              <w:top w:val="nil"/>
              <w:left w:val="nil"/>
              <w:bottom w:val="single" w:sz="4" w:space="0" w:color="auto"/>
              <w:right w:val="single" w:sz="4" w:space="0" w:color="auto"/>
            </w:tcBorders>
            <w:shd w:val="clear" w:color="auto" w:fill="auto"/>
            <w:noWrap/>
            <w:vAlign w:val="bottom"/>
            <w:hideMark/>
          </w:tcPr>
          <w:p w14:paraId="63403F65"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631172" w:rsidRPr="00BF12F9" w14:paraId="16A3D843"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9CD68E2"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c5d.9xlarge</w:t>
            </w:r>
          </w:p>
        </w:tc>
        <w:tc>
          <w:tcPr>
            <w:tcW w:w="980" w:type="dxa"/>
            <w:tcBorders>
              <w:top w:val="nil"/>
              <w:left w:val="nil"/>
              <w:bottom w:val="single" w:sz="4" w:space="0" w:color="auto"/>
              <w:right w:val="single" w:sz="4" w:space="0" w:color="auto"/>
            </w:tcBorders>
            <w:shd w:val="clear" w:color="auto" w:fill="auto"/>
            <w:noWrap/>
            <w:vAlign w:val="bottom"/>
            <w:hideMark/>
          </w:tcPr>
          <w:p w14:paraId="583DA780"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36</w:t>
            </w:r>
          </w:p>
        </w:tc>
        <w:tc>
          <w:tcPr>
            <w:tcW w:w="999" w:type="dxa"/>
            <w:tcBorders>
              <w:top w:val="nil"/>
              <w:left w:val="nil"/>
              <w:bottom w:val="single" w:sz="4" w:space="0" w:color="auto"/>
              <w:right w:val="single" w:sz="4" w:space="0" w:color="auto"/>
            </w:tcBorders>
            <w:shd w:val="clear" w:color="auto" w:fill="auto"/>
            <w:noWrap/>
            <w:vAlign w:val="bottom"/>
            <w:hideMark/>
          </w:tcPr>
          <w:p w14:paraId="504FCE03"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73728</w:t>
            </w:r>
          </w:p>
        </w:tc>
        <w:tc>
          <w:tcPr>
            <w:tcW w:w="2220" w:type="dxa"/>
            <w:tcBorders>
              <w:top w:val="nil"/>
              <w:left w:val="nil"/>
              <w:bottom w:val="single" w:sz="4" w:space="0" w:color="auto"/>
              <w:right w:val="single" w:sz="4" w:space="0" w:color="auto"/>
            </w:tcBorders>
            <w:shd w:val="clear" w:color="auto" w:fill="auto"/>
            <w:noWrap/>
            <w:vAlign w:val="bottom"/>
            <w:hideMark/>
          </w:tcPr>
          <w:p w14:paraId="209F343D"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051E352C"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6AC3C7C"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c5d.2xlarge</w:t>
            </w:r>
          </w:p>
        </w:tc>
        <w:tc>
          <w:tcPr>
            <w:tcW w:w="980" w:type="dxa"/>
            <w:tcBorders>
              <w:top w:val="nil"/>
              <w:left w:val="nil"/>
              <w:bottom w:val="single" w:sz="4" w:space="0" w:color="auto"/>
              <w:right w:val="single" w:sz="4" w:space="0" w:color="auto"/>
            </w:tcBorders>
            <w:shd w:val="clear" w:color="auto" w:fill="auto"/>
            <w:noWrap/>
            <w:vAlign w:val="bottom"/>
            <w:hideMark/>
          </w:tcPr>
          <w:p w14:paraId="38993917"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692FEB3D"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6E6072BA"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59DA9DD1"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2EA862A"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c5d.4xlarge</w:t>
            </w:r>
          </w:p>
        </w:tc>
        <w:tc>
          <w:tcPr>
            <w:tcW w:w="980" w:type="dxa"/>
            <w:tcBorders>
              <w:top w:val="nil"/>
              <w:left w:val="nil"/>
              <w:bottom w:val="single" w:sz="4" w:space="0" w:color="auto"/>
              <w:right w:val="single" w:sz="4" w:space="0" w:color="auto"/>
            </w:tcBorders>
            <w:shd w:val="clear" w:color="auto" w:fill="auto"/>
            <w:noWrap/>
            <w:vAlign w:val="bottom"/>
            <w:hideMark/>
          </w:tcPr>
          <w:p w14:paraId="2A29E767"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249F34DC"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73728</w:t>
            </w:r>
          </w:p>
        </w:tc>
        <w:tc>
          <w:tcPr>
            <w:tcW w:w="2220" w:type="dxa"/>
            <w:tcBorders>
              <w:top w:val="nil"/>
              <w:left w:val="nil"/>
              <w:bottom w:val="single" w:sz="4" w:space="0" w:color="auto"/>
              <w:right w:val="single" w:sz="4" w:space="0" w:color="auto"/>
            </w:tcBorders>
            <w:shd w:val="clear" w:color="auto" w:fill="auto"/>
            <w:noWrap/>
            <w:vAlign w:val="bottom"/>
            <w:hideMark/>
          </w:tcPr>
          <w:p w14:paraId="0ABB989E"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079D3C35"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32E55283"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c5.xlarge</w:t>
            </w:r>
          </w:p>
        </w:tc>
        <w:tc>
          <w:tcPr>
            <w:tcW w:w="980" w:type="dxa"/>
            <w:tcBorders>
              <w:top w:val="nil"/>
              <w:left w:val="nil"/>
              <w:bottom w:val="single" w:sz="4" w:space="0" w:color="auto"/>
              <w:right w:val="single" w:sz="4" w:space="0" w:color="auto"/>
            </w:tcBorders>
            <w:shd w:val="clear" w:color="auto" w:fill="auto"/>
            <w:noWrap/>
            <w:vAlign w:val="bottom"/>
            <w:hideMark/>
          </w:tcPr>
          <w:p w14:paraId="229B4189"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392DE55C"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8192</w:t>
            </w:r>
          </w:p>
        </w:tc>
        <w:tc>
          <w:tcPr>
            <w:tcW w:w="2220" w:type="dxa"/>
            <w:tcBorders>
              <w:top w:val="nil"/>
              <w:left w:val="nil"/>
              <w:bottom w:val="single" w:sz="4" w:space="0" w:color="auto"/>
              <w:right w:val="single" w:sz="4" w:space="0" w:color="auto"/>
            </w:tcBorders>
            <w:shd w:val="clear" w:color="auto" w:fill="auto"/>
            <w:noWrap/>
            <w:vAlign w:val="bottom"/>
            <w:hideMark/>
          </w:tcPr>
          <w:p w14:paraId="30C4C3EE"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36A5911E"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361B8051"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c5.2xlarge</w:t>
            </w:r>
          </w:p>
        </w:tc>
        <w:tc>
          <w:tcPr>
            <w:tcW w:w="980" w:type="dxa"/>
            <w:tcBorders>
              <w:top w:val="nil"/>
              <w:left w:val="nil"/>
              <w:bottom w:val="single" w:sz="4" w:space="0" w:color="auto"/>
              <w:right w:val="single" w:sz="4" w:space="0" w:color="auto"/>
            </w:tcBorders>
            <w:shd w:val="clear" w:color="auto" w:fill="auto"/>
            <w:noWrap/>
            <w:vAlign w:val="bottom"/>
            <w:hideMark/>
          </w:tcPr>
          <w:p w14:paraId="58166CB4"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6F5527F4"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30EAB16E"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0E528AE0"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8BD02AB"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c5.4xlarge</w:t>
            </w:r>
          </w:p>
        </w:tc>
        <w:tc>
          <w:tcPr>
            <w:tcW w:w="980" w:type="dxa"/>
            <w:tcBorders>
              <w:top w:val="nil"/>
              <w:left w:val="nil"/>
              <w:bottom w:val="single" w:sz="4" w:space="0" w:color="auto"/>
              <w:right w:val="single" w:sz="4" w:space="0" w:color="auto"/>
            </w:tcBorders>
            <w:shd w:val="clear" w:color="auto" w:fill="auto"/>
            <w:noWrap/>
            <w:vAlign w:val="bottom"/>
            <w:hideMark/>
          </w:tcPr>
          <w:p w14:paraId="561C1AA2"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0F36A1C1"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3DE827FB"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08E23500"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FA659D1"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lastRenderedPageBreak/>
              <w:t>c5.9xlarge</w:t>
            </w:r>
          </w:p>
        </w:tc>
        <w:tc>
          <w:tcPr>
            <w:tcW w:w="980" w:type="dxa"/>
            <w:tcBorders>
              <w:top w:val="nil"/>
              <w:left w:val="nil"/>
              <w:bottom w:val="single" w:sz="4" w:space="0" w:color="auto"/>
              <w:right w:val="single" w:sz="4" w:space="0" w:color="auto"/>
            </w:tcBorders>
            <w:shd w:val="clear" w:color="auto" w:fill="auto"/>
            <w:noWrap/>
            <w:vAlign w:val="bottom"/>
            <w:hideMark/>
          </w:tcPr>
          <w:p w14:paraId="7BD0615E"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36</w:t>
            </w:r>
          </w:p>
        </w:tc>
        <w:tc>
          <w:tcPr>
            <w:tcW w:w="999" w:type="dxa"/>
            <w:tcBorders>
              <w:top w:val="nil"/>
              <w:left w:val="nil"/>
              <w:bottom w:val="single" w:sz="4" w:space="0" w:color="auto"/>
              <w:right w:val="single" w:sz="4" w:space="0" w:color="auto"/>
            </w:tcBorders>
            <w:shd w:val="clear" w:color="auto" w:fill="auto"/>
            <w:noWrap/>
            <w:vAlign w:val="bottom"/>
            <w:hideMark/>
          </w:tcPr>
          <w:p w14:paraId="04344711"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73728</w:t>
            </w:r>
          </w:p>
        </w:tc>
        <w:tc>
          <w:tcPr>
            <w:tcW w:w="2220" w:type="dxa"/>
            <w:tcBorders>
              <w:top w:val="nil"/>
              <w:left w:val="nil"/>
              <w:bottom w:val="single" w:sz="4" w:space="0" w:color="auto"/>
              <w:right w:val="single" w:sz="4" w:space="0" w:color="auto"/>
            </w:tcBorders>
            <w:shd w:val="clear" w:color="auto" w:fill="auto"/>
            <w:noWrap/>
            <w:vAlign w:val="bottom"/>
            <w:hideMark/>
          </w:tcPr>
          <w:p w14:paraId="64970AA6" w14:textId="77777777" w:rsidR="00631172"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p w14:paraId="11807A58"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p>
        </w:tc>
      </w:tr>
      <w:tr w:rsidR="00631172" w:rsidRPr="00BF12F9" w14:paraId="491D961B"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917E8DC"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g3.4xlarge</w:t>
            </w:r>
          </w:p>
        </w:tc>
        <w:tc>
          <w:tcPr>
            <w:tcW w:w="980" w:type="dxa"/>
            <w:tcBorders>
              <w:top w:val="nil"/>
              <w:left w:val="nil"/>
              <w:bottom w:val="single" w:sz="4" w:space="0" w:color="auto"/>
              <w:right w:val="single" w:sz="4" w:space="0" w:color="auto"/>
            </w:tcBorders>
            <w:shd w:val="clear" w:color="auto" w:fill="auto"/>
            <w:noWrap/>
            <w:vAlign w:val="bottom"/>
            <w:hideMark/>
          </w:tcPr>
          <w:p w14:paraId="554D3209"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0D85759D"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124928</w:t>
            </w:r>
          </w:p>
        </w:tc>
        <w:tc>
          <w:tcPr>
            <w:tcW w:w="2220" w:type="dxa"/>
            <w:tcBorders>
              <w:top w:val="nil"/>
              <w:left w:val="nil"/>
              <w:bottom w:val="single" w:sz="4" w:space="0" w:color="auto"/>
              <w:right w:val="single" w:sz="4" w:space="0" w:color="auto"/>
            </w:tcBorders>
            <w:shd w:val="clear" w:color="auto" w:fill="auto"/>
            <w:noWrap/>
            <w:vAlign w:val="bottom"/>
            <w:hideMark/>
          </w:tcPr>
          <w:p w14:paraId="53FDC28E"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08A25690"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F145F74"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g3.8xlarge</w:t>
            </w:r>
          </w:p>
        </w:tc>
        <w:tc>
          <w:tcPr>
            <w:tcW w:w="980" w:type="dxa"/>
            <w:tcBorders>
              <w:top w:val="nil"/>
              <w:left w:val="nil"/>
              <w:bottom w:val="single" w:sz="4" w:space="0" w:color="auto"/>
              <w:right w:val="single" w:sz="4" w:space="0" w:color="auto"/>
            </w:tcBorders>
            <w:shd w:val="clear" w:color="auto" w:fill="auto"/>
            <w:noWrap/>
            <w:vAlign w:val="bottom"/>
            <w:hideMark/>
          </w:tcPr>
          <w:p w14:paraId="1B9EB039"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w:t>
            </w:r>
          </w:p>
        </w:tc>
        <w:tc>
          <w:tcPr>
            <w:tcW w:w="999" w:type="dxa"/>
            <w:tcBorders>
              <w:top w:val="nil"/>
              <w:left w:val="nil"/>
              <w:bottom w:val="single" w:sz="4" w:space="0" w:color="auto"/>
              <w:right w:val="single" w:sz="4" w:space="0" w:color="auto"/>
            </w:tcBorders>
            <w:shd w:val="clear" w:color="auto" w:fill="auto"/>
            <w:noWrap/>
            <w:vAlign w:val="bottom"/>
            <w:hideMark/>
          </w:tcPr>
          <w:p w14:paraId="31DB2E55"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249856</w:t>
            </w:r>
          </w:p>
        </w:tc>
        <w:tc>
          <w:tcPr>
            <w:tcW w:w="2220" w:type="dxa"/>
            <w:tcBorders>
              <w:top w:val="nil"/>
              <w:left w:val="nil"/>
              <w:bottom w:val="single" w:sz="4" w:space="0" w:color="auto"/>
              <w:right w:val="single" w:sz="4" w:space="0" w:color="auto"/>
            </w:tcBorders>
            <w:shd w:val="clear" w:color="auto" w:fill="auto"/>
            <w:noWrap/>
            <w:vAlign w:val="bottom"/>
            <w:hideMark/>
          </w:tcPr>
          <w:p w14:paraId="408D527D"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48CAD21B"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56DF7AEC"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i3.large</w:t>
            </w:r>
          </w:p>
        </w:tc>
        <w:tc>
          <w:tcPr>
            <w:tcW w:w="980" w:type="dxa"/>
            <w:tcBorders>
              <w:top w:val="nil"/>
              <w:left w:val="nil"/>
              <w:bottom w:val="single" w:sz="4" w:space="0" w:color="auto"/>
              <w:right w:val="single" w:sz="4" w:space="0" w:color="auto"/>
            </w:tcBorders>
            <w:shd w:val="clear" w:color="auto" w:fill="auto"/>
            <w:noWrap/>
            <w:vAlign w:val="bottom"/>
            <w:hideMark/>
          </w:tcPr>
          <w:p w14:paraId="567B9ACE"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5EEEC054"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15616</w:t>
            </w:r>
          </w:p>
        </w:tc>
        <w:tc>
          <w:tcPr>
            <w:tcW w:w="2220" w:type="dxa"/>
            <w:tcBorders>
              <w:top w:val="nil"/>
              <w:left w:val="nil"/>
              <w:bottom w:val="single" w:sz="4" w:space="0" w:color="auto"/>
              <w:right w:val="single" w:sz="4" w:space="0" w:color="auto"/>
            </w:tcBorders>
            <w:shd w:val="clear" w:color="auto" w:fill="auto"/>
            <w:noWrap/>
            <w:vAlign w:val="bottom"/>
            <w:hideMark/>
          </w:tcPr>
          <w:p w14:paraId="08553B26"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631172" w:rsidRPr="00BF12F9" w14:paraId="1261C761"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7EB4395"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i3.xlarge</w:t>
            </w:r>
          </w:p>
        </w:tc>
        <w:tc>
          <w:tcPr>
            <w:tcW w:w="980" w:type="dxa"/>
            <w:tcBorders>
              <w:top w:val="nil"/>
              <w:left w:val="nil"/>
              <w:bottom w:val="single" w:sz="4" w:space="0" w:color="auto"/>
              <w:right w:val="single" w:sz="4" w:space="0" w:color="auto"/>
            </w:tcBorders>
            <w:shd w:val="clear" w:color="auto" w:fill="auto"/>
            <w:noWrap/>
            <w:vAlign w:val="bottom"/>
            <w:hideMark/>
          </w:tcPr>
          <w:p w14:paraId="078C6294"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2FAE8B21"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31232</w:t>
            </w:r>
          </w:p>
        </w:tc>
        <w:tc>
          <w:tcPr>
            <w:tcW w:w="2220" w:type="dxa"/>
            <w:tcBorders>
              <w:top w:val="nil"/>
              <w:left w:val="nil"/>
              <w:bottom w:val="single" w:sz="4" w:space="0" w:color="auto"/>
              <w:right w:val="single" w:sz="4" w:space="0" w:color="auto"/>
            </w:tcBorders>
            <w:shd w:val="clear" w:color="auto" w:fill="auto"/>
            <w:noWrap/>
            <w:vAlign w:val="bottom"/>
            <w:hideMark/>
          </w:tcPr>
          <w:p w14:paraId="561C2FC7"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51439F30"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C2A7ECC"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i3.2xlarge</w:t>
            </w:r>
          </w:p>
        </w:tc>
        <w:tc>
          <w:tcPr>
            <w:tcW w:w="980" w:type="dxa"/>
            <w:tcBorders>
              <w:top w:val="nil"/>
              <w:left w:val="nil"/>
              <w:bottom w:val="single" w:sz="4" w:space="0" w:color="auto"/>
              <w:right w:val="single" w:sz="4" w:space="0" w:color="auto"/>
            </w:tcBorders>
            <w:shd w:val="clear" w:color="auto" w:fill="auto"/>
            <w:noWrap/>
            <w:vAlign w:val="bottom"/>
            <w:hideMark/>
          </w:tcPr>
          <w:p w14:paraId="154F388C"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1B38FD92"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62464</w:t>
            </w:r>
          </w:p>
        </w:tc>
        <w:tc>
          <w:tcPr>
            <w:tcW w:w="2220" w:type="dxa"/>
            <w:tcBorders>
              <w:top w:val="nil"/>
              <w:left w:val="nil"/>
              <w:bottom w:val="single" w:sz="4" w:space="0" w:color="auto"/>
              <w:right w:val="single" w:sz="4" w:space="0" w:color="auto"/>
            </w:tcBorders>
            <w:shd w:val="clear" w:color="auto" w:fill="auto"/>
            <w:noWrap/>
            <w:vAlign w:val="bottom"/>
            <w:hideMark/>
          </w:tcPr>
          <w:p w14:paraId="7464920B"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51683475"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A3EE38F"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i3.4xlarge</w:t>
            </w:r>
          </w:p>
        </w:tc>
        <w:tc>
          <w:tcPr>
            <w:tcW w:w="980" w:type="dxa"/>
            <w:tcBorders>
              <w:top w:val="nil"/>
              <w:left w:val="nil"/>
              <w:bottom w:val="single" w:sz="4" w:space="0" w:color="auto"/>
              <w:right w:val="single" w:sz="4" w:space="0" w:color="auto"/>
            </w:tcBorders>
            <w:shd w:val="clear" w:color="auto" w:fill="auto"/>
            <w:noWrap/>
            <w:vAlign w:val="bottom"/>
            <w:hideMark/>
          </w:tcPr>
          <w:p w14:paraId="49ACA6BC"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7F856691"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124928</w:t>
            </w:r>
          </w:p>
        </w:tc>
        <w:tc>
          <w:tcPr>
            <w:tcW w:w="2220" w:type="dxa"/>
            <w:tcBorders>
              <w:top w:val="nil"/>
              <w:left w:val="nil"/>
              <w:bottom w:val="single" w:sz="4" w:space="0" w:color="auto"/>
              <w:right w:val="single" w:sz="4" w:space="0" w:color="auto"/>
            </w:tcBorders>
            <w:shd w:val="clear" w:color="auto" w:fill="auto"/>
            <w:noWrap/>
            <w:vAlign w:val="bottom"/>
            <w:hideMark/>
          </w:tcPr>
          <w:p w14:paraId="3BBCB493"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42670C6F"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5B14A2B"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i3.8xlarge</w:t>
            </w:r>
          </w:p>
        </w:tc>
        <w:tc>
          <w:tcPr>
            <w:tcW w:w="980" w:type="dxa"/>
            <w:tcBorders>
              <w:top w:val="nil"/>
              <w:left w:val="nil"/>
              <w:bottom w:val="single" w:sz="4" w:space="0" w:color="auto"/>
              <w:right w:val="single" w:sz="4" w:space="0" w:color="auto"/>
            </w:tcBorders>
            <w:shd w:val="clear" w:color="auto" w:fill="auto"/>
            <w:noWrap/>
            <w:vAlign w:val="bottom"/>
            <w:hideMark/>
          </w:tcPr>
          <w:p w14:paraId="1D77090C"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w:t>
            </w:r>
          </w:p>
        </w:tc>
        <w:tc>
          <w:tcPr>
            <w:tcW w:w="999" w:type="dxa"/>
            <w:tcBorders>
              <w:top w:val="nil"/>
              <w:left w:val="nil"/>
              <w:bottom w:val="single" w:sz="4" w:space="0" w:color="auto"/>
              <w:right w:val="single" w:sz="4" w:space="0" w:color="auto"/>
            </w:tcBorders>
            <w:shd w:val="clear" w:color="auto" w:fill="auto"/>
            <w:noWrap/>
            <w:vAlign w:val="bottom"/>
            <w:hideMark/>
          </w:tcPr>
          <w:p w14:paraId="7AA2D863"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249856</w:t>
            </w:r>
          </w:p>
        </w:tc>
        <w:tc>
          <w:tcPr>
            <w:tcW w:w="2220" w:type="dxa"/>
            <w:tcBorders>
              <w:top w:val="nil"/>
              <w:left w:val="nil"/>
              <w:bottom w:val="single" w:sz="4" w:space="0" w:color="auto"/>
              <w:right w:val="single" w:sz="4" w:space="0" w:color="auto"/>
            </w:tcBorders>
            <w:shd w:val="clear" w:color="auto" w:fill="auto"/>
            <w:noWrap/>
            <w:vAlign w:val="bottom"/>
            <w:hideMark/>
          </w:tcPr>
          <w:p w14:paraId="545455A9"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246A03CD"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654E894"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m5d.large</w:t>
            </w:r>
          </w:p>
        </w:tc>
        <w:tc>
          <w:tcPr>
            <w:tcW w:w="980" w:type="dxa"/>
            <w:tcBorders>
              <w:top w:val="nil"/>
              <w:left w:val="nil"/>
              <w:bottom w:val="single" w:sz="4" w:space="0" w:color="auto"/>
              <w:right w:val="single" w:sz="4" w:space="0" w:color="auto"/>
            </w:tcBorders>
            <w:shd w:val="clear" w:color="auto" w:fill="auto"/>
            <w:noWrap/>
            <w:vAlign w:val="bottom"/>
            <w:hideMark/>
          </w:tcPr>
          <w:p w14:paraId="026B189D"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619BDDE7"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8192</w:t>
            </w:r>
          </w:p>
        </w:tc>
        <w:tc>
          <w:tcPr>
            <w:tcW w:w="2220" w:type="dxa"/>
            <w:tcBorders>
              <w:top w:val="nil"/>
              <w:left w:val="nil"/>
              <w:bottom w:val="single" w:sz="4" w:space="0" w:color="auto"/>
              <w:right w:val="single" w:sz="4" w:space="0" w:color="auto"/>
            </w:tcBorders>
            <w:shd w:val="clear" w:color="auto" w:fill="auto"/>
            <w:noWrap/>
            <w:vAlign w:val="bottom"/>
            <w:hideMark/>
          </w:tcPr>
          <w:p w14:paraId="339CE0D4"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631172" w:rsidRPr="00BF12F9" w14:paraId="68DCF993"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220A0B3"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m5d.xlarge</w:t>
            </w:r>
          </w:p>
        </w:tc>
        <w:tc>
          <w:tcPr>
            <w:tcW w:w="980" w:type="dxa"/>
            <w:tcBorders>
              <w:top w:val="nil"/>
              <w:left w:val="nil"/>
              <w:bottom w:val="single" w:sz="4" w:space="0" w:color="auto"/>
              <w:right w:val="single" w:sz="4" w:space="0" w:color="auto"/>
            </w:tcBorders>
            <w:shd w:val="clear" w:color="auto" w:fill="auto"/>
            <w:noWrap/>
            <w:vAlign w:val="bottom"/>
            <w:hideMark/>
          </w:tcPr>
          <w:p w14:paraId="08C1A29C"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0787FB44"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06BF02D9"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65738D3C"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05F65D5"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m5d.2xlarge</w:t>
            </w:r>
          </w:p>
        </w:tc>
        <w:tc>
          <w:tcPr>
            <w:tcW w:w="980" w:type="dxa"/>
            <w:tcBorders>
              <w:top w:val="nil"/>
              <w:left w:val="nil"/>
              <w:bottom w:val="single" w:sz="4" w:space="0" w:color="auto"/>
              <w:right w:val="single" w:sz="4" w:space="0" w:color="auto"/>
            </w:tcBorders>
            <w:shd w:val="clear" w:color="auto" w:fill="auto"/>
            <w:noWrap/>
            <w:vAlign w:val="bottom"/>
            <w:hideMark/>
          </w:tcPr>
          <w:p w14:paraId="66D23F4B"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2AD312D1"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7E85935F"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21D158DD"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CFE1C07"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m5d.4xlarge</w:t>
            </w:r>
          </w:p>
        </w:tc>
        <w:tc>
          <w:tcPr>
            <w:tcW w:w="980" w:type="dxa"/>
            <w:tcBorders>
              <w:top w:val="nil"/>
              <w:left w:val="nil"/>
              <w:bottom w:val="single" w:sz="4" w:space="0" w:color="auto"/>
              <w:right w:val="single" w:sz="4" w:space="0" w:color="auto"/>
            </w:tcBorders>
            <w:shd w:val="clear" w:color="auto" w:fill="auto"/>
            <w:noWrap/>
            <w:vAlign w:val="bottom"/>
            <w:hideMark/>
          </w:tcPr>
          <w:p w14:paraId="5B85FB3A"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3E03D33C"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65536</w:t>
            </w:r>
          </w:p>
        </w:tc>
        <w:tc>
          <w:tcPr>
            <w:tcW w:w="2220" w:type="dxa"/>
            <w:tcBorders>
              <w:top w:val="nil"/>
              <w:left w:val="nil"/>
              <w:bottom w:val="single" w:sz="4" w:space="0" w:color="auto"/>
              <w:right w:val="single" w:sz="4" w:space="0" w:color="auto"/>
            </w:tcBorders>
            <w:shd w:val="clear" w:color="auto" w:fill="auto"/>
            <w:noWrap/>
            <w:vAlign w:val="bottom"/>
            <w:hideMark/>
          </w:tcPr>
          <w:p w14:paraId="33CB859B"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65160E6B"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74AC9AF"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m5.large</w:t>
            </w:r>
          </w:p>
        </w:tc>
        <w:tc>
          <w:tcPr>
            <w:tcW w:w="980" w:type="dxa"/>
            <w:tcBorders>
              <w:top w:val="nil"/>
              <w:left w:val="nil"/>
              <w:bottom w:val="single" w:sz="4" w:space="0" w:color="auto"/>
              <w:right w:val="single" w:sz="4" w:space="0" w:color="auto"/>
            </w:tcBorders>
            <w:shd w:val="clear" w:color="auto" w:fill="auto"/>
            <w:noWrap/>
            <w:vAlign w:val="bottom"/>
            <w:hideMark/>
          </w:tcPr>
          <w:p w14:paraId="0B282FA5"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1FB8842A"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8192</w:t>
            </w:r>
          </w:p>
        </w:tc>
        <w:tc>
          <w:tcPr>
            <w:tcW w:w="2220" w:type="dxa"/>
            <w:tcBorders>
              <w:top w:val="nil"/>
              <w:left w:val="nil"/>
              <w:bottom w:val="single" w:sz="4" w:space="0" w:color="auto"/>
              <w:right w:val="single" w:sz="4" w:space="0" w:color="auto"/>
            </w:tcBorders>
            <w:shd w:val="clear" w:color="auto" w:fill="auto"/>
            <w:noWrap/>
            <w:vAlign w:val="bottom"/>
            <w:hideMark/>
          </w:tcPr>
          <w:p w14:paraId="04B31415"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631172" w:rsidRPr="00BF12F9" w14:paraId="65438156"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A33FFD5"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m5.xlarge</w:t>
            </w:r>
          </w:p>
        </w:tc>
        <w:tc>
          <w:tcPr>
            <w:tcW w:w="980" w:type="dxa"/>
            <w:tcBorders>
              <w:top w:val="nil"/>
              <w:left w:val="nil"/>
              <w:bottom w:val="single" w:sz="4" w:space="0" w:color="auto"/>
              <w:right w:val="single" w:sz="4" w:space="0" w:color="auto"/>
            </w:tcBorders>
            <w:shd w:val="clear" w:color="auto" w:fill="auto"/>
            <w:noWrap/>
            <w:vAlign w:val="bottom"/>
            <w:hideMark/>
          </w:tcPr>
          <w:p w14:paraId="57EA4380"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512C7D62"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32D30A6B"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620DB6B5"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9C5B19B"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m5.2xlarge</w:t>
            </w:r>
          </w:p>
        </w:tc>
        <w:tc>
          <w:tcPr>
            <w:tcW w:w="980" w:type="dxa"/>
            <w:tcBorders>
              <w:top w:val="nil"/>
              <w:left w:val="nil"/>
              <w:bottom w:val="single" w:sz="4" w:space="0" w:color="auto"/>
              <w:right w:val="single" w:sz="4" w:space="0" w:color="auto"/>
            </w:tcBorders>
            <w:shd w:val="clear" w:color="auto" w:fill="auto"/>
            <w:noWrap/>
            <w:vAlign w:val="bottom"/>
            <w:hideMark/>
          </w:tcPr>
          <w:p w14:paraId="603B80B1"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65C4EA07"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4E5305AE"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7E56D648"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3271712"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m5.4xlarge</w:t>
            </w:r>
          </w:p>
        </w:tc>
        <w:tc>
          <w:tcPr>
            <w:tcW w:w="980" w:type="dxa"/>
            <w:tcBorders>
              <w:top w:val="nil"/>
              <w:left w:val="nil"/>
              <w:bottom w:val="single" w:sz="4" w:space="0" w:color="auto"/>
              <w:right w:val="single" w:sz="4" w:space="0" w:color="auto"/>
            </w:tcBorders>
            <w:shd w:val="clear" w:color="auto" w:fill="auto"/>
            <w:noWrap/>
            <w:vAlign w:val="bottom"/>
            <w:hideMark/>
          </w:tcPr>
          <w:p w14:paraId="4DACD4CC"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7A6C65FB"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65536</w:t>
            </w:r>
          </w:p>
        </w:tc>
        <w:tc>
          <w:tcPr>
            <w:tcW w:w="2220" w:type="dxa"/>
            <w:tcBorders>
              <w:top w:val="nil"/>
              <w:left w:val="nil"/>
              <w:bottom w:val="single" w:sz="4" w:space="0" w:color="auto"/>
              <w:right w:val="single" w:sz="4" w:space="0" w:color="auto"/>
            </w:tcBorders>
            <w:shd w:val="clear" w:color="auto" w:fill="auto"/>
            <w:noWrap/>
            <w:vAlign w:val="bottom"/>
            <w:hideMark/>
          </w:tcPr>
          <w:p w14:paraId="2B914027"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09288538"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467783F"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r5d.large</w:t>
            </w:r>
          </w:p>
        </w:tc>
        <w:tc>
          <w:tcPr>
            <w:tcW w:w="980" w:type="dxa"/>
            <w:tcBorders>
              <w:top w:val="nil"/>
              <w:left w:val="nil"/>
              <w:bottom w:val="single" w:sz="4" w:space="0" w:color="auto"/>
              <w:right w:val="single" w:sz="4" w:space="0" w:color="auto"/>
            </w:tcBorders>
            <w:shd w:val="clear" w:color="auto" w:fill="auto"/>
            <w:noWrap/>
            <w:vAlign w:val="bottom"/>
            <w:hideMark/>
          </w:tcPr>
          <w:p w14:paraId="707CFEE5"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064B9A9F"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1D7769F4"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631172" w:rsidRPr="00BF12F9" w14:paraId="23274FD8"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28B6512"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r5d.xlarge</w:t>
            </w:r>
          </w:p>
        </w:tc>
        <w:tc>
          <w:tcPr>
            <w:tcW w:w="980" w:type="dxa"/>
            <w:tcBorders>
              <w:top w:val="nil"/>
              <w:left w:val="nil"/>
              <w:bottom w:val="single" w:sz="4" w:space="0" w:color="auto"/>
              <w:right w:val="single" w:sz="4" w:space="0" w:color="auto"/>
            </w:tcBorders>
            <w:shd w:val="clear" w:color="auto" w:fill="auto"/>
            <w:noWrap/>
            <w:vAlign w:val="bottom"/>
            <w:hideMark/>
          </w:tcPr>
          <w:p w14:paraId="68B1586D"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769A3538"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14F8AD91"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73B5D38B"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5522BCF8"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r5d.2xlarge</w:t>
            </w:r>
          </w:p>
        </w:tc>
        <w:tc>
          <w:tcPr>
            <w:tcW w:w="980" w:type="dxa"/>
            <w:tcBorders>
              <w:top w:val="nil"/>
              <w:left w:val="nil"/>
              <w:bottom w:val="single" w:sz="4" w:space="0" w:color="auto"/>
              <w:right w:val="single" w:sz="4" w:space="0" w:color="auto"/>
            </w:tcBorders>
            <w:shd w:val="clear" w:color="auto" w:fill="auto"/>
            <w:noWrap/>
            <w:vAlign w:val="bottom"/>
            <w:hideMark/>
          </w:tcPr>
          <w:p w14:paraId="30B867B0"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2D6E8C80"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65536</w:t>
            </w:r>
          </w:p>
        </w:tc>
        <w:tc>
          <w:tcPr>
            <w:tcW w:w="2220" w:type="dxa"/>
            <w:tcBorders>
              <w:top w:val="nil"/>
              <w:left w:val="nil"/>
              <w:bottom w:val="single" w:sz="4" w:space="0" w:color="auto"/>
              <w:right w:val="single" w:sz="4" w:space="0" w:color="auto"/>
            </w:tcBorders>
            <w:shd w:val="clear" w:color="auto" w:fill="auto"/>
            <w:noWrap/>
            <w:vAlign w:val="bottom"/>
            <w:hideMark/>
          </w:tcPr>
          <w:p w14:paraId="0510E1DF"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7B8BFF62"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18169CB"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r5d.4xlarge</w:t>
            </w:r>
          </w:p>
        </w:tc>
        <w:tc>
          <w:tcPr>
            <w:tcW w:w="980" w:type="dxa"/>
            <w:tcBorders>
              <w:top w:val="nil"/>
              <w:left w:val="nil"/>
              <w:bottom w:val="single" w:sz="4" w:space="0" w:color="auto"/>
              <w:right w:val="single" w:sz="4" w:space="0" w:color="auto"/>
            </w:tcBorders>
            <w:shd w:val="clear" w:color="auto" w:fill="auto"/>
            <w:noWrap/>
            <w:vAlign w:val="bottom"/>
            <w:hideMark/>
          </w:tcPr>
          <w:p w14:paraId="7CC4529B"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12A1F78D"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131072</w:t>
            </w:r>
          </w:p>
        </w:tc>
        <w:tc>
          <w:tcPr>
            <w:tcW w:w="2220" w:type="dxa"/>
            <w:tcBorders>
              <w:top w:val="nil"/>
              <w:left w:val="nil"/>
              <w:bottom w:val="single" w:sz="4" w:space="0" w:color="auto"/>
              <w:right w:val="single" w:sz="4" w:space="0" w:color="auto"/>
            </w:tcBorders>
            <w:shd w:val="clear" w:color="auto" w:fill="auto"/>
            <w:noWrap/>
            <w:vAlign w:val="bottom"/>
            <w:hideMark/>
          </w:tcPr>
          <w:p w14:paraId="6AA29DC8"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5CFCEDF7"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4D14ADD"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r5.large</w:t>
            </w:r>
          </w:p>
        </w:tc>
        <w:tc>
          <w:tcPr>
            <w:tcW w:w="980" w:type="dxa"/>
            <w:tcBorders>
              <w:top w:val="nil"/>
              <w:left w:val="nil"/>
              <w:bottom w:val="single" w:sz="4" w:space="0" w:color="auto"/>
              <w:right w:val="single" w:sz="4" w:space="0" w:color="auto"/>
            </w:tcBorders>
            <w:shd w:val="clear" w:color="auto" w:fill="auto"/>
            <w:noWrap/>
            <w:vAlign w:val="bottom"/>
            <w:hideMark/>
          </w:tcPr>
          <w:p w14:paraId="2C31C84B"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0CDDAE14"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2F6BFE06"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631172" w:rsidRPr="00BF12F9" w14:paraId="58352E89"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E420900"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r5.xlarge</w:t>
            </w:r>
          </w:p>
        </w:tc>
        <w:tc>
          <w:tcPr>
            <w:tcW w:w="980" w:type="dxa"/>
            <w:tcBorders>
              <w:top w:val="nil"/>
              <w:left w:val="nil"/>
              <w:bottom w:val="single" w:sz="4" w:space="0" w:color="auto"/>
              <w:right w:val="single" w:sz="4" w:space="0" w:color="auto"/>
            </w:tcBorders>
            <w:shd w:val="clear" w:color="auto" w:fill="auto"/>
            <w:noWrap/>
            <w:vAlign w:val="bottom"/>
            <w:hideMark/>
          </w:tcPr>
          <w:p w14:paraId="766030E5"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6340B09C"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43C42E68"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26CBA712"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B47270C"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r5.2xlarge</w:t>
            </w:r>
          </w:p>
        </w:tc>
        <w:tc>
          <w:tcPr>
            <w:tcW w:w="980" w:type="dxa"/>
            <w:tcBorders>
              <w:top w:val="nil"/>
              <w:left w:val="nil"/>
              <w:bottom w:val="single" w:sz="4" w:space="0" w:color="auto"/>
              <w:right w:val="single" w:sz="4" w:space="0" w:color="auto"/>
            </w:tcBorders>
            <w:shd w:val="clear" w:color="auto" w:fill="auto"/>
            <w:noWrap/>
            <w:vAlign w:val="bottom"/>
            <w:hideMark/>
          </w:tcPr>
          <w:p w14:paraId="43B1B2B4"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132177D6"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65536</w:t>
            </w:r>
          </w:p>
        </w:tc>
        <w:tc>
          <w:tcPr>
            <w:tcW w:w="2220" w:type="dxa"/>
            <w:tcBorders>
              <w:top w:val="nil"/>
              <w:left w:val="nil"/>
              <w:bottom w:val="single" w:sz="4" w:space="0" w:color="auto"/>
              <w:right w:val="single" w:sz="4" w:space="0" w:color="auto"/>
            </w:tcBorders>
            <w:shd w:val="clear" w:color="auto" w:fill="auto"/>
            <w:noWrap/>
            <w:vAlign w:val="bottom"/>
            <w:hideMark/>
          </w:tcPr>
          <w:p w14:paraId="05FF1B6C"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23B26FAD"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DD53727"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r5.4xlarge</w:t>
            </w:r>
          </w:p>
        </w:tc>
        <w:tc>
          <w:tcPr>
            <w:tcW w:w="980" w:type="dxa"/>
            <w:tcBorders>
              <w:top w:val="nil"/>
              <w:left w:val="nil"/>
              <w:bottom w:val="single" w:sz="4" w:space="0" w:color="auto"/>
              <w:right w:val="single" w:sz="4" w:space="0" w:color="auto"/>
            </w:tcBorders>
            <w:shd w:val="clear" w:color="auto" w:fill="auto"/>
            <w:noWrap/>
            <w:vAlign w:val="bottom"/>
            <w:hideMark/>
          </w:tcPr>
          <w:p w14:paraId="27B1B64D"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67AB676F"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131072</w:t>
            </w:r>
          </w:p>
        </w:tc>
        <w:tc>
          <w:tcPr>
            <w:tcW w:w="2220" w:type="dxa"/>
            <w:tcBorders>
              <w:top w:val="nil"/>
              <w:left w:val="nil"/>
              <w:bottom w:val="single" w:sz="4" w:space="0" w:color="auto"/>
              <w:right w:val="single" w:sz="4" w:space="0" w:color="auto"/>
            </w:tcBorders>
            <w:shd w:val="clear" w:color="auto" w:fill="auto"/>
            <w:noWrap/>
            <w:vAlign w:val="bottom"/>
            <w:hideMark/>
          </w:tcPr>
          <w:p w14:paraId="35AC07C2"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4A833E89"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F72FD4B"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r4.large</w:t>
            </w:r>
          </w:p>
        </w:tc>
        <w:tc>
          <w:tcPr>
            <w:tcW w:w="980" w:type="dxa"/>
            <w:tcBorders>
              <w:top w:val="nil"/>
              <w:left w:val="nil"/>
              <w:bottom w:val="single" w:sz="4" w:space="0" w:color="auto"/>
              <w:right w:val="single" w:sz="4" w:space="0" w:color="auto"/>
            </w:tcBorders>
            <w:shd w:val="clear" w:color="auto" w:fill="auto"/>
            <w:noWrap/>
            <w:vAlign w:val="bottom"/>
            <w:hideMark/>
          </w:tcPr>
          <w:p w14:paraId="496BD7A0"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493BE380"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15616</w:t>
            </w:r>
          </w:p>
        </w:tc>
        <w:tc>
          <w:tcPr>
            <w:tcW w:w="2220" w:type="dxa"/>
            <w:tcBorders>
              <w:top w:val="nil"/>
              <w:left w:val="nil"/>
              <w:bottom w:val="single" w:sz="4" w:space="0" w:color="auto"/>
              <w:right w:val="single" w:sz="4" w:space="0" w:color="auto"/>
            </w:tcBorders>
            <w:shd w:val="clear" w:color="auto" w:fill="auto"/>
            <w:noWrap/>
            <w:vAlign w:val="bottom"/>
            <w:hideMark/>
          </w:tcPr>
          <w:p w14:paraId="19937F31"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631172" w:rsidRPr="00BF12F9" w14:paraId="08BAA770"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802EF67"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r4.xlarge</w:t>
            </w:r>
          </w:p>
        </w:tc>
        <w:tc>
          <w:tcPr>
            <w:tcW w:w="980" w:type="dxa"/>
            <w:tcBorders>
              <w:top w:val="nil"/>
              <w:left w:val="nil"/>
              <w:bottom w:val="single" w:sz="4" w:space="0" w:color="auto"/>
              <w:right w:val="single" w:sz="4" w:space="0" w:color="auto"/>
            </w:tcBorders>
            <w:shd w:val="clear" w:color="auto" w:fill="auto"/>
            <w:noWrap/>
            <w:vAlign w:val="bottom"/>
            <w:hideMark/>
          </w:tcPr>
          <w:p w14:paraId="13A70FE6"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0B1996FE"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31232</w:t>
            </w:r>
          </w:p>
        </w:tc>
        <w:tc>
          <w:tcPr>
            <w:tcW w:w="2220" w:type="dxa"/>
            <w:tcBorders>
              <w:top w:val="nil"/>
              <w:left w:val="nil"/>
              <w:bottom w:val="single" w:sz="4" w:space="0" w:color="auto"/>
              <w:right w:val="single" w:sz="4" w:space="0" w:color="auto"/>
            </w:tcBorders>
            <w:shd w:val="clear" w:color="auto" w:fill="auto"/>
            <w:noWrap/>
            <w:vAlign w:val="bottom"/>
            <w:hideMark/>
          </w:tcPr>
          <w:p w14:paraId="6FC236BB"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4A3AC871"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BB61EC5"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r4.2xlarge</w:t>
            </w:r>
          </w:p>
        </w:tc>
        <w:tc>
          <w:tcPr>
            <w:tcW w:w="980" w:type="dxa"/>
            <w:tcBorders>
              <w:top w:val="nil"/>
              <w:left w:val="nil"/>
              <w:bottom w:val="single" w:sz="4" w:space="0" w:color="auto"/>
              <w:right w:val="single" w:sz="4" w:space="0" w:color="auto"/>
            </w:tcBorders>
            <w:shd w:val="clear" w:color="auto" w:fill="auto"/>
            <w:noWrap/>
            <w:vAlign w:val="bottom"/>
            <w:hideMark/>
          </w:tcPr>
          <w:p w14:paraId="14C7566B"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3E4AFB3F"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62464</w:t>
            </w:r>
          </w:p>
        </w:tc>
        <w:tc>
          <w:tcPr>
            <w:tcW w:w="2220" w:type="dxa"/>
            <w:tcBorders>
              <w:top w:val="nil"/>
              <w:left w:val="nil"/>
              <w:bottom w:val="single" w:sz="4" w:space="0" w:color="auto"/>
              <w:right w:val="single" w:sz="4" w:space="0" w:color="auto"/>
            </w:tcBorders>
            <w:shd w:val="clear" w:color="auto" w:fill="auto"/>
            <w:noWrap/>
            <w:vAlign w:val="bottom"/>
            <w:hideMark/>
          </w:tcPr>
          <w:p w14:paraId="5D957873"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0B9448CA"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C2869C5"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r4.4xlarge</w:t>
            </w:r>
          </w:p>
        </w:tc>
        <w:tc>
          <w:tcPr>
            <w:tcW w:w="980" w:type="dxa"/>
            <w:tcBorders>
              <w:top w:val="nil"/>
              <w:left w:val="nil"/>
              <w:bottom w:val="single" w:sz="4" w:space="0" w:color="auto"/>
              <w:right w:val="single" w:sz="4" w:space="0" w:color="auto"/>
            </w:tcBorders>
            <w:shd w:val="clear" w:color="auto" w:fill="auto"/>
            <w:noWrap/>
            <w:vAlign w:val="bottom"/>
            <w:hideMark/>
          </w:tcPr>
          <w:p w14:paraId="456E98C9"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3EE83847"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124928</w:t>
            </w:r>
          </w:p>
        </w:tc>
        <w:tc>
          <w:tcPr>
            <w:tcW w:w="2220" w:type="dxa"/>
            <w:tcBorders>
              <w:top w:val="nil"/>
              <w:left w:val="nil"/>
              <w:bottom w:val="single" w:sz="4" w:space="0" w:color="auto"/>
              <w:right w:val="single" w:sz="4" w:space="0" w:color="auto"/>
            </w:tcBorders>
            <w:shd w:val="clear" w:color="auto" w:fill="auto"/>
            <w:noWrap/>
            <w:vAlign w:val="bottom"/>
            <w:hideMark/>
          </w:tcPr>
          <w:p w14:paraId="6DC3CCCA"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5B1FF2D7"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52B913F8"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r4.8xlarge</w:t>
            </w:r>
          </w:p>
        </w:tc>
        <w:tc>
          <w:tcPr>
            <w:tcW w:w="980" w:type="dxa"/>
            <w:tcBorders>
              <w:top w:val="nil"/>
              <w:left w:val="nil"/>
              <w:bottom w:val="single" w:sz="4" w:space="0" w:color="auto"/>
              <w:right w:val="single" w:sz="4" w:space="0" w:color="auto"/>
            </w:tcBorders>
            <w:shd w:val="clear" w:color="auto" w:fill="auto"/>
            <w:noWrap/>
            <w:vAlign w:val="bottom"/>
            <w:hideMark/>
          </w:tcPr>
          <w:p w14:paraId="213FFFD7"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w:t>
            </w:r>
          </w:p>
        </w:tc>
        <w:tc>
          <w:tcPr>
            <w:tcW w:w="999" w:type="dxa"/>
            <w:tcBorders>
              <w:top w:val="nil"/>
              <w:left w:val="nil"/>
              <w:bottom w:val="single" w:sz="4" w:space="0" w:color="auto"/>
              <w:right w:val="single" w:sz="4" w:space="0" w:color="auto"/>
            </w:tcBorders>
            <w:shd w:val="clear" w:color="auto" w:fill="auto"/>
            <w:noWrap/>
            <w:vAlign w:val="bottom"/>
            <w:hideMark/>
          </w:tcPr>
          <w:p w14:paraId="2F46A06A"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249856</w:t>
            </w:r>
          </w:p>
        </w:tc>
        <w:tc>
          <w:tcPr>
            <w:tcW w:w="2220" w:type="dxa"/>
            <w:tcBorders>
              <w:top w:val="nil"/>
              <w:left w:val="nil"/>
              <w:bottom w:val="single" w:sz="4" w:space="0" w:color="auto"/>
              <w:right w:val="single" w:sz="4" w:space="0" w:color="auto"/>
            </w:tcBorders>
            <w:shd w:val="clear" w:color="auto" w:fill="auto"/>
            <w:noWrap/>
            <w:vAlign w:val="bottom"/>
            <w:hideMark/>
          </w:tcPr>
          <w:p w14:paraId="4384DD05"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5F130837"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3B3FCC4"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t3.medium</w:t>
            </w:r>
          </w:p>
        </w:tc>
        <w:tc>
          <w:tcPr>
            <w:tcW w:w="980" w:type="dxa"/>
            <w:tcBorders>
              <w:top w:val="nil"/>
              <w:left w:val="nil"/>
              <w:bottom w:val="single" w:sz="4" w:space="0" w:color="auto"/>
              <w:right w:val="single" w:sz="4" w:space="0" w:color="auto"/>
            </w:tcBorders>
            <w:shd w:val="clear" w:color="auto" w:fill="auto"/>
            <w:noWrap/>
            <w:vAlign w:val="bottom"/>
            <w:hideMark/>
          </w:tcPr>
          <w:p w14:paraId="5AF4E329"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7FBB94C0"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4096</w:t>
            </w:r>
          </w:p>
        </w:tc>
        <w:tc>
          <w:tcPr>
            <w:tcW w:w="2220" w:type="dxa"/>
            <w:tcBorders>
              <w:top w:val="nil"/>
              <w:left w:val="nil"/>
              <w:bottom w:val="single" w:sz="4" w:space="0" w:color="auto"/>
              <w:right w:val="single" w:sz="4" w:space="0" w:color="auto"/>
            </w:tcBorders>
            <w:shd w:val="clear" w:color="auto" w:fill="auto"/>
            <w:noWrap/>
            <w:vAlign w:val="bottom"/>
            <w:hideMark/>
          </w:tcPr>
          <w:p w14:paraId="5A46896D"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631172" w:rsidRPr="00BF12F9" w14:paraId="7945E9E1"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82F1C37"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t3.large</w:t>
            </w:r>
          </w:p>
        </w:tc>
        <w:tc>
          <w:tcPr>
            <w:tcW w:w="980" w:type="dxa"/>
            <w:tcBorders>
              <w:top w:val="nil"/>
              <w:left w:val="nil"/>
              <w:bottom w:val="single" w:sz="4" w:space="0" w:color="auto"/>
              <w:right w:val="single" w:sz="4" w:space="0" w:color="auto"/>
            </w:tcBorders>
            <w:shd w:val="clear" w:color="auto" w:fill="auto"/>
            <w:noWrap/>
            <w:vAlign w:val="bottom"/>
            <w:hideMark/>
          </w:tcPr>
          <w:p w14:paraId="425A5BF2"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1F863765"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8192</w:t>
            </w:r>
          </w:p>
        </w:tc>
        <w:tc>
          <w:tcPr>
            <w:tcW w:w="2220" w:type="dxa"/>
            <w:tcBorders>
              <w:top w:val="nil"/>
              <w:left w:val="nil"/>
              <w:bottom w:val="single" w:sz="4" w:space="0" w:color="auto"/>
              <w:right w:val="single" w:sz="4" w:space="0" w:color="auto"/>
            </w:tcBorders>
            <w:shd w:val="clear" w:color="auto" w:fill="auto"/>
            <w:noWrap/>
            <w:vAlign w:val="bottom"/>
            <w:hideMark/>
          </w:tcPr>
          <w:p w14:paraId="7B07E76B"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631172" w:rsidRPr="00BF12F9" w14:paraId="4DE07AE4"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A2A603E"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t3.xlarge</w:t>
            </w:r>
          </w:p>
        </w:tc>
        <w:tc>
          <w:tcPr>
            <w:tcW w:w="980" w:type="dxa"/>
            <w:tcBorders>
              <w:top w:val="nil"/>
              <w:left w:val="nil"/>
              <w:bottom w:val="single" w:sz="4" w:space="0" w:color="auto"/>
              <w:right w:val="single" w:sz="4" w:space="0" w:color="auto"/>
            </w:tcBorders>
            <w:shd w:val="clear" w:color="auto" w:fill="auto"/>
            <w:noWrap/>
            <w:vAlign w:val="bottom"/>
            <w:hideMark/>
          </w:tcPr>
          <w:p w14:paraId="16BAD59C"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18A18629"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07A48720"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6A3BD911"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37D7535F"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t3.2xlarge</w:t>
            </w:r>
          </w:p>
        </w:tc>
        <w:tc>
          <w:tcPr>
            <w:tcW w:w="980" w:type="dxa"/>
            <w:tcBorders>
              <w:top w:val="nil"/>
              <w:left w:val="nil"/>
              <w:bottom w:val="single" w:sz="4" w:space="0" w:color="auto"/>
              <w:right w:val="single" w:sz="4" w:space="0" w:color="auto"/>
            </w:tcBorders>
            <w:shd w:val="clear" w:color="auto" w:fill="auto"/>
            <w:noWrap/>
            <w:vAlign w:val="bottom"/>
            <w:hideMark/>
          </w:tcPr>
          <w:p w14:paraId="5AA6357B"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355EA4F3"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0AEABC06"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708B0940"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503456F"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z1d.large</w:t>
            </w:r>
          </w:p>
        </w:tc>
        <w:tc>
          <w:tcPr>
            <w:tcW w:w="980" w:type="dxa"/>
            <w:tcBorders>
              <w:top w:val="nil"/>
              <w:left w:val="nil"/>
              <w:bottom w:val="single" w:sz="4" w:space="0" w:color="auto"/>
              <w:right w:val="single" w:sz="4" w:space="0" w:color="auto"/>
            </w:tcBorders>
            <w:shd w:val="clear" w:color="auto" w:fill="auto"/>
            <w:noWrap/>
            <w:vAlign w:val="bottom"/>
            <w:hideMark/>
          </w:tcPr>
          <w:p w14:paraId="398B6826"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342755D1"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64140EDC"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631172" w:rsidRPr="00BF12F9" w14:paraId="078CDBFE"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0EEDBB5"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z1d.xlarge</w:t>
            </w:r>
          </w:p>
        </w:tc>
        <w:tc>
          <w:tcPr>
            <w:tcW w:w="980" w:type="dxa"/>
            <w:tcBorders>
              <w:top w:val="nil"/>
              <w:left w:val="nil"/>
              <w:bottom w:val="single" w:sz="4" w:space="0" w:color="auto"/>
              <w:right w:val="single" w:sz="4" w:space="0" w:color="auto"/>
            </w:tcBorders>
            <w:shd w:val="clear" w:color="auto" w:fill="auto"/>
            <w:noWrap/>
            <w:vAlign w:val="bottom"/>
            <w:hideMark/>
          </w:tcPr>
          <w:p w14:paraId="066F612F"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79F004EA"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07F971BC"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33CE0545"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1E05692"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z1d.2xlarge</w:t>
            </w:r>
          </w:p>
        </w:tc>
        <w:tc>
          <w:tcPr>
            <w:tcW w:w="980" w:type="dxa"/>
            <w:tcBorders>
              <w:top w:val="nil"/>
              <w:left w:val="nil"/>
              <w:bottom w:val="single" w:sz="4" w:space="0" w:color="auto"/>
              <w:right w:val="single" w:sz="4" w:space="0" w:color="auto"/>
            </w:tcBorders>
            <w:shd w:val="clear" w:color="auto" w:fill="auto"/>
            <w:noWrap/>
            <w:vAlign w:val="bottom"/>
            <w:hideMark/>
          </w:tcPr>
          <w:p w14:paraId="5665FAD3"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21545E0D"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65536</w:t>
            </w:r>
          </w:p>
        </w:tc>
        <w:tc>
          <w:tcPr>
            <w:tcW w:w="2220" w:type="dxa"/>
            <w:tcBorders>
              <w:top w:val="nil"/>
              <w:left w:val="nil"/>
              <w:bottom w:val="single" w:sz="4" w:space="0" w:color="auto"/>
              <w:right w:val="single" w:sz="4" w:space="0" w:color="auto"/>
            </w:tcBorders>
            <w:shd w:val="clear" w:color="auto" w:fill="auto"/>
            <w:noWrap/>
            <w:vAlign w:val="bottom"/>
            <w:hideMark/>
          </w:tcPr>
          <w:p w14:paraId="3CA8D3B1"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1044F0F9"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1ACE4FD"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z1d.3xlarge</w:t>
            </w:r>
          </w:p>
        </w:tc>
        <w:tc>
          <w:tcPr>
            <w:tcW w:w="980" w:type="dxa"/>
            <w:tcBorders>
              <w:top w:val="nil"/>
              <w:left w:val="nil"/>
              <w:bottom w:val="single" w:sz="4" w:space="0" w:color="auto"/>
              <w:right w:val="single" w:sz="4" w:space="0" w:color="auto"/>
            </w:tcBorders>
            <w:shd w:val="clear" w:color="auto" w:fill="auto"/>
            <w:noWrap/>
            <w:vAlign w:val="bottom"/>
            <w:hideMark/>
          </w:tcPr>
          <w:p w14:paraId="60D964DF"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12</w:t>
            </w:r>
          </w:p>
        </w:tc>
        <w:tc>
          <w:tcPr>
            <w:tcW w:w="999" w:type="dxa"/>
            <w:tcBorders>
              <w:top w:val="nil"/>
              <w:left w:val="nil"/>
              <w:bottom w:val="single" w:sz="4" w:space="0" w:color="auto"/>
              <w:right w:val="single" w:sz="4" w:space="0" w:color="auto"/>
            </w:tcBorders>
            <w:shd w:val="clear" w:color="auto" w:fill="auto"/>
            <w:noWrap/>
            <w:vAlign w:val="bottom"/>
            <w:hideMark/>
          </w:tcPr>
          <w:p w14:paraId="0EFFAA3D"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98304</w:t>
            </w:r>
          </w:p>
        </w:tc>
        <w:tc>
          <w:tcPr>
            <w:tcW w:w="2220" w:type="dxa"/>
            <w:tcBorders>
              <w:top w:val="nil"/>
              <w:left w:val="nil"/>
              <w:bottom w:val="single" w:sz="4" w:space="0" w:color="auto"/>
              <w:right w:val="single" w:sz="4" w:space="0" w:color="auto"/>
            </w:tcBorders>
            <w:shd w:val="clear" w:color="auto" w:fill="auto"/>
            <w:noWrap/>
            <w:vAlign w:val="bottom"/>
            <w:hideMark/>
          </w:tcPr>
          <w:p w14:paraId="0132ADDF"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6F49050B"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3FDD3356"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z1d.6xlarge</w:t>
            </w:r>
          </w:p>
        </w:tc>
        <w:tc>
          <w:tcPr>
            <w:tcW w:w="980" w:type="dxa"/>
            <w:tcBorders>
              <w:top w:val="nil"/>
              <w:left w:val="nil"/>
              <w:bottom w:val="single" w:sz="4" w:space="0" w:color="auto"/>
              <w:right w:val="single" w:sz="4" w:space="0" w:color="auto"/>
            </w:tcBorders>
            <w:shd w:val="clear" w:color="auto" w:fill="auto"/>
            <w:noWrap/>
            <w:vAlign w:val="bottom"/>
            <w:hideMark/>
          </w:tcPr>
          <w:p w14:paraId="24073609"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24</w:t>
            </w:r>
          </w:p>
        </w:tc>
        <w:tc>
          <w:tcPr>
            <w:tcW w:w="999" w:type="dxa"/>
            <w:tcBorders>
              <w:top w:val="nil"/>
              <w:left w:val="nil"/>
              <w:bottom w:val="single" w:sz="4" w:space="0" w:color="auto"/>
              <w:right w:val="single" w:sz="4" w:space="0" w:color="auto"/>
            </w:tcBorders>
            <w:shd w:val="clear" w:color="auto" w:fill="auto"/>
            <w:noWrap/>
            <w:vAlign w:val="bottom"/>
            <w:hideMark/>
          </w:tcPr>
          <w:p w14:paraId="43B0B383"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196608</w:t>
            </w:r>
          </w:p>
        </w:tc>
        <w:tc>
          <w:tcPr>
            <w:tcW w:w="2220" w:type="dxa"/>
            <w:tcBorders>
              <w:top w:val="nil"/>
              <w:left w:val="nil"/>
              <w:bottom w:val="single" w:sz="4" w:space="0" w:color="auto"/>
              <w:right w:val="single" w:sz="4" w:space="0" w:color="auto"/>
            </w:tcBorders>
            <w:shd w:val="clear" w:color="auto" w:fill="auto"/>
            <w:noWrap/>
            <w:vAlign w:val="bottom"/>
            <w:hideMark/>
          </w:tcPr>
          <w:p w14:paraId="6CE383ED"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bl>
    <w:p w14:paraId="181E3B1C" w14:textId="7FB5FADB" w:rsidR="00631172" w:rsidRDefault="00631172" w:rsidP="00DF5647">
      <w:r>
        <w:t xml:space="preserve">      </w:t>
      </w:r>
    </w:p>
    <w:p w14:paraId="6E117888" w14:textId="3403C9AE" w:rsidR="00631172" w:rsidDel="0047044B" w:rsidRDefault="00DF5647" w:rsidP="0047044B">
      <w:pPr>
        <w:pStyle w:val="ListParagraph"/>
        <w:numPr>
          <w:ilvl w:val="0"/>
          <w:numId w:val="40"/>
        </w:numPr>
        <w:rPr>
          <w:del w:id="508" w:author="Shubra Singh" w:date="2022-12-20T20:39:00Z"/>
          <w:szCs w:val="28"/>
        </w:rPr>
      </w:pPr>
      <w:del w:id="509" w:author="Shubra Singh" w:date="2022-12-20T20:39:00Z">
        <w:r w:rsidRPr="00631172" w:rsidDel="0047044B">
          <w:rPr>
            <w:szCs w:val="28"/>
          </w:rPr>
          <w:delText>Add tags and change the policies as per your need. Then click on create stack</w:delText>
        </w:r>
        <w:r w:rsidR="004E3EE2" w:rsidDel="0047044B">
          <w:rPr>
            <w:szCs w:val="28"/>
          </w:rPr>
          <w:delText>.</w:delText>
        </w:r>
      </w:del>
    </w:p>
    <w:p w14:paraId="2DE9CADF" w14:textId="4325F42A" w:rsidR="004E3EE2" w:rsidRDefault="004E3EE2" w:rsidP="004E3EE2">
      <w:pPr>
        <w:pStyle w:val="ListParagraph"/>
        <w:rPr>
          <w:szCs w:val="28"/>
        </w:rPr>
      </w:pPr>
      <w:del w:id="510" w:author="Shubra Singh" w:date="2022-12-20T20:39:00Z">
        <w:r w:rsidDel="0047044B">
          <w:rPr>
            <w:szCs w:val="28"/>
          </w:rPr>
          <w:delText xml:space="preserve"> </w:delText>
        </w:r>
        <w:r w:rsidRPr="00F278CB" w:rsidDel="0047044B">
          <w:rPr>
            <w:noProof/>
          </w:rPr>
          <w:drawing>
            <wp:inline distT="0" distB="0" distL="0" distR="0" wp14:anchorId="6C0612A6" wp14:editId="2214CFFE">
              <wp:extent cx="5731510" cy="29019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01950"/>
                      </a:xfrm>
                      <a:prstGeom prst="rect">
                        <a:avLst/>
                      </a:prstGeom>
                    </pic:spPr>
                  </pic:pic>
                </a:graphicData>
              </a:graphic>
            </wp:inline>
          </w:drawing>
        </w:r>
      </w:del>
    </w:p>
    <w:p w14:paraId="2612E8AB" w14:textId="77777777" w:rsidR="0047044B" w:rsidRDefault="0047044B" w:rsidP="0047044B">
      <w:pPr>
        <w:rPr>
          <w:ins w:id="511" w:author="Shubra Singh" w:date="2022-12-20T20:39:00Z"/>
        </w:rPr>
      </w:pPr>
      <w:ins w:id="512" w:author="Shubra Singh" w:date="2022-12-20T20:39:00Z">
        <w:r>
          <w:t>11) Remain others as default.</w:t>
        </w:r>
      </w:ins>
    </w:p>
    <w:p w14:paraId="3E749E12" w14:textId="77777777" w:rsidR="0047044B" w:rsidRDefault="0047044B" w:rsidP="0047044B">
      <w:pPr>
        <w:rPr>
          <w:ins w:id="513" w:author="Shubra Singh" w:date="2022-12-20T20:39:00Z"/>
        </w:rPr>
      </w:pPr>
      <w:ins w:id="514" w:author="Shubra Singh" w:date="2022-12-20T20:39:00Z">
        <w:r>
          <w:t>12) Go to next.</w:t>
        </w:r>
      </w:ins>
    </w:p>
    <w:p w14:paraId="1AE0E9FD" w14:textId="77777777" w:rsidR="0047044B" w:rsidRDefault="0047044B" w:rsidP="0047044B">
      <w:pPr>
        <w:rPr>
          <w:ins w:id="515" w:author="Shubra Singh" w:date="2022-12-20T20:39:00Z"/>
        </w:rPr>
      </w:pPr>
      <w:ins w:id="516" w:author="Shubra Singh" w:date="2022-12-20T20:39:00Z">
        <w:r>
          <w:lastRenderedPageBreak/>
          <w:t>13) Review</w:t>
        </w:r>
      </w:ins>
    </w:p>
    <w:p w14:paraId="417D5365" w14:textId="77777777" w:rsidR="0047044B" w:rsidRDefault="0047044B" w:rsidP="0047044B">
      <w:pPr>
        <w:rPr>
          <w:ins w:id="517" w:author="Shubra Singh" w:date="2022-12-20T20:39:00Z"/>
        </w:rPr>
      </w:pPr>
      <w:ins w:id="518" w:author="Shubra Singh" w:date="2022-12-20T20:39:00Z">
        <w:r>
          <w:t>14) Submit</w:t>
        </w:r>
      </w:ins>
    </w:p>
    <w:p w14:paraId="7FF52447" w14:textId="77777777" w:rsidR="0047044B" w:rsidRPr="00823E8C" w:rsidRDefault="0047044B" w:rsidP="0047044B">
      <w:pPr>
        <w:rPr>
          <w:ins w:id="519" w:author="Shubra Singh" w:date="2022-12-20T20:39:00Z"/>
          <w:b/>
          <w:bCs/>
          <w:i/>
          <w:iCs/>
        </w:rPr>
      </w:pPr>
      <w:ins w:id="520" w:author="Shubra Singh" w:date="2022-12-20T20:39:00Z">
        <w:r w:rsidRPr="00067132">
          <w:rPr>
            <w:b/>
            <w:bCs/>
            <w:i/>
            <w:iCs/>
          </w:rPr>
          <w:t xml:space="preserve">Set Back and Relax, it will take maximum </w:t>
        </w:r>
        <w:r>
          <w:rPr>
            <w:b/>
            <w:bCs/>
            <w:i/>
            <w:iCs/>
          </w:rPr>
          <w:t>10</w:t>
        </w:r>
        <w:r w:rsidRPr="00067132">
          <w:rPr>
            <w:b/>
            <w:bCs/>
            <w:i/>
            <w:iCs/>
          </w:rPr>
          <w:t xml:space="preserve"> mins.</w:t>
        </w:r>
        <w:r>
          <w:rPr>
            <w:b/>
            <w:bCs/>
            <w:i/>
            <w:iCs/>
          </w:rPr>
          <w:t xml:space="preserve"> </w:t>
        </w:r>
        <w:r w:rsidRPr="00067132">
          <w:rPr>
            <mc:AlternateContent>
              <mc:Choice Requires="w16se"/>
              <mc:Fallback>
                <w:rFonts w:ascii="Segoe UI Emoji" w:eastAsia="Segoe UI Emoji" w:hAnsi="Segoe UI Emoji" w:cs="Segoe UI Emoji"/>
              </mc:Fallback>
            </mc:AlternateContent>
            <w:b/>
            <w:bCs/>
            <w:i/>
            <w:iCs/>
          </w:rPr>
          <mc:AlternateContent>
            <mc:Choice Requires="w16se">
              <w16se:symEx w16se:font="Segoe UI Emoji" w16se:char="1F60A"/>
            </mc:Choice>
            <mc:Fallback>
              <w:t>😊</w:t>
            </mc:Fallback>
          </mc:AlternateContent>
        </w:r>
      </w:ins>
    </w:p>
    <w:p w14:paraId="7A7DA8C8" w14:textId="77777777" w:rsidR="0047044B" w:rsidRPr="005E0107" w:rsidRDefault="0047044B" w:rsidP="0047044B">
      <w:pPr>
        <w:pStyle w:val="ListParagraph"/>
        <w:numPr>
          <w:ilvl w:val="0"/>
          <w:numId w:val="26"/>
        </w:numPr>
        <w:rPr>
          <w:ins w:id="521" w:author="Shubra Singh" w:date="2022-12-20T20:39:00Z"/>
          <w:rFonts w:ascii="Calibri" w:hAnsi="Calibri" w:cs="Calibri"/>
          <w:lang w:eastAsia="en-IN"/>
        </w:rPr>
      </w:pPr>
      <w:ins w:id="522" w:author="Shubra Singh" w:date="2022-12-20T20:39:00Z">
        <w:r>
          <w:rPr>
            <w:rFonts w:ascii="Calibri" w:hAnsi="Calibri" w:cs="Calibri"/>
            <w:lang w:eastAsia="en-IN"/>
          </w:rPr>
          <w:t xml:space="preserve">Go to AWS Console -&gt; </w:t>
        </w:r>
        <w:r w:rsidRPr="00D23705">
          <w:rPr>
            <w:rFonts w:ascii="Calibri" w:hAnsi="Calibri" w:cs="Calibri"/>
            <w:i/>
            <w:iCs/>
            <w:color w:val="2F5496" w:themeColor="accent1" w:themeShade="BF"/>
            <w:lang w:eastAsia="en-IN"/>
          </w:rPr>
          <w:t>CloudFormation</w:t>
        </w:r>
        <w:r>
          <w:rPr>
            <w:rFonts w:ascii="Calibri" w:hAnsi="Calibri" w:cs="Calibri"/>
            <w:i/>
            <w:iCs/>
            <w:color w:val="2F5496" w:themeColor="accent1" w:themeShade="BF"/>
            <w:lang w:eastAsia="en-IN"/>
          </w:rPr>
          <w:t>-</w:t>
        </w:r>
        <w:r w:rsidRPr="00D23705">
          <w:rPr>
            <w:rFonts w:ascii="Calibri" w:hAnsi="Calibri" w:cs="Calibri"/>
            <w:i/>
            <w:iCs/>
            <w:color w:val="2F5496" w:themeColor="accent1" w:themeShade="BF"/>
            <w:lang w:eastAsia="en-IN"/>
          </w:rPr>
          <w:t>&gt; Stacks</w:t>
        </w:r>
        <w:r>
          <w:rPr>
            <w:rFonts w:ascii="Calibri" w:hAnsi="Calibri" w:cs="Calibri"/>
            <w:i/>
            <w:iCs/>
            <w:color w:val="2F5496" w:themeColor="accent1" w:themeShade="BF"/>
            <w:lang w:eastAsia="en-IN"/>
          </w:rPr>
          <w:t>-</w:t>
        </w:r>
        <w:r w:rsidRPr="00D23705">
          <w:rPr>
            <w:rFonts w:ascii="Calibri" w:hAnsi="Calibri" w:cs="Calibri"/>
            <w:i/>
            <w:iCs/>
            <w:color w:val="2F5496" w:themeColor="accent1" w:themeShade="BF"/>
            <w:lang w:eastAsia="en-IN"/>
          </w:rPr>
          <w:t xml:space="preserve">&gt; </w:t>
        </w:r>
        <w:r>
          <w:rPr>
            <w:rFonts w:ascii="Calibri" w:hAnsi="Calibri" w:cs="Calibri"/>
            <w:i/>
            <w:iCs/>
            <w:color w:val="2F5496" w:themeColor="accent1" w:themeShade="BF"/>
            <w:lang w:eastAsia="en-IN"/>
          </w:rPr>
          <w:t>{stack name}</w:t>
        </w:r>
      </w:ins>
    </w:p>
    <w:p w14:paraId="7D189E3B" w14:textId="07F17CA2" w:rsidR="004E3EE2" w:rsidDel="0047044B" w:rsidRDefault="004E3EE2" w:rsidP="004E3EE2">
      <w:pPr>
        <w:pStyle w:val="ListParagraph"/>
        <w:rPr>
          <w:del w:id="523" w:author="Shubra Singh" w:date="2022-12-20T20:40:00Z"/>
          <w:szCs w:val="28"/>
        </w:rPr>
      </w:pPr>
    </w:p>
    <w:p w14:paraId="347B39BE" w14:textId="7C09B7B2" w:rsidR="004E3EE2" w:rsidDel="0047044B" w:rsidRDefault="004E3EE2" w:rsidP="004E3EE2">
      <w:pPr>
        <w:pStyle w:val="ListParagraph"/>
        <w:rPr>
          <w:del w:id="524" w:author="Shubra Singh" w:date="2022-12-20T20:40:00Z"/>
          <w:szCs w:val="28"/>
        </w:rPr>
      </w:pPr>
      <w:del w:id="525" w:author="Shubra Singh" w:date="2022-12-20T20:39:00Z">
        <w:r w:rsidRPr="00F278CB" w:rsidDel="0047044B">
          <w:rPr>
            <w:noProof/>
          </w:rPr>
          <w:drawing>
            <wp:inline distT="0" distB="0" distL="0" distR="0" wp14:anchorId="4F4824F5" wp14:editId="17F5B80C">
              <wp:extent cx="5731510" cy="3460115"/>
              <wp:effectExtent l="0" t="0" r="254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60115"/>
                      </a:xfrm>
                      <a:prstGeom prst="rect">
                        <a:avLst/>
                      </a:prstGeom>
                    </pic:spPr>
                  </pic:pic>
                </a:graphicData>
              </a:graphic>
            </wp:inline>
          </w:drawing>
        </w:r>
      </w:del>
    </w:p>
    <w:p w14:paraId="7662EEAF" w14:textId="4BC270A1" w:rsidR="004E3EE2" w:rsidDel="0047044B" w:rsidRDefault="004E3EE2" w:rsidP="004E3EE2">
      <w:pPr>
        <w:pStyle w:val="ListParagraph"/>
        <w:jc w:val="both"/>
        <w:rPr>
          <w:del w:id="526" w:author="Shubra Singh" w:date="2022-12-20T20:39:00Z"/>
        </w:rPr>
      </w:pPr>
      <w:del w:id="527" w:author="Shubra Singh" w:date="2022-12-20T20:39:00Z">
        <w:r w:rsidDel="0047044B">
          <w:delText>Note: User can add new values of below parameters or can use provided default values.</w:delText>
        </w:r>
      </w:del>
    </w:p>
    <w:p w14:paraId="4C6BA669" w14:textId="0CF86A73" w:rsidR="004E3EE2" w:rsidDel="0047044B" w:rsidRDefault="004E3EE2" w:rsidP="004E3EE2">
      <w:pPr>
        <w:pStyle w:val="ListParagraph"/>
        <w:jc w:val="both"/>
        <w:rPr>
          <w:del w:id="528" w:author="Shubra Singh" w:date="2022-12-20T20:39:00Z"/>
        </w:rPr>
      </w:pPr>
      <w:del w:id="529" w:author="Shubra Singh" w:date="2022-12-20T20:39:00Z">
        <w:r w:rsidDel="0047044B">
          <w:delText>Note: User can add a resource group tag or resource tag key and value in KeyName and KeyValue.</w:delText>
        </w:r>
      </w:del>
    </w:p>
    <w:p w14:paraId="58DBE747" w14:textId="20EC495B" w:rsidR="004E3EE2" w:rsidDel="0047044B" w:rsidRDefault="004E3EE2" w:rsidP="004E3EE2">
      <w:pPr>
        <w:jc w:val="both"/>
        <w:rPr>
          <w:del w:id="530" w:author="Shubra Singh" w:date="2022-12-20T20:40:00Z"/>
        </w:rPr>
      </w:pPr>
      <w:del w:id="531" w:author="Shubra Singh" w:date="2022-12-20T20:39:00Z">
        <w:r w:rsidRPr="00DF5F56" w:rsidDel="0047044B">
          <w:rPr>
            <w:noProof/>
          </w:rPr>
          <w:drawing>
            <wp:inline distT="0" distB="0" distL="0" distR="0" wp14:anchorId="3842078F" wp14:editId="23C6EC0F">
              <wp:extent cx="5731510" cy="391731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917315"/>
                      </a:xfrm>
                      <a:prstGeom prst="rect">
                        <a:avLst/>
                      </a:prstGeom>
                    </pic:spPr>
                  </pic:pic>
                </a:graphicData>
              </a:graphic>
            </wp:inline>
          </w:drawing>
        </w:r>
      </w:del>
    </w:p>
    <w:p w14:paraId="07448688" w14:textId="77777777" w:rsidR="004E3EE2" w:rsidRPr="00631172" w:rsidDel="0047044B" w:rsidRDefault="004E3EE2" w:rsidP="004E3EE2">
      <w:pPr>
        <w:pStyle w:val="ListParagraph"/>
        <w:rPr>
          <w:del w:id="532" w:author="Shubra Singh" w:date="2022-12-20T20:40:00Z"/>
          <w:szCs w:val="28"/>
        </w:rPr>
      </w:pPr>
    </w:p>
    <w:p w14:paraId="6AE9CCEC" w14:textId="5C8BE5D1" w:rsidR="004E3EE2" w:rsidDel="0047044B" w:rsidRDefault="004E3EE2" w:rsidP="004E3EE2">
      <w:pPr>
        <w:rPr>
          <w:del w:id="533" w:author="Shubra Singh" w:date="2022-12-20T20:40:00Z"/>
          <w:noProof/>
        </w:rPr>
      </w:pPr>
      <w:del w:id="534" w:author="Shubra Singh" w:date="2022-12-20T20:40:00Z">
        <w:r w:rsidRPr="000F3150" w:rsidDel="0047044B">
          <w:rPr>
            <w:noProof/>
          </w:rPr>
          <w:delText xml:space="preserve"> </w:delText>
        </w:r>
      </w:del>
      <w:del w:id="535" w:author="Shubra Singh" w:date="2022-12-20T20:39:00Z">
        <w:r w:rsidRPr="00493A2D" w:rsidDel="0047044B">
          <w:rPr>
            <w:noProof/>
          </w:rPr>
          <w:drawing>
            <wp:inline distT="0" distB="0" distL="0" distR="0" wp14:anchorId="329870A2" wp14:editId="53606242">
              <wp:extent cx="5731510" cy="309118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91180"/>
                      </a:xfrm>
                      <a:prstGeom prst="rect">
                        <a:avLst/>
                      </a:prstGeom>
                    </pic:spPr>
                  </pic:pic>
                </a:graphicData>
              </a:graphic>
            </wp:inline>
          </w:drawing>
        </w:r>
      </w:del>
    </w:p>
    <w:p w14:paraId="4C238E33" w14:textId="7DFC6F1E" w:rsidR="00844D13" w:rsidRPr="004E3EE2" w:rsidDel="0047044B" w:rsidRDefault="004E3EE2" w:rsidP="004E3EE2">
      <w:pPr>
        <w:rPr>
          <w:del w:id="536" w:author="Shubra Singh" w:date="2022-12-20T20:40:00Z"/>
        </w:rPr>
      </w:pPr>
      <w:del w:id="537" w:author="Shubra Singh" w:date="2022-12-20T20:39:00Z">
        <w:r w:rsidRPr="00493A2D" w:rsidDel="0047044B">
          <w:rPr>
            <w:noProof/>
          </w:rPr>
          <w:drawing>
            <wp:inline distT="0" distB="0" distL="0" distR="0" wp14:anchorId="4B00F34C" wp14:editId="46C9F59F">
              <wp:extent cx="5731510" cy="17157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715770"/>
                      </a:xfrm>
                      <a:prstGeom prst="rect">
                        <a:avLst/>
                      </a:prstGeom>
                    </pic:spPr>
                  </pic:pic>
                </a:graphicData>
              </a:graphic>
            </wp:inline>
          </w:drawing>
        </w:r>
      </w:del>
    </w:p>
    <w:p w14:paraId="24817C65" w14:textId="15618C5D" w:rsidR="006221F1" w:rsidRPr="00C76A41" w:rsidDel="0047044B" w:rsidRDefault="00AE2466" w:rsidP="00C76A41">
      <w:pPr>
        <w:pStyle w:val="Heading2"/>
        <w:rPr>
          <w:del w:id="538" w:author="Shubra Singh" w:date="2022-12-20T20:39:00Z"/>
          <w:rFonts w:eastAsia="Times New Roman"/>
          <w:sz w:val="28"/>
          <w:szCs w:val="28"/>
        </w:rPr>
      </w:pPr>
      <w:del w:id="539" w:author="Shubra Singh" w:date="2022-12-20T20:39:00Z">
        <w:r w:rsidRPr="00C76A41" w:rsidDel="0047044B">
          <w:rPr>
            <w:rFonts w:eastAsia="Times New Roman"/>
            <w:sz w:val="28"/>
            <w:szCs w:val="28"/>
          </w:rPr>
          <w:delText>Verify</w:delText>
        </w:r>
      </w:del>
    </w:p>
    <w:p w14:paraId="3F3ABF4C" w14:textId="2DBD32EA" w:rsidR="001709C0" w:rsidDel="0047044B" w:rsidRDefault="00EA104A" w:rsidP="00B02289">
      <w:pPr>
        <w:pStyle w:val="ListParagraph"/>
        <w:numPr>
          <w:ilvl w:val="0"/>
          <w:numId w:val="26"/>
        </w:numPr>
        <w:rPr>
          <w:del w:id="540" w:author="Shubra Singh" w:date="2022-12-20T20:39:00Z"/>
          <w:rFonts w:ascii="Calibri" w:hAnsi="Calibri" w:cs="Calibri"/>
          <w:lang w:eastAsia="en-IN"/>
        </w:rPr>
      </w:pPr>
      <w:del w:id="541" w:author="Shubra Singh" w:date="2022-12-20T20:39:00Z">
        <w:r w:rsidRPr="00EA104A" w:rsidDel="0047044B">
          <w:rPr>
            <w:rFonts w:ascii="Calibri" w:hAnsi="Calibri" w:cs="Calibri"/>
            <w:lang w:eastAsia="en-IN"/>
          </w:rPr>
          <w:delText>All the resources are created.</w:delText>
        </w:r>
      </w:del>
    </w:p>
    <w:p w14:paraId="1DE075EE" w14:textId="105BA1AF" w:rsidR="005875BE" w:rsidDel="0047044B" w:rsidRDefault="005875BE" w:rsidP="005875BE">
      <w:pPr>
        <w:pStyle w:val="ListParagraph"/>
        <w:numPr>
          <w:ilvl w:val="0"/>
          <w:numId w:val="26"/>
        </w:numPr>
        <w:rPr>
          <w:del w:id="542" w:author="Shubra Singh" w:date="2022-12-20T20:39:00Z"/>
          <w:rFonts w:ascii="Calibri" w:hAnsi="Calibri" w:cs="Calibri"/>
          <w:i/>
          <w:iCs/>
          <w:color w:val="2F5496" w:themeColor="accent1" w:themeShade="BF"/>
          <w:lang w:eastAsia="en-IN"/>
        </w:rPr>
      </w:pPr>
      <w:del w:id="543" w:author="Shubra Singh" w:date="2022-12-20T20:39:00Z">
        <w:r w:rsidDel="0047044B">
          <w:rPr>
            <w:rFonts w:ascii="Calibri" w:hAnsi="Calibri" w:cs="Calibri"/>
            <w:lang w:eastAsia="en-IN"/>
          </w:rPr>
          <w:delText xml:space="preserve">You can verify on path: </w:delText>
        </w:r>
        <w:r w:rsidRPr="00A15FEC" w:rsidDel="0047044B">
          <w:rPr>
            <w:rFonts w:ascii="Calibri" w:hAnsi="Calibri" w:cs="Calibri"/>
            <w:i/>
            <w:iCs/>
            <w:color w:val="4472C4" w:themeColor="accent1"/>
            <w:lang w:eastAsia="en-IN"/>
          </w:rPr>
          <w:delText>CloudFormation&gt;&gt; Stacks&gt;&gt;</w:delText>
        </w:r>
        <w:r w:rsidR="00C4014D" w:rsidDel="0047044B">
          <w:rPr>
            <w:rFonts w:ascii="Calibri" w:hAnsi="Calibri" w:cs="Calibri"/>
            <w:i/>
            <w:iCs/>
            <w:color w:val="4472C4" w:themeColor="accent1"/>
            <w:lang w:eastAsia="en-IN"/>
          </w:rPr>
          <w:delText>{</w:delText>
        </w:r>
        <w:r w:rsidRPr="00A15FEC" w:rsidDel="0047044B">
          <w:rPr>
            <w:rFonts w:ascii="Calibri" w:hAnsi="Calibri" w:cs="Calibri"/>
            <w:i/>
            <w:iCs/>
            <w:color w:val="4472C4" w:themeColor="accent1"/>
            <w:lang w:eastAsia="en-IN"/>
          </w:rPr>
          <w:delText>stack</w:delText>
        </w:r>
        <w:r w:rsidR="00C4014D" w:rsidDel="0047044B">
          <w:rPr>
            <w:rFonts w:ascii="Calibri" w:hAnsi="Calibri" w:cs="Calibri"/>
            <w:i/>
            <w:iCs/>
            <w:color w:val="4472C4" w:themeColor="accent1"/>
            <w:lang w:eastAsia="en-IN"/>
          </w:rPr>
          <w:delText xml:space="preserve"> name}</w:delText>
        </w:r>
      </w:del>
    </w:p>
    <w:p w14:paraId="11F7CFF6" w14:textId="1BD933B5" w:rsidR="004E3EE2" w:rsidRDefault="004E3EE2">
      <w:pPr>
        <w:jc w:val="both"/>
        <w:rPr>
          <w:rFonts w:eastAsia="Times New Roman"/>
          <w:sz w:val="18"/>
          <w:szCs w:val="18"/>
          <w:lang w:eastAsia="en-IN"/>
        </w:rPr>
        <w:pPrChange w:id="544" w:author="Shubra Singh" w:date="2022-12-20T20:40:00Z">
          <w:pPr/>
        </w:pPrChange>
      </w:pPr>
      <w:del w:id="545" w:author="Shubra Singh" w:date="2022-12-20T20:40:00Z">
        <w:r w:rsidDel="0047044B">
          <w:rPr>
            <w:rFonts w:ascii="Calibri" w:hAnsi="Calibri" w:cs="Calibri"/>
            <w:lang w:eastAsia="en-IN"/>
          </w:rPr>
          <w:delText xml:space="preserve"> </w:delText>
        </w:r>
      </w:del>
      <w:r>
        <w:rPr>
          <w:rFonts w:ascii="Calibri" w:hAnsi="Calibri" w:cs="Calibri"/>
          <w:lang w:eastAsia="en-IN"/>
        </w:rPr>
        <w:t xml:space="preserve">   </w:t>
      </w:r>
      <w:r w:rsidRPr="00DF5F56">
        <w:rPr>
          <w:rFonts w:eastAsia="Times New Roman"/>
          <w:noProof/>
          <w:sz w:val="18"/>
          <w:szCs w:val="18"/>
          <w:lang w:eastAsia="en-IN"/>
        </w:rPr>
        <w:drawing>
          <wp:inline distT="0" distB="0" distL="0" distR="0" wp14:anchorId="796A26A0" wp14:editId="7858CF71">
            <wp:extent cx="5731510" cy="3122295"/>
            <wp:effectExtent l="0" t="0" r="254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22295"/>
                    </a:xfrm>
                    <a:prstGeom prst="rect">
                      <a:avLst/>
                    </a:prstGeom>
                  </pic:spPr>
                </pic:pic>
              </a:graphicData>
            </a:graphic>
          </wp:inline>
        </w:drawing>
      </w:r>
    </w:p>
    <w:p w14:paraId="5D001DAE" w14:textId="604079AA" w:rsidR="00604774" w:rsidRDefault="004E3EE2" w:rsidP="00604774">
      <w:pPr>
        <w:rPr>
          <w:ins w:id="546" w:author="Shubra Singh" w:date="2022-12-20T20:40:00Z"/>
          <w:rFonts w:eastAsia="Times New Roman"/>
          <w:sz w:val="18"/>
          <w:szCs w:val="18"/>
          <w:lang w:eastAsia="en-IN"/>
        </w:rPr>
      </w:pPr>
      <w:r w:rsidRPr="00787872">
        <w:rPr>
          <w:rFonts w:eastAsia="Times New Roman"/>
          <w:noProof/>
          <w:sz w:val="18"/>
          <w:szCs w:val="18"/>
          <w:lang w:eastAsia="en-IN"/>
        </w:rPr>
        <w:drawing>
          <wp:inline distT="0" distB="0" distL="0" distR="0" wp14:anchorId="021B240E" wp14:editId="6642E641">
            <wp:extent cx="5731510" cy="1274445"/>
            <wp:effectExtent l="0" t="0" r="254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74445"/>
                    </a:xfrm>
                    <a:prstGeom prst="rect">
                      <a:avLst/>
                    </a:prstGeom>
                  </pic:spPr>
                </pic:pic>
              </a:graphicData>
            </a:graphic>
          </wp:inline>
        </w:drawing>
      </w:r>
    </w:p>
    <w:p w14:paraId="3CD70840" w14:textId="77777777" w:rsidR="0047044B" w:rsidRPr="00823E8C" w:rsidRDefault="0047044B" w:rsidP="0047044B">
      <w:pPr>
        <w:rPr>
          <w:ins w:id="547" w:author="Shubra Singh" w:date="2022-12-20T20:40:00Z"/>
          <w:rFonts w:eastAsia="Times New Roman"/>
          <w:szCs w:val="28"/>
          <w:lang w:eastAsia="en-IN"/>
        </w:rPr>
      </w:pPr>
      <w:ins w:id="548" w:author="Shubra Singh" w:date="2022-12-20T20:40:00Z">
        <w:r>
          <w:rPr>
            <w:rFonts w:eastAsia="Times New Roman"/>
            <w:szCs w:val="28"/>
            <w:lang w:eastAsia="en-IN"/>
          </w:rPr>
          <w:t xml:space="preserve">15) </w:t>
        </w:r>
        <w:r w:rsidRPr="00823E8C">
          <w:rPr>
            <w:rFonts w:eastAsia="Times New Roman"/>
            <w:szCs w:val="28"/>
            <w:lang w:eastAsia="en-IN"/>
          </w:rPr>
          <w:t>Verify all above resources created.</w:t>
        </w:r>
      </w:ins>
    </w:p>
    <w:p w14:paraId="2064557F" w14:textId="77777777" w:rsidR="0047044B" w:rsidRPr="007920EA" w:rsidRDefault="0047044B" w:rsidP="0047044B">
      <w:pPr>
        <w:rPr>
          <w:ins w:id="549" w:author="Shubra Singh" w:date="2022-12-20T20:40:00Z"/>
          <w:b/>
          <w:bCs/>
          <w:i/>
          <w:iCs/>
        </w:rPr>
      </w:pPr>
      <w:ins w:id="550" w:author="Shubra Singh" w:date="2022-12-20T20:40:00Z">
        <w:r w:rsidRPr="002052F3">
          <w:rPr>
            <w:b/>
            <w:bCs/>
            <w:i/>
            <w:iCs/>
          </w:rPr>
          <w:t>Verify status check</w:t>
        </w:r>
        <w:r>
          <w:rPr>
            <w:b/>
            <w:bCs/>
            <w:i/>
            <w:iCs/>
          </w:rPr>
          <w:t xml:space="preserve"> of </w:t>
        </w:r>
        <w:proofErr w:type="spellStart"/>
        <w:r>
          <w:rPr>
            <w:b/>
            <w:bCs/>
            <w:i/>
            <w:iCs/>
          </w:rPr>
          <w:t>vThunder</w:t>
        </w:r>
        <w:proofErr w:type="spellEnd"/>
        <w:r>
          <w:rPr>
            <w:b/>
            <w:bCs/>
            <w:i/>
            <w:iCs/>
          </w:rPr>
          <w:t xml:space="preserve"> instance we created. </w:t>
        </w:r>
      </w:ins>
    </w:p>
    <w:p w14:paraId="44309F3C" w14:textId="77777777" w:rsidR="0047044B" w:rsidRPr="002052F3" w:rsidRDefault="0047044B" w:rsidP="0047044B">
      <w:pPr>
        <w:spacing w:after="0" w:line="240" w:lineRule="auto"/>
        <w:jc w:val="both"/>
        <w:textAlignment w:val="baseline"/>
        <w:rPr>
          <w:ins w:id="551" w:author="Shubra Singh" w:date="2022-12-20T20:40:00Z"/>
          <w:rFonts w:ascii="Calibri" w:eastAsia="Times New Roman" w:hAnsi="Calibri" w:cs="Calibri"/>
          <w:i/>
          <w:iCs/>
          <w:color w:val="4472C4" w:themeColor="accent1"/>
          <w:szCs w:val="28"/>
          <w:lang w:eastAsia="en-IN"/>
        </w:rPr>
      </w:pPr>
      <w:ins w:id="552" w:author="Shubra Singh" w:date="2022-12-20T20:40:00Z">
        <w:r w:rsidRPr="002D23B0">
          <w:rPr>
            <w:rFonts w:ascii="Calibri" w:eastAsia="Times New Roman" w:hAnsi="Calibri" w:cs="Calibri"/>
            <w:color w:val="4472C4" w:themeColor="accent1"/>
            <w:szCs w:val="28"/>
            <w:lang w:eastAsia="en-IN"/>
          </w:rPr>
          <w:t>EC2</w:t>
        </w:r>
        <w:r>
          <w:rPr>
            <w:rFonts w:ascii="Calibri" w:eastAsia="Times New Roman" w:hAnsi="Calibri" w:cs="Calibri"/>
            <w:color w:val="4472C4" w:themeColor="accent1"/>
            <w:szCs w:val="28"/>
            <w:lang w:eastAsia="en-IN"/>
          </w:rPr>
          <w:t>-</w:t>
        </w:r>
        <w:r w:rsidRPr="002D23B0">
          <w:rPr>
            <w:rFonts w:ascii="Calibri" w:eastAsia="Times New Roman" w:hAnsi="Calibri" w:cs="Calibri"/>
            <w:color w:val="4472C4" w:themeColor="accent1"/>
            <w:szCs w:val="28"/>
            <w:lang w:eastAsia="en-IN"/>
          </w:rPr>
          <w:t xml:space="preserve">&gt; </w:t>
        </w:r>
        <w:r w:rsidRPr="00A15FEC">
          <w:rPr>
            <w:rFonts w:ascii="Calibri" w:eastAsia="Times New Roman" w:hAnsi="Calibri" w:cs="Calibri"/>
            <w:color w:val="4472C4" w:themeColor="accent1"/>
            <w:szCs w:val="28"/>
            <w:lang w:eastAsia="en-IN"/>
          </w:rPr>
          <w:t>Instances</w:t>
        </w:r>
        <w:r>
          <w:rPr>
            <w:rFonts w:ascii="Calibri" w:eastAsia="Times New Roman" w:hAnsi="Calibri" w:cs="Calibri"/>
            <w:i/>
            <w:iCs/>
            <w:color w:val="4472C4" w:themeColor="accent1"/>
            <w:szCs w:val="28"/>
            <w:lang w:eastAsia="en-IN"/>
          </w:rPr>
          <w:t>-</w:t>
        </w:r>
        <w:r w:rsidRPr="00A15FEC">
          <w:rPr>
            <w:rFonts w:ascii="Calibri" w:eastAsia="Times New Roman" w:hAnsi="Calibri" w:cs="Calibri"/>
            <w:i/>
            <w:iCs/>
            <w:color w:val="4472C4" w:themeColor="accent1"/>
            <w:szCs w:val="28"/>
            <w:lang w:eastAsia="en-IN"/>
          </w:rPr>
          <w:t xml:space="preserve">&gt; </w:t>
        </w:r>
        <w:r>
          <w:rPr>
            <w:i/>
            <w:iCs/>
            <w:color w:val="4472C4" w:themeColor="accent1"/>
          </w:rPr>
          <w:t>&lt;</w:t>
        </w:r>
        <w:proofErr w:type="spellStart"/>
        <w:r>
          <w:rPr>
            <w:i/>
            <w:iCs/>
            <w:color w:val="4472C4" w:themeColor="accent1"/>
          </w:rPr>
          <w:t>vth</w:t>
        </w:r>
        <w:proofErr w:type="spellEnd"/>
        <w:r>
          <w:rPr>
            <w:i/>
            <w:iCs/>
            <w:color w:val="4472C4" w:themeColor="accent1"/>
          </w:rPr>
          <w:t>&gt;</w:t>
        </w:r>
        <w:r w:rsidRPr="00A15FEC">
          <w:rPr>
            <w:rFonts w:ascii="Calibri" w:eastAsia="Times New Roman" w:hAnsi="Calibri" w:cs="Calibri"/>
            <w:i/>
            <w:iCs/>
            <w:color w:val="4472C4" w:themeColor="accent1"/>
            <w:szCs w:val="28"/>
            <w:lang w:eastAsia="en-IN"/>
          </w:rPr>
          <w:t>-inst1</w:t>
        </w:r>
      </w:ins>
    </w:p>
    <w:p w14:paraId="1859A02F" w14:textId="77777777" w:rsidR="0047044B" w:rsidRPr="00182A0C" w:rsidRDefault="0047044B" w:rsidP="0047044B">
      <w:pPr>
        <w:spacing w:after="0" w:line="240" w:lineRule="auto"/>
        <w:jc w:val="both"/>
        <w:textAlignment w:val="baseline"/>
        <w:rPr>
          <w:ins w:id="553" w:author="Shubra Singh" w:date="2022-12-20T20:40:00Z"/>
          <w:rFonts w:ascii="Segoe UI" w:eastAsia="Times New Roman" w:hAnsi="Segoe UI" w:cs="Segoe UI"/>
          <w:szCs w:val="28"/>
          <w:lang w:eastAsia="en-IN"/>
        </w:rPr>
      </w:pPr>
      <w:ins w:id="554" w:author="Shubra Singh" w:date="2022-12-20T20:40:00Z">
        <w:r w:rsidRPr="002052F3">
          <w:rPr>
            <w:rFonts w:ascii="Calibri" w:eastAsia="Times New Roman" w:hAnsi="Calibri" w:cs="Calibri"/>
            <w:szCs w:val="28"/>
            <w:lang w:eastAsia="en-IN"/>
          </w:rPr>
          <w:t>Open any browser and type http://&lt;vthunder_public_IP&gt;</w:t>
        </w:r>
        <w:r w:rsidRPr="00182A0C">
          <w:rPr>
            <w:rFonts w:ascii="Calibri" w:eastAsia="Times New Roman" w:hAnsi="Calibri" w:cs="Calibri"/>
            <w:szCs w:val="28"/>
            <w:lang w:eastAsia="en-IN"/>
          </w:rPr>
          <w:t>  </w:t>
        </w:r>
      </w:ins>
    </w:p>
    <w:p w14:paraId="4162E751" w14:textId="77777777" w:rsidR="0047044B" w:rsidRPr="00182A0C" w:rsidRDefault="0047044B" w:rsidP="0047044B">
      <w:pPr>
        <w:spacing w:after="0" w:line="240" w:lineRule="auto"/>
        <w:jc w:val="both"/>
        <w:textAlignment w:val="baseline"/>
        <w:rPr>
          <w:ins w:id="555" w:author="Shubra Singh" w:date="2022-12-20T20:40:00Z"/>
          <w:rFonts w:ascii="Segoe UI" w:eastAsia="Times New Roman" w:hAnsi="Segoe UI" w:cs="Segoe UI"/>
          <w:szCs w:val="28"/>
          <w:lang w:eastAsia="en-IN"/>
        </w:rPr>
      </w:pPr>
      <w:ins w:id="556" w:author="Shubra Singh" w:date="2022-12-20T20:40:00Z">
        <w:r w:rsidRPr="00182A0C">
          <w:rPr>
            <w:rFonts w:ascii="Calibri" w:eastAsia="Times New Roman" w:hAnsi="Calibri" w:cs="Calibri"/>
            <w:szCs w:val="28"/>
            <w:lang w:eastAsia="en-IN"/>
          </w:rPr>
          <w:t>Enter username – admin </w:t>
        </w:r>
      </w:ins>
    </w:p>
    <w:p w14:paraId="0A50E9C4" w14:textId="77777777" w:rsidR="0047044B" w:rsidRDefault="0047044B" w:rsidP="0047044B">
      <w:pPr>
        <w:spacing w:after="0" w:line="240" w:lineRule="auto"/>
        <w:jc w:val="both"/>
        <w:textAlignment w:val="baseline"/>
        <w:rPr>
          <w:ins w:id="557" w:author="Shubra Singh" w:date="2022-12-20T20:40:00Z"/>
          <w:rFonts w:ascii="Calibri" w:eastAsia="Times New Roman" w:hAnsi="Calibri" w:cs="Calibri"/>
          <w:szCs w:val="28"/>
          <w:lang w:eastAsia="en-IN"/>
        </w:rPr>
      </w:pPr>
      <w:ins w:id="558" w:author="Shubra Singh" w:date="2022-12-20T20:40:00Z">
        <w:r w:rsidRPr="00182A0C">
          <w:rPr>
            <w:rFonts w:ascii="Calibri" w:eastAsia="Times New Roman" w:hAnsi="Calibri" w:cs="Calibri"/>
            <w:szCs w:val="28"/>
            <w:lang w:eastAsia="en-IN"/>
          </w:rPr>
          <w:t xml:space="preserve">Enter Password – </w:t>
        </w:r>
        <w:r w:rsidRPr="002052F3">
          <w:rPr>
            <w:rFonts w:ascii="Calibri" w:eastAsia="Times New Roman" w:hAnsi="Calibri" w:cs="Calibri"/>
            <w:szCs w:val="28"/>
            <w:lang w:eastAsia="en-IN"/>
          </w:rPr>
          <w:t>{</w:t>
        </w:r>
        <w:r>
          <w:rPr>
            <w:rFonts w:ascii="Calibri" w:eastAsia="Times New Roman" w:hAnsi="Calibri" w:cs="Calibri"/>
            <w:szCs w:val="28"/>
            <w:lang w:eastAsia="en-IN"/>
          </w:rPr>
          <w:t xml:space="preserve">ec2 </w:t>
        </w:r>
        <w:r w:rsidRPr="002052F3">
          <w:rPr>
            <w:rFonts w:ascii="Calibri" w:eastAsia="Times New Roman" w:hAnsi="Calibri" w:cs="Calibri"/>
            <w:szCs w:val="28"/>
            <w:lang w:eastAsia="en-IN"/>
          </w:rPr>
          <w:t>instance</w:t>
        </w:r>
        <w:r>
          <w:rPr>
            <w:rFonts w:ascii="Calibri" w:eastAsia="Times New Roman" w:hAnsi="Calibri" w:cs="Calibri"/>
            <w:szCs w:val="28"/>
            <w:lang w:eastAsia="en-IN"/>
          </w:rPr>
          <w:t xml:space="preserve"> </w:t>
        </w:r>
        <w:r w:rsidRPr="002052F3">
          <w:rPr>
            <w:rFonts w:ascii="Calibri" w:eastAsia="Times New Roman" w:hAnsi="Calibri" w:cs="Calibri"/>
            <w:szCs w:val="28"/>
            <w:lang w:eastAsia="en-IN"/>
          </w:rPr>
          <w:t>id}</w:t>
        </w:r>
        <w:r w:rsidRPr="00182A0C">
          <w:rPr>
            <w:rFonts w:ascii="Calibri" w:eastAsia="Times New Roman" w:hAnsi="Calibri" w:cs="Calibri"/>
            <w:szCs w:val="28"/>
            <w:lang w:eastAsia="en-IN"/>
          </w:rPr>
          <w:t xml:space="preserve"> </w:t>
        </w:r>
      </w:ins>
    </w:p>
    <w:p w14:paraId="24886047" w14:textId="77777777" w:rsidR="0047044B" w:rsidRPr="00604774" w:rsidRDefault="0047044B" w:rsidP="00604774">
      <w:pPr>
        <w:rPr>
          <w:rFonts w:eastAsia="Times New Roman"/>
          <w:sz w:val="18"/>
          <w:szCs w:val="18"/>
          <w:lang w:eastAsia="en-IN"/>
        </w:rPr>
      </w:pPr>
    </w:p>
    <w:p w14:paraId="11C9A5B1" w14:textId="626A48B7" w:rsidR="001709C0" w:rsidRPr="00182A0C" w:rsidDel="0047044B" w:rsidRDefault="001709C0" w:rsidP="00DE69C5">
      <w:pPr>
        <w:spacing w:after="0" w:line="240" w:lineRule="auto"/>
        <w:jc w:val="both"/>
        <w:textAlignment w:val="baseline"/>
        <w:rPr>
          <w:del w:id="559" w:author="Shubra Singh" w:date="2022-12-20T20:40:00Z"/>
          <w:rFonts w:ascii="Segoe UI" w:eastAsia="Times New Roman" w:hAnsi="Segoe UI" w:cs="Segoe UI"/>
          <w:szCs w:val="28"/>
          <w:lang w:eastAsia="en-IN"/>
        </w:rPr>
      </w:pPr>
      <w:del w:id="560" w:author="Shubra Singh" w:date="2022-12-20T20:40:00Z">
        <w:r w:rsidRPr="00182A0C" w:rsidDel="0047044B">
          <w:rPr>
            <w:rFonts w:ascii="Calibri" w:eastAsia="Times New Roman" w:hAnsi="Calibri" w:cs="Calibri"/>
            <w:szCs w:val="28"/>
            <w:lang w:eastAsia="en-IN"/>
          </w:rPr>
          <w:lastRenderedPageBreak/>
          <w:delText>Open any browser and type http://&lt;</w:delText>
        </w:r>
        <w:r w:rsidRPr="007B0623" w:rsidDel="0047044B">
          <w:rPr>
            <w:rFonts w:ascii="Calibri" w:eastAsia="Times New Roman" w:hAnsi="Calibri" w:cs="Calibri"/>
            <w:szCs w:val="28"/>
            <w:lang w:eastAsia="en-IN"/>
          </w:rPr>
          <w:delText>vthunder_public_IP&gt;</w:delText>
        </w:r>
        <w:r w:rsidRPr="00182A0C" w:rsidDel="0047044B">
          <w:rPr>
            <w:rFonts w:ascii="Calibri" w:eastAsia="Times New Roman" w:hAnsi="Calibri" w:cs="Calibri"/>
            <w:szCs w:val="28"/>
            <w:lang w:eastAsia="en-IN"/>
          </w:rPr>
          <w:delText>  </w:delText>
        </w:r>
      </w:del>
    </w:p>
    <w:p w14:paraId="7FE63F9A" w14:textId="686E2950" w:rsidR="001709C0" w:rsidRPr="00182A0C" w:rsidDel="0047044B" w:rsidRDefault="001709C0" w:rsidP="00DE69C5">
      <w:pPr>
        <w:spacing w:after="0" w:line="240" w:lineRule="auto"/>
        <w:jc w:val="both"/>
        <w:textAlignment w:val="baseline"/>
        <w:rPr>
          <w:del w:id="561" w:author="Shubra Singh" w:date="2022-12-20T20:40:00Z"/>
          <w:rFonts w:ascii="Segoe UI" w:eastAsia="Times New Roman" w:hAnsi="Segoe UI" w:cs="Segoe UI"/>
          <w:szCs w:val="28"/>
          <w:lang w:eastAsia="en-IN"/>
        </w:rPr>
      </w:pPr>
      <w:del w:id="562" w:author="Shubra Singh" w:date="2022-12-20T20:40:00Z">
        <w:r w:rsidRPr="00182A0C" w:rsidDel="0047044B">
          <w:rPr>
            <w:rFonts w:ascii="Calibri" w:eastAsia="Times New Roman" w:hAnsi="Calibri" w:cs="Calibri"/>
            <w:szCs w:val="28"/>
            <w:lang w:eastAsia="en-IN"/>
          </w:rPr>
          <w:delText>Enter username – admin </w:delText>
        </w:r>
      </w:del>
    </w:p>
    <w:p w14:paraId="3F230203" w14:textId="0E012FFB" w:rsidR="001709C0" w:rsidDel="0047044B" w:rsidRDefault="001709C0" w:rsidP="00DE69C5">
      <w:pPr>
        <w:spacing w:after="0" w:line="240" w:lineRule="auto"/>
        <w:jc w:val="both"/>
        <w:textAlignment w:val="baseline"/>
        <w:rPr>
          <w:del w:id="563" w:author="Shubra Singh" w:date="2022-12-20T20:40:00Z"/>
          <w:rFonts w:ascii="Calibri" w:eastAsia="Times New Roman" w:hAnsi="Calibri" w:cs="Calibri"/>
          <w:szCs w:val="28"/>
          <w:lang w:eastAsia="en-IN"/>
        </w:rPr>
      </w:pPr>
      <w:del w:id="564" w:author="Shubra Singh" w:date="2022-12-20T20:40:00Z">
        <w:r w:rsidRPr="00182A0C" w:rsidDel="0047044B">
          <w:rPr>
            <w:rFonts w:ascii="Calibri" w:eastAsia="Times New Roman" w:hAnsi="Calibri" w:cs="Calibri"/>
            <w:szCs w:val="28"/>
            <w:lang w:eastAsia="en-IN"/>
          </w:rPr>
          <w:delText xml:space="preserve">Enter Password – {instance id} </w:delText>
        </w:r>
      </w:del>
    </w:p>
    <w:p w14:paraId="4BBD2153" w14:textId="13247E31" w:rsidR="005875BE" w:rsidRPr="00A15FEC" w:rsidDel="0047044B" w:rsidRDefault="005875BE" w:rsidP="005875BE">
      <w:pPr>
        <w:spacing w:after="0" w:line="240" w:lineRule="auto"/>
        <w:jc w:val="both"/>
        <w:textAlignment w:val="baseline"/>
        <w:rPr>
          <w:del w:id="565" w:author="Shubra Singh" w:date="2022-12-20T20:40:00Z"/>
          <w:rFonts w:ascii="Calibri" w:eastAsia="Times New Roman" w:hAnsi="Calibri" w:cs="Calibri"/>
          <w:color w:val="4472C4" w:themeColor="accent1"/>
          <w:szCs w:val="28"/>
          <w:lang w:eastAsia="en-IN"/>
        </w:rPr>
      </w:pPr>
      <w:del w:id="566" w:author="Shubra Singh" w:date="2022-12-20T20:40:00Z">
        <w:r w:rsidDel="0047044B">
          <w:rPr>
            <w:rFonts w:ascii="Calibri" w:eastAsia="Times New Roman" w:hAnsi="Calibri" w:cs="Calibri"/>
            <w:szCs w:val="28"/>
            <w:lang w:eastAsia="en-IN"/>
          </w:rPr>
          <w:delText xml:space="preserve">Note: You can get vThunder’s public ip and instance id by clicking on the instance name, path: </w:delText>
        </w:r>
        <w:r w:rsidRPr="002D23B0" w:rsidDel="0047044B">
          <w:rPr>
            <w:rFonts w:ascii="Calibri" w:eastAsia="Times New Roman" w:hAnsi="Calibri" w:cs="Calibri"/>
            <w:color w:val="4472C4" w:themeColor="accent1"/>
            <w:szCs w:val="28"/>
            <w:lang w:eastAsia="en-IN"/>
          </w:rPr>
          <w:delText xml:space="preserve">EC2&gt;&gt; </w:delText>
        </w:r>
        <w:r w:rsidRPr="00A15FEC" w:rsidDel="0047044B">
          <w:rPr>
            <w:rFonts w:ascii="Calibri" w:eastAsia="Times New Roman" w:hAnsi="Calibri" w:cs="Calibri"/>
            <w:color w:val="4472C4" w:themeColor="accent1"/>
            <w:szCs w:val="28"/>
            <w:lang w:eastAsia="en-IN"/>
          </w:rPr>
          <w:delText>Instances</w:delText>
        </w:r>
        <w:r w:rsidRPr="00A15FEC" w:rsidDel="0047044B">
          <w:rPr>
            <w:rFonts w:ascii="Calibri" w:eastAsia="Times New Roman" w:hAnsi="Calibri" w:cs="Calibri"/>
            <w:i/>
            <w:iCs/>
            <w:color w:val="4472C4" w:themeColor="accent1"/>
            <w:szCs w:val="28"/>
            <w:lang w:eastAsia="en-IN"/>
          </w:rPr>
          <w:delText xml:space="preserve">&gt;&gt; </w:delText>
        </w:r>
        <w:r w:rsidRPr="00A15FEC" w:rsidDel="0047044B">
          <w:rPr>
            <w:i/>
            <w:iCs/>
            <w:color w:val="4472C4" w:themeColor="accent1"/>
          </w:rPr>
          <w:delText>{stack-name}</w:delText>
        </w:r>
        <w:r w:rsidR="00BA679D" w:rsidRPr="00A15FEC" w:rsidDel="0047044B">
          <w:rPr>
            <w:rFonts w:ascii="Calibri" w:eastAsia="Times New Roman" w:hAnsi="Calibri" w:cs="Calibri"/>
            <w:i/>
            <w:iCs/>
            <w:color w:val="4472C4" w:themeColor="accent1"/>
            <w:szCs w:val="28"/>
            <w:lang w:eastAsia="en-IN"/>
          </w:rPr>
          <w:delText xml:space="preserve"> </w:delText>
        </w:r>
        <w:r w:rsidRPr="00A15FEC" w:rsidDel="0047044B">
          <w:rPr>
            <w:rFonts w:ascii="Calibri" w:eastAsia="Times New Roman" w:hAnsi="Calibri" w:cs="Calibri"/>
            <w:i/>
            <w:iCs/>
            <w:color w:val="4472C4" w:themeColor="accent1"/>
            <w:szCs w:val="28"/>
            <w:lang w:eastAsia="en-IN"/>
          </w:rPr>
          <w:delText>-inst1</w:delText>
        </w:r>
      </w:del>
    </w:p>
    <w:p w14:paraId="51FBA1DB" w14:textId="4F7544DE" w:rsidR="001709C0" w:rsidRDefault="004E3EE2" w:rsidP="001709C0">
      <w:pPr>
        <w:spacing w:after="0" w:line="240" w:lineRule="auto"/>
        <w:textAlignment w:val="baseline"/>
        <w:rPr>
          <w:rFonts w:ascii="Segoe UI" w:eastAsia="Times New Roman" w:hAnsi="Segoe UI" w:cs="Segoe UI"/>
          <w:szCs w:val="28"/>
          <w:lang w:eastAsia="en-IN"/>
        </w:rPr>
      </w:pPr>
      <w:r w:rsidRPr="00787872">
        <w:rPr>
          <w:rFonts w:ascii="Calibri" w:eastAsia="Times New Roman" w:hAnsi="Calibri" w:cs="Calibri"/>
          <w:noProof/>
          <w:color w:val="4472C4" w:themeColor="accent1"/>
          <w:szCs w:val="28"/>
          <w:lang w:eastAsia="en-IN"/>
        </w:rPr>
        <w:drawing>
          <wp:inline distT="0" distB="0" distL="0" distR="0" wp14:anchorId="60DFE418" wp14:editId="44869263">
            <wp:extent cx="5731510" cy="278384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83840"/>
                    </a:xfrm>
                    <a:prstGeom prst="rect">
                      <a:avLst/>
                    </a:prstGeom>
                  </pic:spPr>
                </pic:pic>
              </a:graphicData>
            </a:graphic>
          </wp:inline>
        </w:drawing>
      </w:r>
    </w:p>
    <w:p w14:paraId="47B710BE" w14:textId="77777777" w:rsidR="00604774" w:rsidRPr="00182A0C" w:rsidRDefault="00604774" w:rsidP="001709C0">
      <w:pPr>
        <w:spacing w:after="0" w:line="240" w:lineRule="auto"/>
        <w:textAlignment w:val="baseline"/>
        <w:rPr>
          <w:rFonts w:ascii="Segoe UI" w:eastAsia="Times New Roman" w:hAnsi="Segoe UI" w:cs="Segoe UI"/>
          <w:szCs w:val="28"/>
          <w:lang w:eastAsia="en-IN"/>
        </w:rPr>
      </w:pPr>
    </w:p>
    <w:p w14:paraId="217CDB2A" w14:textId="7D5D5BF4" w:rsidR="00912CC0" w:rsidRDefault="002A710C" w:rsidP="001709C0">
      <w:pPr>
        <w:spacing w:after="0" w:line="240" w:lineRule="auto"/>
        <w:textAlignment w:val="baseline"/>
        <w:rPr>
          <w:rFonts w:ascii="Calibri" w:eastAsia="Times New Roman" w:hAnsi="Calibri" w:cs="Calibri"/>
          <w:lang w:eastAsia="en-IN"/>
        </w:rPr>
      </w:pPr>
      <w:r w:rsidRPr="002A710C">
        <w:rPr>
          <w:rFonts w:ascii="Calibri" w:eastAsia="Times New Roman" w:hAnsi="Calibri" w:cs="Calibri"/>
          <w:noProof/>
          <w:lang w:eastAsia="en-IN"/>
        </w:rPr>
        <w:drawing>
          <wp:inline distT="0" distB="0" distL="0" distR="0" wp14:anchorId="019D92F6" wp14:editId="15488EF7">
            <wp:extent cx="5731510" cy="250888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08885"/>
                    </a:xfrm>
                    <a:prstGeom prst="rect">
                      <a:avLst/>
                    </a:prstGeom>
                  </pic:spPr>
                </pic:pic>
              </a:graphicData>
            </a:graphic>
          </wp:inline>
        </w:drawing>
      </w:r>
    </w:p>
    <w:p w14:paraId="01F89ED8" w14:textId="77777777" w:rsidR="0035396E" w:rsidRDefault="0035396E" w:rsidP="00472B8A">
      <w:pPr>
        <w:pStyle w:val="Heading1"/>
        <w:rPr>
          <w:rFonts w:eastAsia="Times New Roman"/>
          <w:lang w:eastAsia="en-IN"/>
        </w:rPr>
      </w:pPr>
    </w:p>
    <w:p w14:paraId="23DF6863" w14:textId="77777777" w:rsidR="0035396E" w:rsidRDefault="0035396E" w:rsidP="00472B8A">
      <w:pPr>
        <w:pStyle w:val="Heading1"/>
        <w:rPr>
          <w:rFonts w:eastAsia="Times New Roman"/>
          <w:lang w:eastAsia="en-IN"/>
        </w:rPr>
      </w:pPr>
    </w:p>
    <w:p w14:paraId="3EAD7651" w14:textId="77777777" w:rsidR="0035396E" w:rsidRDefault="0035396E" w:rsidP="00472B8A">
      <w:pPr>
        <w:pStyle w:val="Heading1"/>
        <w:rPr>
          <w:rFonts w:eastAsia="Times New Roman"/>
          <w:lang w:eastAsia="en-IN"/>
        </w:rPr>
      </w:pPr>
    </w:p>
    <w:p w14:paraId="0835A4B0" w14:textId="776737C9" w:rsidR="0035396E" w:rsidRDefault="0035396E" w:rsidP="00472B8A">
      <w:pPr>
        <w:pStyle w:val="Heading1"/>
        <w:rPr>
          <w:rFonts w:eastAsia="Times New Roman"/>
          <w:lang w:eastAsia="en-IN"/>
        </w:rPr>
      </w:pPr>
    </w:p>
    <w:p w14:paraId="4DD4131A" w14:textId="5BEDBAAA" w:rsidR="0035396E" w:rsidRDefault="0035396E" w:rsidP="0035396E">
      <w:pPr>
        <w:rPr>
          <w:lang w:eastAsia="en-IN"/>
        </w:rPr>
      </w:pPr>
    </w:p>
    <w:p w14:paraId="4A1EED04" w14:textId="77777777" w:rsidR="0035396E" w:rsidRPr="0035396E" w:rsidRDefault="0035396E" w:rsidP="0035396E">
      <w:pPr>
        <w:rPr>
          <w:lang w:eastAsia="en-IN"/>
        </w:rPr>
      </w:pPr>
    </w:p>
    <w:p w14:paraId="237A4195" w14:textId="77777777" w:rsidR="0047044B" w:rsidRDefault="0047044B" w:rsidP="00472B8A">
      <w:pPr>
        <w:pStyle w:val="Heading1"/>
        <w:rPr>
          <w:ins w:id="567" w:author="Shubra Singh" w:date="2022-12-20T20:40:00Z"/>
          <w:rFonts w:eastAsia="Times New Roman"/>
          <w:lang w:eastAsia="en-IN"/>
        </w:rPr>
      </w:pPr>
    </w:p>
    <w:p w14:paraId="6B61A7D8" w14:textId="11BA774C" w:rsidR="00472B8A" w:rsidDel="0047044B" w:rsidRDefault="00472B8A" w:rsidP="00472B8A">
      <w:pPr>
        <w:pStyle w:val="Heading1"/>
        <w:rPr>
          <w:del w:id="568" w:author="Shubra Singh" w:date="2022-12-20T20:41:00Z"/>
          <w:rFonts w:eastAsia="Times New Roman"/>
          <w:lang w:eastAsia="en-IN"/>
        </w:rPr>
      </w:pPr>
      <w:del w:id="569" w:author="Shubra Singh" w:date="2022-12-20T20:41:00Z">
        <w:r w:rsidDel="0047044B">
          <w:rPr>
            <w:rFonts w:eastAsia="Times New Roman"/>
            <w:lang w:eastAsia="en-IN"/>
          </w:rPr>
          <w:delText>Chapter 2</w:delText>
        </w:r>
      </w:del>
    </w:p>
    <w:p w14:paraId="76BC9AA4" w14:textId="2E086234" w:rsidR="00A50237" w:rsidDel="0047044B" w:rsidRDefault="00A50237" w:rsidP="00A50237">
      <w:pPr>
        <w:pStyle w:val="Heading2"/>
        <w:rPr>
          <w:del w:id="570" w:author="Shubra Singh" w:date="2022-12-20T20:41:00Z"/>
          <w:lang w:eastAsia="en-IN"/>
        </w:rPr>
      </w:pPr>
      <w:bookmarkStart w:id="571" w:name="_Toc119087868"/>
      <w:del w:id="572" w:author="Shubra Singh" w:date="2022-12-20T20:41:00Z">
        <w:r w:rsidDel="0047044B">
          <w:rPr>
            <w:lang w:eastAsia="en-IN"/>
          </w:rPr>
          <w:delText>Launching a Client EC2 Instance [For Verification Only]</w:delText>
        </w:r>
        <w:bookmarkEnd w:id="571"/>
      </w:del>
    </w:p>
    <w:p w14:paraId="3C858B40" w14:textId="2899E575" w:rsidR="00A50237" w:rsidDel="0047044B" w:rsidRDefault="00A50237" w:rsidP="00A50237">
      <w:pPr>
        <w:rPr>
          <w:del w:id="573" w:author="Shubra Singh" w:date="2022-12-20T20:41:00Z"/>
          <w:lang w:eastAsia="en-IN"/>
        </w:rPr>
      </w:pPr>
      <w:del w:id="574" w:author="Shubra Singh" w:date="2022-12-20T20:41:00Z">
        <w:r w:rsidDel="0047044B">
          <w:rPr>
            <w:lang w:eastAsia="en-IN"/>
          </w:rPr>
          <w:delText>Note</w:delText>
        </w:r>
        <w:r w:rsidR="00B70E1A" w:rsidDel="0047044B">
          <w:rPr>
            <w:lang w:eastAsia="en-IN"/>
          </w:rPr>
          <w:delText>1</w:delText>
        </w:r>
        <w:r w:rsidDel="0047044B">
          <w:rPr>
            <w:lang w:eastAsia="en-IN"/>
          </w:rPr>
          <w:delText xml:space="preserve">: Client setup is only for verification. </w:delText>
        </w:r>
      </w:del>
    </w:p>
    <w:p w14:paraId="02E4A8DC" w14:textId="2302FAE1" w:rsidR="00B70E1A" w:rsidDel="0047044B" w:rsidRDefault="000E2B7C" w:rsidP="000E2B7C">
      <w:pPr>
        <w:pStyle w:val="ListParagraph"/>
        <w:numPr>
          <w:ilvl w:val="0"/>
          <w:numId w:val="35"/>
        </w:numPr>
        <w:rPr>
          <w:del w:id="575" w:author="Shubra Singh" w:date="2022-12-20T20:41:00Z"/>
          <w:lang w:eastAsia="en-IN"/>
        </w:rPr>
      </w:pPr>
      <w:del w:id="576" w:author="Shubra Singh" w:date="2022-12-20T20:41:00Z">
        <w:r w:rsidDel="0047044B">
          <w:rPr>
            <w:lang w:eastAsia="en-IN"/>
          </w:rPr>
          <w:delText>Access server EC2 instance which we have created using CFT and install apache</w:delText>
        </w:r>
        <w:r w:rsidR="00D94591" w:rsidDel="0047044B">
          <w:rPr>
            <w:lang w:eastAsia="en-IN"/>
          </w:rPr>
          <w:delText xml:space="preserve">_server </w:delText>
        </w:r>
        <w:r w:rsidDel="0047044B">
          <w:rPr>
            <w:lang w:eastAsia="en-IN"/>
          </w:rPr>
          <w:delText xml:space="preserve">on the </w:delText>
        </w:r>
        <w:r w:rsidR="00D94591" w:rsidDel="0047044B">
          <w:rPr>
            <w:i/>
            <w:iCs/>
            <w:color w:val="2F5496" w:themeColor="accent1" w:themeShade="BF"/>
            <w:lang w:eastAsia="en-IN"/>
          </w:rPr>
          <w:delText>{stack name}-server</w:delText>
        </w:r>
        <w:r w:rsidR="00D94591" w:rsidDel="0047044B">
          <w:rPr>
            <w:lang w:eastAsia="en-IN"/>
          </w:rPr>
          <w:delText xml:space="preserve"> </w:delText>
        </w:r>
        <w:r w:rsidDel="0047044B">
          <w:rPr>
            <w:lang w:eastAsia="en-IN"/>
          </w:rPr>
          <w:delText>instance using following command.</w:delText>
        </w:r>
      </w:del>
    </w:p>
    <w:p w14:paraId="3E65E8CF" w14:textId="7B0B0AFB" w:rsidR="000E2B7C" w:rsidDel="0047044B" w:rsidRDefault="000E2B7C" w:rsidP="00A50237">
      <w:pPr>
        <w:rPr>
          <w:del w:id="577" w:author="Shubra Singh" w:date="2022-12-20T20:41:00Z"/>
          <w:lang w:eastAsia="en-IN"/>
        </w:rPr>
      </w:pPr>
      <w:del w:id="578" w:author="Shubra Singh" w:date="2022-12-20T20:41:00Z">
        <w:r w:rsidDel="0047044B">
          <w:rPr>
            <w:lang w:eastAsia="en-IN"/>
          </w:rPr>
          <w:delText xml:space="preserve">           Path: </w:delText>
        </w:r>
        <w:r w:rsidR="00D66467" w:rsidRPr="008D19D8" w:rsidDel="0047044B">
          <w:rPr>
            <w:rFonts w:cstheme="minorHAnsi"/>
            <w:i/>
            <w:iCs/>
            <w:color w:val="2E74B5" w:themeColor="accent5" w:themeShade="BF"/>
            <w:szCs w:val="28"/>
            <w:shd w:val="clear" w:color="auto" w:fill="FFFFFF"/>
          </w:rPr>
          <w:delText>EC2&gt;&gt; Instances&gt;&gt;{stack name}-server&gt;&gt;connect &gt;&gt; EC2 instance       connect &gt;&gt; connect</w:delText>
        </w:r>
      </w:del>
    </w:p>
    <w:p w14:paraId="7F7874A1" w14:textId="365E1BC9" w:rsidR="000E2B7C" w:rsidRPr="00C95146" w:rsidDel="0047044B" w:rsidRDefault="000E2B7C" w:rsidP="000E2B7C">
      <w:pPr>
        <w:ind w:firstLine="720"/>
        <w:rPr>
          <w:del w:id="579" w:author="Shubra Singh" w:date="2022-12-20T20:41:00Z"/>
          <w:lang w:eastAsia="en-IN"/>
        </w:rPr>
      </w:pPr>
      <w:del w:id="580" w:author="Shubra Singh" w:date="2022-12-20T20:41:00Z">
        <w:r w:rsidRPr="000E2B7C" w:rsidDel="0047044B">
          <w:rPr>
            <w:color w:val="2E74B5" w:themeColor="accent5" w:themeShade="BF"/>
            <w:lang w:eastAsia="en-IN"/>
          </w:rPr>
          <w:delText>$sudo apt install apache2</w:delText>
        </w:r>
      </w:del>
    </w:p>
    <w:p w14:paraId="6A3BF1E3" w14:textId="25B1BF88" w:rsidR="00A50237" w:rsidDel="0047044B" w:rsidRDefault="00A50237" w:rsidP="000E2B7C">
      <w:pPr>
        <w:pStyle w:val="ListParagraph"/>
        <w:numPr>
          <w:ilvl w:val="0"/>
          <w:numId w:val="35"/>
        </w:numPr>
        <w:rPr>
          <w:del w:id="581" w:author="Shubra Singh" w:date="2022-12-20T20:41:00Z"/>
          <w:lang w:eastAsia="en-IN"/>
        </w:rPr>
      </w:pPr>
      <w:del w:id="582" w:author="Shubra Singh" w:date="2022-12-20T20:41:00Z">
        <w:r w:rsidDel="0047044B">
          <w:rPr>
            <w:lang w:eastAsia="en-IN"/>
          </w:rPr>
          <w:delText>Go on the EC2 instances in AWS console and click on launch instance.</w:delText>
        </w:r>
      </w:del>
    </w:p>
    <w:p w14:paraId="18BB70ED" w14:textId="7465AECC" w:rsidR="00A50237" w:rsidDel="0047044B" w:rsidRDefault="00A50237" w:rsidP="00A50237">
      <w:pPr>
        <w:pStyle w:val="ListParagraph"/>
        <w:rPr>
          <w:del w:id="583" w:author="Shubra Singh" w:date="2022-12-20T20:41:00Z"/>
          <w:lang w:eastAsia="en-IN"/>
        </w:rPr>
      </w:pPr>
      <w:del w:id="584" w:author="Shubra Singh" w:date="2022-12-20T20:41:00Z">
        <w:r w:rsidDel="0047044B">
          <w:rPr>
            <w:lang w:eastAsia="en-IN"/>
          </w:rPr>
          <w:delText xml:space="preserve">Path: </w:delText>
        </w:r>
        <w:r w:rsidDel="0047044B">
          <w:rPr>
            <w:lang w:eastAsia="en-IN"/>
          </w:rPr>
          <w:tab/>
        </w:r>
        <w:r w:rsidRPr="006057F9" w:rsidDel="0047044B">
          <w:rPr>
            <w:i/>
            <w:iCs/>
            <w:color w:val="2F5496" w:themeColor="accent1" w:themeShade="BF"/>
            <w:lang w:eastAsia="en-IN"/>
          </w:rPr>
          <w:delText>EC2&gt;&gt; Instances&gt;&gt; Launch instances</w:delText>
        </w:r>
      </w:del>
    </w:p>
    <w:p w14:paraId="69E7F74E" w14:textId="694831FF" w:rsidR="00A50237" w:rsidDel="0047044B" w:rsidRDefault="00A50237" w:rsidP="00A50237">
      <w:pPr>
        <w:pStyle w:val="ListParagraph"/>
        <w:rPr>
          <w:del w:id="585" w:author="Shubra Singh" w:date="2022-12-20T20:41:00Z"/>
          <w:lang w:eastAsia="en-IN"/>
        </w:rPr>
      </w:pPr>
      <w:del w:id="586" w:author="Shubra Singh" w:date="2022-12-20T20:41:00Z">
        <w:r w:rsidRPr="00760101" w:rsidDel="0047044B">
          <w:rPr>
            <w:noProof/>
            <w:lang w:eastAsia="en-IN"/>
          </w:rPr>
          <w:drawing>
            <wp:inline distT="0" distB="0" distL="0" distR="0" wp14:anchorId="43DB41EA" wp14:editId="4D7C787C">
              <wp:extent cx="5041127" cy="61531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0946" cy="639705"/>
                      </a:xfrm>
                      <a:prstGeom prst="rect">
                        <a:avLst/>
                      </a:prstGeom>
                    </pic:spPr>
                  </pic:pic>
                </a:graphicData>
              </a:graphic>
            </wp:inline>
          </w:drawing>
        </w:r>
        <w:r w:rsidDel="0047044B">
          <w:rPr>
            <w:lang w:eastAsia="en-IN"/>
          </w:rPr>
          <w:delText xml:space="preserve"> </w:delText>
        </w:r>
      </w:del>
    </w:p>
    <w:p w14:paraId="030768EB" w14:textId="16407EFC" w:rsidR="00A50237" w:rsidDel="0047044B" w:rsidRDefault="00A50237" w:rsidP="000E2B7C">
      <w:pPr>
        <w:pStyle w:val="ListParagraph"/>
        <w:numPr>
          <w:ilvl w:val="0"/>
          <w:numId w:val="35"/>
        </w:numPr>
        <w:rPr>
          <w:del w:id="587" w:author="Shubra Singh" w:date="2022-12-20T20:41:00Z"/>
          <w:lang w:eastAsia="en-IN"/>
        </w:rPr>
      </w:pPr>
      <w:del w:id="588" w:author="Shubra Singh" w:date="2022-12-20T20:41:00Z">
        <w:r w:rsidDel="0047044B">
          <w:rPr>
            <w:lang w:eastAsia="en-IN"/>
          </w:rPr>
          <w:delText>Write the name of EC2 instance as server and select the image as ubuntu.</w:delText>
        </w:r>
      </w:del>
    </w:p>
    <w:p w14:paraId="4E50C355" w14:textId="5DDAEF07" w:rsidR="00A50237" w:rsidDel="0047044B" w:rsidRDefault="004E3EE2" w:rsidP="00A50237">
      <w:pPr>
        <w:pStyle w:val="ListParagraph"/>
        <w:rPr>
          <w:del w:id="589" w:author="Shubra Singh" w:date="2022-12-20T20:41:00Z"/>
          <w:lang w:eastAsia="en-IN"/>
        </w:rPr>
      </w:pPr>
      <w:del w:id="590" w:author="Shubra Singh" w:date="2022-12-20T20:41:00Z">
        <w:r w:rsidDel="0047044B">
          <w:rPr>
            <w:noProof/>
          </w:rPr>
          <w:drawing>
            <wp:inline distT="0" distB="0" distL="0" distR="0" wp14:anchorId="1E1F9F0D" wp14:editId="3E256A53">
              <wp:extent cx="4799965" cy="42989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3273" cy="4310869"/>
                      </a:xfrm>
                      <a:prstGeom prst="rect">
                        <a:avLst/>
                      </a:prstGeom>
                    </pic:spPr>
                  </pic:pic>
                </a:graphicData>
              </a:graphic>
            </wp:inline>
          </w:drawing>
        </w:r>
      </w:del>
    </w:p>
    <w:p w14:paraId="58A54533" w14:textId="49370323" w:rsidR="00A50237" w:rsidDel="0047044B" w:rsidRDefault="004E3EE2" w:rsidP="00FB3B09">
      <w:pPr>
        <w:pStyle w:val="ListParagraph"/>
        <w:rPr>
          <w:del w:id="591" w:author="Shubra Singh" w:date="2022-12-20T20:41:00Z"/>
          <w:lang w:eastAsia="en-IN"/>
        </w:rPr>
      </w:pPr>
      <w:del w:id="592" w:author="Shubra Singh" w:date="2022-12-20T20:41:00Z">
        <w:r w:rsidRPr="00E12E08" w:rsidDel="0047044B">
          <w:rPr>
            <w:noProof/>
            <w:lang w:eastAsia="en-IN"/>
          </w:rPr>
          <w:drawing>
            <wp:inline distT="0" distB="0" distL="0" distR="0" wp14:anchorId="5DE2BF5C" wp14:editId="2BC18668">
              <wp:extent cx="5731510" cy="3479800"/>
              <wp:effectExtent l="0" t="0" r="254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479800"/>
                      </a:xfrm>
                      <a:prstGeom prst="rect">
                        <a:avLst/>
                      </a:prstGeom>
                    </pic:spPr>
                  </pic:pic>
                </a:graphicData>
              </a:graphic>
            </wp:inline>
          </w:drawing>
        </w:r>
      </w:del>
    </w:p>
    <w:p w14:paraId="575CA6BE" w14:textId="5E8040D3" w:rsidR="00A50237" w:rsidDel="0047044B" w:rsidRDefault="00A50237" w:rsidP="00A50237">
      <w:pPr>
        <w:pStyle w:val="ListParagraph"/>
        <w:rPr>
          <w:del w:id="593" w:author="Shubra Singh" w:date="2022-12-20T20:41:00Z"/>
          <w:lang w:eastAsia="en-IN"/>
        </w:rPr>
      </w:pPr>
    </w:p>
    <w:p w14:paraId="1875B279" w14:textId="36ECA13B" w:rsidR="00A50237" w:rsidDel="0047044B" w:rsidRDefault="00A50237" w:rsidP="000E2B7C">
      <w:pPr>
        <w:pStyle w:val="ListParagraph"/>
        <w:numPr>
          <w:ilvl w:val="0"/>
          <w:numId w:val="35"/>
        </w:numPr>
        <w:rPr>
          <w:del w:id="594" w:author="Shubra Singh" w:date="2022-12-20T20:41:00Z"/>
          <w:lang w:eastAsia="en-IN"/>
        </w:rPr>
      </w:pPr>
      <w:del w:id="595" w:author="Shubra Singh" w:date="2022-12-20T20:41:00Z">
        <w:r w:rsidDel="0047044B">
          <w:rPr>
            <w:lang w:eastAsia="en-IN"/>
          </w:rPr>
          <w:delText>Edit the network settings and add the VPC of the template created. And enable auto assign public ip.</w:delText>
        </w:r>
      </w:del>
    </w:p>
    <w:p w14:paraId="764C9190" w14:textId="190BE5F4" w:rsidR="00A50237" w:rsidDel="0047044B" w:rsidRDefault="00A50237" w:rsidP="000E2B7C">
      <w:pPr>
        <w:pStyle w:val="ListParagraph"/>
        <w:numPr>
          <w:ilvl w:val="0"/>
          <w:numId w:val="35"/>
        </w:numPr>
        <w:rPr>
          <w:del w:id="596" w:author="Shubra Singh" w:date="2022-12-20T20:41:00Z"/>
          <w:lang w:eastAsia="en-IN"/>
        </w:rPr>
      </w:pPr>
      <w:del w:id="597" w:author="Shubra Singh" w:date="2022-12-20T20:41:00Z">
        <w:r w:rsidDel="0047044B">
          <w:rPr>
            <w:lang w:eastAsia="en-IN"/>
          </w:rPr>
          <w:delText>Subnet should be data subnet 1. (e.g 10.0.2.0/24)</w:delText>
        </w:r>
      </w:del>
    </w:p>
    <w:p w14:paraId="727937B2" w14:textId="21FB80BB" w:rsidR="00A50237" w:rsidDel="0047044B" w:rsidRDefault="00A50237" w:rsidP="000E2B7C">
      <w:pPr>
        <w:pStyle w:val="ListParagraph"/>
        <w:numPr>
          <w:ilvl w:val="0"/>
          <w:numId w:val="35"/>
        </w:numPr>
        <w:rPr>
          <w:del w:id="598" w:author="Shubra Singh" w:date="2022-12-20T20:41:00Z"/>
          <w:lang w:eastAsia="en-IN"/>
        </w:rPr>
      </w:pPr>
      <w:del w:id="599" w:author="Shubra Singh" w:date="2022-12-20T20:41:00Z">
        <w:r w:rsidDel="0047044B">
          <w:rPr>
            <w:lang w:eastAsia="en-IN"/>
          </w:rPr>
          <w:delText xml:space="preserve">Also add </w:delText>
        </w:r>
        <w:r w:rsidR="00C33BFB" w:rsidDel="0047044B">
          <w:rPr>
            <w:lang w:eastAsia="en-IN"/>
          </w:rPr>
          <w:delText xml:space="preserve">data </w:delText>
        </w:r>
        <w:r w:rsidDel="0047044B">
          <w:rPr>
            <w:lang w:eastAsia="en-IN"/>
          </w:rPr>
          <w:delText xml:space="preserve">security group of newly created template. </w:delText>
        </w:r>
        <w:r w:rsidR="00C33BFB" w:rsidDel="0047044B">
          <w:rPr>
            <w:lang w:eastAsia="en-IN"/>
          </w:rPr>
          <w:delText>(</w:delText>
        </w:r>
        <w:r w:rsidR="00C33BFB" w:rsidRPr="00C33BFB" w:rsidDel="0047044B">
          <w:rPr>
            <w:lang w:eastAsia="en-IN"/>
          </w:rPr>
          <w:delText>StackName</w:delText>
        </w:r>
        <w:r w:rsidR="00C33BFB" w:rsidDel="0047044B">
          <w:rPr>
            <w:lang w:eastAsia="en-IN"/>
          </w:rPr>
          <w:delText xml:space="preserve"> </w:delText>
        </w:r>
        <w:r w:rsidR="00C33BFB" w:rsidRPr="00C33BFB" w:rsidDel="0047044B">
          <w:rPr>
            <w:lang w:eastAsia="en-IN"/>
          </w:rPr>
          <w:delText>-sg-data</w:delText>
        </w:r>
        <w:r w:rsidR="00C33BFB" w:rsidDel="0047044B">
          <w:rPr>
            <w:lang w:eastAsia="en-IN"/>
          </w:rPr>
          <w:delText>)</w:delText>
        </w:r>
        <w:r w:rsidR="00A16673" w:rsidDel="0047044B">
          <w:rPr>
            <w:lang w:eastAsia="en-IN"/>
          </w:rPr>
          <w:delText>.</w:delText>
        </w:r>
      </w:del>
    </w:p>
    <w:p w14:paraId="2F5AA791" w14:textId="624F2C0E" w:rsidR="00A50237" w:rsidRPr="00D82F31" w:rsidDel="0047044B" w:rsidRDefault="00A50237" w:rsidP="000E2B7C">
      <w:pPr>
        <w:pStyle w:val="ListParagraph"/>
        <w:numPr>
          <w:ilvl w:val="0"/>
          <w:numId w:val="35"/>
        </w:numPr>
        <w:rPr>
          <w:del w:id="600" w:author="Shubra Singh" w:date="2022-12-20T20:41:00Z"/>
          <w:lang w:eastAsia="en-IN"/>
        </w:rPr>
      </w:pPr>
      <w:del w:id="601" w:author="Shubra Singh" w:date="2022-12-20T20:41:00Z">
        <w:r w:rsidDel="0047044B">
          <w:rPr>
            <w:lang w:eastAsia="en-IN"/>
          </w:rPr>
          <w:delText>Click on launch instance.</w:delText>
        </w:r>
      </w:del>
    </w:p>
    <w:p w14:paraId="2EBB3C8D" w14:textId="3A4E11A2" w:rsidR="0035396E" w:rsidRDefault="0035396E" w:rsidP="0035396E">
      <w:pPr>
        <w:rPr>
          <w:lang w:eastAsia="en-IN"/>
        </w:rPr>
      </w:pPr>
    </w:p>
    <w:p w14:paraId="60074320" w14:textId="11A70336" w:rsidR="004E3EE2" w:rsidDel="0047044B" w:rsidRDefault="004E3EE2" w:rsidP="0035396E">
      <w:pPr>
        <w:rPr>
          <w:del w:id="602" w:author="Shubra Singh" w:date="2022-12-20T20:41:00Z"/>
          <w:lang w:eastAsia="en-IN"/>
        </w:rPr>
      </w:pPr>
    </w:p>
    <w:p w14:paraId="4F32E743" w14:textId="00280437" w:rsidR="004E3EE2" w:rsidDel="0047044B" w:rsidRDefault="004E3EE2" w:rsidP="0035396E">
      <w:pPr>
        <w:rPr>
          <w:del w:id="603" w:author="Shubra Singh" w:date="2022-12-20T20:41:00Z"/>
          <w:lang w:eastAsia="en-IN"/>
        </w:rPr>
      </w:pPr>
    </w:p>
    <w:p w14:paraId="1A365892" w14:textId="3ED0EB3B" w:rsidR="004E3EE2" w:rsidDel="0047044B" w:rsidRDefault="004E3EE2" w:rsidP="0035396E">
      <w:pPr>
        <w:rPr>
          <w:del w:id="604" w:author="Shubra Singh" w:date="2022-12-20T20:41:00Z"/>
          <w:lang w:eastAsia="en-IN"/>
        </w:rPr>
      </w:pPr>
    </w:p>
    <w:p w14:paraId="6FDD0B53" w14:textId="123A8F96" w:rsidR="004E3EE2" w:rsidDel="0047044B" w:rsidRDefault="004E3EE2" w:rsidP="0035396E">
      <w:pPr>
        <w:rPr>
          <w:del w:id="605" w:author="Shubra Singh" w:date="2022-12-20T20:41:00Z"/>
          <w:lang w:eastAsia="en-IN"/>
        </w:rPr>
      </w:pPr>
    </w:p>
    <w:p w14:paraId="6BA33BA4" w14:textId="44ABE872" w:rsidR="004E3EE2" w:rsidDel="0047044B" w:rsidRDefault="004E3EE2" w:rsidP="0035396E">
      <w:pPr>
        <w:rPr>
          <w:del w:id="606" w:author="Shubra Singh" w:date="2022-12-20T20:41:00Z"/>
          <w:lang w:eastAsia="en-IN"/>
        </w:rPr>
      </w:pPr>
    </w:p>
    <w:p w14:paraId="1201342F" w14:textId="32B83F8F" w:rsidR="004E3EE2" w:rsidDel="0047044B" w:rsidRDefault="004E3EE2" w:rsidP="0035396E">
      <w:pPr>
        <w:rPr>
          <w:del w:id="607" w:author="Shubra Singh" w:date="2022-12-20T20:41:00Z"/>
          <w:lang w:eastAsia="en-IN"/>
        </w:rPr>
      </w:pPr>
    </w:p>
    <w:p w14:paraId="616B13A2" w14:textId="381412E4" w:rsidR="004E3EE2" w:rsidDel="0047044B" w:rsidRDefault="004E3EE2" w:rsidP="0035396E">
      <w:pPr>
        <w:rPr>
          <w:del w:id="608" w:author="Shubra Singh" w:date="2022-12-20T20:41:00Z"/>
          <w:lang w:eastAsia="en-IN"/>
        </w:rPr>
      </w:pPr>
    </w:p>
    <w:p w14:paraId="75258E97" w14:textId="0F062C9C" w:rsidR="004E3EE2" w:rsidDel="0047044B" w:rsidRDefault="004E3EE2" w:rsidP="0035396E">
      <w:pPr>
        <w:rPr>
          <w:del w:id="609" w:author="Shubra Singh" w:date="2022-12-20T20:41:00Z"/>
          <w:lang w:eastAsia="en-IN"/>
        </w:rPr>
      </w:pPr>
    </w:p>
    <w:p w14:paraId="7AEA27D2" w14:textId="42E7FC28" w:rsidR="004E3EE2" w:rsidRDefault="004E3EE2" w:rsidP="0035396E">
      <w:pPr>
        <w:rPr>
          <w:lang w:eastAsia="en-IN"/>
        </w:rPr>
      </w:pPr>
    </w:p>
    <w:p w14:paraId="29028AFB" w14:textId="48FDB428" w:rsidR="001709C0" w:rsidRDefault="00A54649" w:rsidP="00A54649">
      <w:pPr>
        <w:pStyle w:val="Heading1"/>
      </w:pPr>
      <w:bookmarkStart w:id="610" w:name="_Toc122462321"/>
      <w:r>
        <w:lastRenderedPageBreak/>
        <w:t>Chapter</w:t>
      </w:r>
      <w:r w:rsidR="00472B8A">
        <w:t xml:space="preserve"> </w:t>
      </w:r>
      <w:ins w:id="611" w:author="Shubra Singh" w:date="2022-12-20T20:41:00Z">
        <w:r w:rsidR="0047044B">
          <w:t>2</w:t>
        </w:r>
      </w:ins>
      <w:del w:id="612" w:author="Shubra Singh" w:date="2022-12-20T20:41:00Z">
        <w:r w:rsidR="00472B8A" w:rsidDel="0047044B">
          <w:delText>3</w:delText>
        </w:r>
      </w:del>
      <w:r w:rsidR="008249A2">
        <w:t xml:space="preserve"> </w:t>
      </w:r>
      <w:ins w:id="613" w:author="Shubra Singh" w:date="2022-12-20T20:41:00Z">
        <w:r w:rsidR="00993AEB">
          <w:t xml:space="preserve">Configure </w:t>
        </w:r>
        <w:proofErr w:type="spellStart"/>
        <w:r w:rsidR="00993AEB">
          <w:t>vThunder</w:t>
        </w:r>
        <w:bookmarkEnd w:id="610"/>
        <w:proofErr w:type="spellEnd"/>
        <w:r w:rsidR="00993AEB" w:rsidDel="00993AEB">
          <w:t xml:space="preserve"> </w:t>
        </w:r>
      </w:ins>
      <w:del w:id="614" w:author="Shubra Singh" w:date="2022-12-20T20:41:00Z">
        <w:r w:rsidR="008249A2" w:rsidDel="00993AEB">
          <w:delText>SLB Setup</w:delText>
        </w:r>
      </w:del>
    </w:p>
    <w:p w14:paraId="2EA3EED0" w14:textId="77777777" w:rsidR="00993AEB" w:rsidRPr="00024E0F" w:rsidRDefault="00993AEB" w:rsidP="00993AEB">
      <w:pPr>
        <w:rPr>
          <w:ins w:id="615" w:author="Shubra Singh" w:date="2022-12-20T20:43:00Z"/>
        </w:rPr>
      </w:pPr>
      <w:ins w:id="616" w:author="Shubra Singh" w:date="2022-12-20T20:43:00Z">
        <w:r>
          <w:t xml:space="preserve">Here we will run python script and which will configure SLB and SSL to </w:t>
        </w:r>
        <w:proofErr w:type="spellStart"/>
        <w:r>
          <w:t>vThunder</w:t>
        </w:r>
        <w:proofErr w:type="spellEnd"/>
        <w:r>
          <w:t xml:space="preserve">. </w:t>
        </w:r>
      </w:ins>
    </w:p>
    <w:p w14:paraId="6ED014CC" w14:textId="0F1B0C3A" w:rsidR="00993AEB" w:rsidRPr="00993AEB" w:rsidDel="00993AEB" w:rsidRDefault="00993AEB" w:rsidP="00993AEB">
      <w:pPr>
        <w:pStyle w:val="Heading2"/>
        <w:rPr>
          <w:del w:id="617" w:author="Shubra Singh" w:date="2022-12-20T20:43:00Z"/>
          <w:sz w:val="30"/>
          <w:szCs w:val="30"/>
        </w:rPr>
      </w:pPr>
      <w:bookmarkStart w:id="618" w:name="_Toc122462322"/>
      <w:r w:rsidRPr="004548D4">
        <w:rPr>
          <w:sz w:val="30"/>
          <w:szCs w:val="30"/>
        </w:rPr>
        <w:t>C</w:t>
      </w:r>
      <w:r w:rsidR="004548D4" w:rsidRPr="004548D4">
        <w:rPr>
          <w:sz w:val="30"/>
          <w:szCs w:val="30"/>
        </w:rPr>
        <w:t>onfigure</w:t>
      </w:r>
      <w:bookmarkEnd w:id="618"/>
    </w:p>
    <w:p w14:paraId="2DD0293C" w14:textId="729C9097" w:rsidR="001709C0" w:rsidRPr="00182A0C" w:rsidDel="00993AEB" w:rsidRDefault="001709C0">
      <w:pPr>
        <w:pStyle w:val="ListParagraph"/>
        <w:numPr>
          <w:ilvl w:val="0"/>
          <w:numId w:val="6"/>
        </w:numPr>
        <w:ind w:left="0"/>
        <w:jc w:val="both"/>
        <w:rPr>
          <w:del w:id="619" w:author="Shubra Singh" w:date="2022-12-20T20:41:00Z"/>
          <w:szCs w:val="28"/>
          <w:lang w:val="en-IN" w:eastAsia="en-US"/>
        </w:rPr>
        <w:pPrChange w:id="620" w:author="Shubra Singh" w:date="2022-12-20T20:43:00Z">
          <w:pPr>
            <w:pStyle w:val="ListParagraph"/>
            <w:numPr>
              <w:numId w:val="6"/>
            </w:numPr>
            <w:ind w:hanging="360"/>
            <w:jc w:val="both"/>
          </w:pPr>
        </w:pPrChange>
      </w:pPr>
      <w:del w:id="621" w:author="Shubra Singh" w:date="2022-12-20T20:41:00Z">
        <w:r w:rsidRPr="005875BE" w:rsidDel="00993AEB">
          <w:rPr>
            <w:szCs w:val="28"/>
            <w:lang w:val="en-IN" w:eastAsia="en-US"/>
          </w:rPr>
          <w:delText xml:space="preserve">Install all </w:delText>
        </w:r>
        <w:r w:rsidR="005875BE" w:rsidRPr="005875BE" w:rsidDel="00993AEB">
          <w:rPr>
            <w:szCs w:val="28"/>
            <w:lang w:val="en-IN" w:eastAsia="en-US"/>
          </w:rPr>
          <w:delText>dependencies</w:delText>
        </w:r>
        <w:r w:rsidRPr="00182A0C" w:rsidDel="00993AEB">
          <w:rPr>
            <w:szCs w:val="28"/>
            <w:lang w:val="en-IN" w:eastAsia="en-US"/>
          </w:rPr>
          <w:delText xml:space="preserve"> using following command (one time step).</w:delText>
        </w:r>
      </w:del>
    </w:p>
    <w:p w14:paraId="25CA9FDE" w14:textId="41943BAF" w:rsidR="001709C0" w:rsidRPr="005875BE" w:rsidDel="00993AEB" w:rsidRDefault="001709C0">
      <w:pPr>
        <w:jc w:val="both"/>
        <w:rPr>
          <w:del w:id="622" w:author="Shubra Singh" w:date="2022-12-20T20:41:00Z"/>
          <w:color w:val="0070C0"/>
          <w:szCs w:val="28"/>
        </w:rPr>
        <w:pPrChange w:id="623" w:author="Shubra Singh" w:date="2022-12-20T20:43:00Z">
          <w:pPr>
            <w:ind w:left="720"/>
            <w:jc w:val="both"/>
          </w:pPr>
        </w:pPrChange>
      </w:pPr>
      <w:del w:id="624" w:author="Shubra Singh" w:date="2022-12-20T20:41:00Z">
        <w:r w:rsidRPr="005875BE" w:rsidDel="00993AEB">
          <w:rPr>
            <w:color w:val="0070C0"/>
            <w:szCs w:val="28"/>
          </w:rPr>
          <w:delText>$ pip install -r requirements.txt</w:delText>
        </w:r>
      </w:del>
    </w:p>
    <w:p w14:paraId="6B16C245" w14:textId="3523846D" w:rsidR="000970D1" w:rsidRPr="000970D1" w:rsidDel="00993AEB" w:rsidRDefault="000970D1">
      <w:pPr>
        <w:pStyle w:val="NormalWeb"/>
        <w:numPr>
          <w:ilvl w:val="0"/>
          <w:numId w:val="6"/>
        </w:numPr>
        <w:shd w:val="clear" w:color="auto" w:fill="FFFFFF"/>
        <w:spacing w:before="0" w:beforeAutospacing="0" w:after="0" w:afterAutospacing="0" w:line="360" w:lineRule="atLeast"/>
        <w:ind w:left="0"/>
        <w:jc w:val="both"/>
        <w:rPr>
          <w:del w:id="625" w:author="Shubra Singh" w:date="2022-12-20T20:41:00Z"/>
          <w:rFonts w:asciiTheme="minorHAnsi" w:hAnsiTheme="minorHAnsi" w:cstheme="minorHAnsi"/>
          <w:color w:val="16191F"/>
          <w:sz w:val="28"/>
          <w:szCs w:val="28"/>
        </w:rPr>
        <w:pPrChange w:id="626" w:author="Shubra Singh" w:date="2022-12-20T20:43:00Z">
          <w:pPr>
            <w:pStyle w:val="NormalWeb"/>
            <w:numPr>
              <w:numId w:val="6"/>
            </w:numPr>
            <w:shd w:val="clear" w:color="auto" w:fill="FFFFFF"/>
            <w:spacing w:before="0" w:beforeAutospacing="0" w:after="0" w:afterAutospacing="0" w:line="360" w:lineRule="atLeast"/>
            <w:ind w:left="720" w:hanging="360"/>
            <w:jc w:val="both"/>
          </w:pPr>
        </w:pPrChange>
      </w:pPr>
      <w:del w:id="627" w:author="Shubra Singh" w:date="2022-12-20T20:41:00Z">
        <w:r w:rsidDel="00993AEB">
          <w:rPr>
            <w:rFonts w:asciiTheme="minorHAnsi" w:hAnsiTheme="minorHAnsi" w:cstheme="minorHAnsi"/>
            <w:color w:val="16191F"/>
            <w:sz w:val="28"/>
            <w:szCs w:val="28"/>
          </w:rPr>
          <w:delText>Set system environment variables</w:delText>
        </w:r>
      </w:del>
    </w:p>
    <w:p w14:paraId="16FCD581" w14:textId="2A558D8D" w:rsidR="009547BA" w:rsidDel="00993AEB" w:rsidRDefault="000970D1">
      <w:pPr>
        <w:pStyle w:val="NormalWeb"/>
        <w:numPr>
          <w:ilvl w:val="0"/>
          <w:numId w:val="10"/>
        </w:numPr>
        <w:shd w:val="clear" w:color="auto" w:fill="FFFFFF"/>
        <w:spacing w:before="0" w:beforeAutospacing="0" w:after="0" w:afterAutospacing="0" w:line="360" w:lineRule="atLeast"/>
        <w:ind w:left="0"/>
        <w:jc w:val="both"/>
        <w:rPr>
          <w:del w:id="628" w:author="Shubra Singh" w:date="2022-12-20T20:41:00Z"/>
          <w:rFonts w:asciiTheme="minorHAnsi" w:hAnsiTheme="minorHAnsi" w:cstheme="minorHAnsi"/>
          <w:color w:val="16191F"/>
          <w:sz w:val="28"/>
          <w:szCs w:val="28"/>
        </w:rPr>
        <w:pPrChange w:id="629" w:author="Shubra Singh" w:date="2022-12-20T20:43:00Z">
          <w:pPr>
            <w:pStyle w:val="NormalWeb"/>
            <w:numPr>
              <w:numId w:val="10"/>
            </w:numPr>
            <w:shd w:val="clear" w:color="auto" w:fill="FFFFFF"/>
            <w:spacing w:before="0" w:beforeAutospacing="0" w:after="0" w:afterAutospacing="0" w:line="360" w:lineRule="atLeast"/>
            <w:ind w:left="1080" w:hanging="360"/>
            <w:jc w:val="both"/>
          </w:pPr>
        </w:pPrChange>
      </w:pPr>
      <w:del w:id="630" w:author="Shubra Singh" w:date="2022-12-20T20:41:00Z">
        <w:r w:rsidRPr="00182A0C" w:rsidDel="00993AEB">
          <w:rPr>
            <w:rFonts w:asciiTheme="minorHAnsi" w:hAnsiTheme="minorHAnsi" w:cstheme="minorHAnsi"/>
            <w:b/>
            <w:bCs/>
            <w:color w:val="16191F"/>
            <w:sz w:val="28"/>
            <w:szCs w:val="28"/>
            <w:u w:val="single"/>
          </w:rPr>
          <w:delText>For windows</w:delText>
        </w:r>
        <w:r w:rsidRPr="00182A0C" w:rsidDel="00993AEB">
          <w:rPr>
            <w:rFonts w:asciiTheme="minorHAnsi" w:hAnsiTheme="minorHAnsi" w:cstheme="minorHAnsi"/>
            <w:color w:val="16191F"/>
            <w:sz w:val="28"/>
            <w:szCs w:val="28"/>
          </w:rPr>
          <w:delText xml:space="preserve">: </w:delText>
        </w:r>
      </w:del>
    </w:p>
    <w:p w14:paraId="2172553C" w14:textId="7901542B" w:rsidR="000970D1" w:rsidRPr="00182A0C" w:rsidDel="00993AEB" w:rsidRDefault="00107A65">
      <w:pPr>
        <w:pStyle w:val="NormalWeb"/>
        <w:numPr>
          <w:ilvl w:val="0"/>
          <w:numId w:val="18"/>
        </w:numPr>
        <w:shd w:val="clear" w:color="auto" w:fill="FFFFFF"/>
        <w:spacing w:before="0" w:beforeAutospacing="0" w:after="0" w:afterAutospacing="0" w:line="360" w:lineRule="atLeast"/>
        <w:ind w:left="0"/>
        <w:jc w:val="both"/>
        <w:rPr>
          <w:del w:id="631" w:author="Shubra Singh" w:date="2022-12-20T20:41:00Z"/>
          <w:rFonts w:asciiTheme="minorHAnsi" w:hAnsiTheme="minorHAnsi" w:cstheme="minorHAnsi"/>
          <w:color w:val="16191F"/>
          <w:sz w:val="28"/>
          <w:szCs w:val="28"/>
        </w:rPr>
        <w:pPrChange w:id="632" w:author="Shubra Singh" w:date="2022-12-20T20:43:00Z">
          <w:pPr>
            <w:pStyle w:val="NormalWeb"/>
            <w:numPr>
              <w:numId w:val="18"/>
            </w:numPr>
            <w:shd w:val="clear" w:color="auto" w:fill="FFFFFF"/>
            <w:spacing w:before="0" w:beforeAutospacing="0" w:after="0" w:afterAutospacing="0" w:line="360" w:lineRule="atLeast"/>
            <w:ind w:left="1440" w:hanging="360"/>
            <w:jc w:val="both"/>
          </w:pPr>
        </w:pPrChange>
      </w:pPr>
      <w:del w:id="633" w:author="Shubra Singh" w:date="2022-12-20T20:41:00Z">
        <w:r w:rsidDel="00993AEB">
          <w:rPr>
            <w:rFonts w:asciiTheme="minorHAnsi" w:hAnsiTheme="minorHAnsi" w:cstheme="minorHAnsi"/>
            <w:color w:val="16191F"/>
            <w:sz w:val="28"/>
            <w:szCs w:val="28"/>
          </w:rPr>
          <w:delText xml:space="preserve">Create </w:delText>
        </w:r>
        <w:r w:rsidR="00CD0C4E" w:rsidDel="00993AEB">
          <w:rPr>
            <w:rFonts w:asciiTheme="minorHAnsi" w:hAnsiTheme="minorHAnsi" w:cstheme="minorHAnsi"/>
            <w:color w:val="16191F"/>
            <w:sz w:val="28"/>
            <w:szCs w:val="28"/>
          </w:rPr>
          <w:delText xml:space="preserve">an </w:delText>
        </w:r>
        <w:r w:rsidR="000970D1" w:rsidRPr="00182A0C" w:rsidDel="00993AEB">
          <w:rPr>
            <w:rFonts w:asciiTheme="minorHAnsi" w:hAnsiTheme="minorHAnsi" w:cstheme="minorHAnsi"/>
            <w:color w:val="16191F"/>
            <w:sz w:val="28"/>
            <w:szCs w:val="28"/>
          </w:rPr>
          <w:delText>AWS credentials file on your local system, located at:</w:delText>
        </w:r>
      </w:del>
    </w:p>
    <w:p w14:paraId="3A3C9E56" w14:textId="24429241" w:rsidR="000970D1" w:rsidRPr="00FE0970" w:rsidDel="00993AEB" w:rsidRDefault="00CD0C4E">
      <w:pPr>
        <w:pStyle w:val="NormalWeb"/>
        <w:shd w:val="clear" w:color="auto" w:fill="FFFFFF"/>
        <w:spacing w:before="0" w:beforeAutospacing="0" w:after="0" w:afterAutospacing="0" w:line="360" w:lineRule="atLeast"/>
        <w:jc w:val="both"/>
        <w:rPr>
          <w:del w:id="634" w:author="Shubra Singh" w:date="2022-12-20T20:41:00Z"/>
          <w:rFonts w:asciiTheme="minorHAnsi" w:hAnsiTheme="minorHAnsi" w:cstheme="minorHAnsi"/>
          <w:i/>
          <w:iCs/>
          <w:color w:val="2E74B5" w:themeColor="accent5" w:themeShade="BF"/>
          <w:sz w:val="28"/>
          <w:szCs w:val="28"/>
        </w:rPr>
        <w:pPrChange w:id="635" w:author="Shubra Singh" w:date="2022-12-20T20:43:00Z">
          <w:pPr>
            <w:pStyle w:val="NormalWeb"/>
            <w:shd w:val="clear" w:color="auto" w:fill="FFFFFF"/>
            <w:spacing w:before="0" w:beforeAutospacing="0" w:after="0" w:afterAutospacing="0" w:line="360" w:lineRule="atLeast"/>
            <w:ind w:left="720"/>
            <w:jc w:val="both"/>
          </w:pPr>
        </w:pPrChange>
      </w:pPr>
      <w:del w:id="636" w:author="Shubra Singh" w:date="2022-12-20T20:41:00Z">
        <w:r w:rsidDel="00993AEB">
          <w:rPr>
            <w:rStyle w:val="HTMLCode"/>
            <w:rFonts w:asciiTheme="minorHAnsi" w:hAnsiTheme="minorHAnsi" w:cstheme="minorHAnsi"/>
            <w:i/>
            <w:iCs/>
            <w:color w:val="2E74B5" w:themeColor="accent5" w:themeShade="BF"/>
            <w:sz w:val="28"/>
            <w:szCs w:val="28"/>
          </w:rPr>
          <w:delText xml:space="preserve">      </w:delText>
        </w:r>
        <w:r w:rsidR="000970D1" w:rsidRPr="00FE0970" w:rsidDel="00993AEB">
          <w:rPr>
            <w:rStyle w:val="HTMLCode"/>
            <w:rFonts w:asciiTheme="minorHAnsi" w:hAnsiTheme="minorHAnsi" w:cstheme="minorHAnsi"/>
            <w:i/>
            <w:iCs/>
            <w:color w:val="2E74B5" w:themeColor="accent5" w:themeShade="BF"/>
            <w:sz w:val="28"/>
            <w:szCs w:val="28"/>
          </w:rPr>
          <w:delText>C:\Users\USERNAME\.aws\credentials</w:delText>
        </w:r>
        <w:r w:rsidR="000970D1" w:rsidRPr="00FE0970" w:rsidDel="00993AEB">
          <w:rPr>
            <w:rFonts w:asciiTheme="minorHAnsi" w:hAnsiTheme="minorHAnsi" w:cstheme="minorHAnsi"/>
            <w:i/>
            <w:iCs/>
            <w:color w:val="2E74B5" w:themeColor="accent5" w:themeShade="BF"/>
            <w:sz w:val="28"/>
            <w:szCs w:val="28"/>
          </w:rPr>
          <w:delText xml:space="preserve"> </w:delText>
        </w:r>
      </w:del>
    </w:p>
    <w:p w14:paraId="42932448" w14:textId="2A316077" w:rsidR="000970D1" w:rsidRPr="00182A0C" w:rsidDel="00993AEB" w:rsidRDefault="000970D1">
      <w:pPr>
        <w:pStyle w:val="NormalWeb"/>
        <w:numPr>
          <w:ilvl w:val="0"/>
          <w:numId w:val="18"/>
        </w:numPr>
        <w:shd w:val="clear" w:color="auto" w:fill="FFFFFF"/>
        <w:spacing w:before="0" w:beforeAutospacing="0" w:after="0" w:afterAutospacing="0" w:line="360" w:lineRule="atLeast"/>
        <w:ind w:left="0"/>
        <w:jc w:val="both"/>
        <w:rPr>
          <w:del w:id="637" w:author="Shubra Singh" w:date="2022-12-20T20:41:00Z"/>
          <w:rFonts w:asciiTheme="minorHAnsi" w:hAnsiTheme="minorHAnsi" w:cstheme="minorHAnsi"/>
          <w:color w:val="16191F"/>
          <w:sz w:val="28"/>
          <w:szCs w:val="28"/>
        </w:rPr>
        <w:pPrChange w:id="638" w:author="Shubra Singh" w:date="2022-12-20T20:43:00Z">
          <w:pPr>
            <w:pStyle w:val="NormalWeb"/>
            <w:numPr>
              <w:numId w:val="18"/>
            </w:numPr>
            <w:shd w:val="clear" w:color="auto" w:fill="FFFFFF"/>
            <w:spacing w:before="0" w:beforeAutospacing="0" w:after="0" w:afterAutospacing="0" w:line="360" w:lineRule="atLeast"/>
            <w:ind w:left="1440" w:hanging="360"/>
            <w:jc w:val="both"/>
          </w:pPr>
        </w:pPrChange>
      </w:pPr>
      <w:del w:id="639" w:author="Shubra Singh" w:date="2022-12-20T20:41:00Z">
        <w:r w:rsidRPr="00182A0C" w:rsidDel="00993AEB">
          <w:rPr>
            <w:rStyle w:val="HTMLCode"/>
            <w:rFonts w:asciiTheme="minorHAnsi" w:hAnsiTheme="minorHAnsi" w:cstheme="minorHAnsi"/>
            <w:color w:val="16191F"/>
            <w:sz w:val="28"/>
            <w:szCs w:val="28"/>
          </w:rPr>
          <w:delText>Add the following content to the credential file and change the access key as well as secret</w:delText>
        </w:r>
        <w:r w:rsidR="00AD2536" w:rsidDel="00993AEB">
          <w:rPr>
            <w:rStyle w:val="HTMLCode"/>
            <w:rFonts w:asciiTheme="minorHAnsi" w:hAnsiTheme="minorHAnsi" w:cstheme="minorHAnsi"/>
            <w:color w:val="16191F"/>
            <w:sz w:val="28"/>
            <w:szCs w:val="28"/>
          </w:rPr>
          <w:delText xml:space="preserve"> access</w:delText>
        </w:r>
        <w:r w:rsidRPr="00182A0C" w:rsidDel="00993AEB">
          <w:rPr>
            <w:rStyle w:val="HTMLCode"/>
            <w:rFonts w:asciiTheme="minorHAnsi" w:hAnsiTheme="minorHAnsi" w:cstheme="minorHAnsi"/>
            <w:color w:val="16191F"/>
            <w:sz w:val="28"/>
            <w:szCs w:val="28"/>
          </w:rPr>
          <w:delText xml:space="preserve"> key</w:delText>
        </w:r>
        <w:r w:rsidR="00AD2536" w:rsidDel="00993AEB">
          <w:rPr>
            <w:rStyle w:val="HTMLCode"/>
            <w:rFonts w:asciiTheme="minorHAnsi" w:hAnsiTheme="minorHAnsi" w:cstheme="minorHAnsi"/>
            <w:color w:val="16191F"/>
            <w:sz w:val="28"/>
            <w:szCs w:val="28"/>
          </w:rPr>
          <w:delText>.</w:delText>
        </w:r>
      </w:del>
    </w:p>
    <w:p w14:paraId="21E3AC3C" w14:textId="34EE9544" w:rsidR="000970D1" w:rsidRPr="00182A0C" w:rsidDel="00993AEB" w:rsidRDefault="000970D1">
      <w:pPr>
        <w:pStyle w:val="ListParagraph"/>
        <w:ind w:left="0"/>
        <w:rPr>
          <w:del w:id="640" w:author="Shubra Singh" w:date="2022-12-20T20:41:00Z"/>
          <w:szCs w:val="28"/>
          <w:lang w:val="en-IN" w:eastAsia="en-US"/>
        </w:rPr>
        <w:pPrChange w:id="641" w:author="Shubra Singh" w:date="2022-12-20T20:43:00Z">
          <w:pPr>
            <w:pStyle w:val="ListParagraph"/>
          </w:pPr>
        </w:pPrChange>
      </w:pPr>
      <w:del w:id="642" w:author="Shubra Singh" w:date="2022-12-20T20:41:00Z">
        <w:r w:rsidRPr="00182A0C" w:rsidDel="00993AEB">
          <w:rPr>
            <w:noProof/>
            <w:szCs w:val="28"/>
          </w:rPr>
          <w:drawing>
            <wp:inline distT="0" distB="0" distL="0" distR="0" wp14:anchorId="65A8C23E" wp14:editId="1630C0FB">
              <wp:extent cx="5664491" cy="13399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64491" cy="1339919"/>
                      </a:xfrm>
                      <a:prstGeom prst="rect">
                        <a:avLst/>
                      </a:prstGeom>
                    </pic:spPr>
                  </pic:pic>
                </a:graphicData>
              </a:graphic>
            </wp:inline>
          </w:drawing>
        </w:r>
      </w:del>
    </w:p>
    <w:p w14:paraId="0AD94EAD" w14:textId="00722C56" w:rsidR="0036781E" w:rsidRPr="00182A0C" w:rsidDel="00993AEB" w:rsidRDefault="00967F0E">
      <w:pPr>
        <w:pStyle w:val="NormalWeb"/>
        <w:numPr>
          <w:ilvl w:val="0"/>
          <w:numId w:val="18"/>
        </w:numPr>
        <w:shd w:val="clear" w:color="auto" w:fill="FFFFFF"/>
        <w:spacing w:before="0" w:beforeAutospacing="0" w:after="0" w:afterAutospacing="0" w:line="360" w:lineRule="atLeast"/>
        <w:ind w:left="0"/>
        <w:jc w:val="both"/>
        <w:rPr>
          <w:del w:id="643" w:author="Shubra Singh" w:date="2022-12-20T20:41:00Z"/>
          <w:rFonts w:asciiTheme="minorHAnsi" w:hAnsiTheme="minorHAnsi" w:cstheme="minorHAnsi"/>
          <w:color w:val="16191F"/>
          <w:sz w:val="28"/>
          <w:szCs w:val="28"/>
        </w:rPr>
        <w:pPrChange w:id="644" w:author="Shubra Singh" w:date="2022-12-20T20:43:00Z">
          <w:pPr>
            <w:pStyle w:val="NormalWeb"/>
            <w:numPr>
              <w:numId w:val="18"/>
            </w:numPr>
            <w:shd w:val="clear" w:color="auto" w:fill="FFFFFF"/>
            <w:spacing w:before="0" w:beforeAutospacing="0" w:after="0" w:afterAutospacing="0" w:line="360" w:lineRule="atLeast"/>
            <w:ind w:left="1440" w:hanging="360"/>
            <w:jc w:val="both"/>
          </w:pPr>
        </w:pPrChange>
      </w:pPr>
      <w:del w:id="645" w:author="Shubra Singh" w:date="2022-12-20T20:41:00Z">
        <w:r w:rsidDel="00993AEB">
          <w:rPr>
            <w:rFonts w:asciiTheme="minorHAnsi" w:hAnsiTheme="minorHAnsi" w:cstheme="minorHAnsi"/>
            <w:color w:val="16191F"/>
            <w:sz w:val="28"/>
            <w:szCs w:val="28"/>
          </w:rPr>
          <w:delText>Create an AWS config file on your local system</w:delText>
        </w:r>
        <w:r w:rsidR="0036781E" w:rsidRPr="00182A0C" w:rsidDel="00993AEB">
          <w:rPr>
            <w:rFonts w:asciiTheme="minorHAnsi" w:hAnsiTheme="minorHAnsi" w:cstheme="minorHAnsi"/>
            <w:color w:val="16191F"/>
            <w:sz w:val="28"/>
            <w:szCs w:val="28"/>
          </w:rPr>
          <w:delText>, located at:</w:delText>
        </w:r>
      </w:del>
    </w:p>
    <w:p w14:paraId="31895641" w14:textId="1B687128" w:rsidR="000970D1" w:rsidRPr="00AA6FA3" w:rsidDel="00993AEB" w:rsidRDefault="00AA6FA3">
      <w:pPr>
        <w:pStyle w:val="NormalWeb"/>
        <w:shd w:val="clear" w:color="auto" w:fill="FFFFFF"/>
        <w:spacing w:before="0" w:beforeAutospacing="0" w:after="0" w:afterAutospacing="0" w:line="360" w:lineRule="atLeast"/>
        <w:jc w:val="both"/>
        <w:rPr>
          <w:del w:id="646" w:author="Shubra Singh" w:date="2022-12-20T20:41:00Z"/>
          <w:rFonts w:asciiTheme="minorHAnsi" w:hAnsiTheme="minorHAnsi" w:cstheme="minorHAnsi"/>
          <w:color w:val="16191F"/>
          <w:sz w:val="28"/>
          <w:szCs w:val="28"/>
        </w:rPr>
        <w:pPrChange w:id="647" w:author="Shubra Singh" w:date="2022-12-20T20:43:00Z">
          <w:pPr>
            <w:pStyle w:val="NormalWeb"/>
            <w:shd w:val="clear" w:color="auto" w:fill="FFFFFF"/>
            <w:spacing w:before="0" w:beforeAutospacing="0" w:after="0" w:afterAutospacing="0" w:line="360" w:lineRule="atLeast"/>
            <w:ind w:left="720"/>
            <w:jc w:val="both"/>
          </w:pPr>
        </w:pPrChange>
      </w:pPr>
      <w:del w:id="648" w:author="Shubra Singh" w:date="2022-12-20T20:41:00Z">
        <w:r w:rsidDel="00993AEB">
          <w:rPr>
            <w:rFonts w:asciiTheme="minorHAnsi" w:hAnsiTheme="minorHAnsi" w:cstheme="minorHAnsi"/>
            <w:i/>
            <w:iCs/>
            <w:color w:val="2E74B5" w:themeColor="accent5" w:themeShade="BF"/>
            <w:sz w:val="28"/>
            <w:szCs w:val="28"/>
          </w:rPr>
          <w:delText xml:space="preserve">     </w:delText>
        </w:r>
        <w:r w:rsidR="0036781E" w:rsidRPr="00FE0970" w:rsidDel="00993AEB">
          <w:rPr>
            <w:rFonts w:asciiTheme="minorHAnsi" w:hAnsiTheme="minorHAnsi" w:cstheme="minorHAnsi"/>
            <w:i/>
            <w:iCs/>
            <w:color w:val="2E74B5" w:themeColor="accent5" w:themeShade="BF"/>
            <w:sz w:val="28"/>
            <w:szCs w:val="28"/>
          </w:rPr>
          <w:delText>C:\Users\USERNAME\.aws\config</w:delText>
        </w:r>
        <w:r w:rsidR="0036781E" w:rsidRPr="00FE0970" w:rsidDel="00993AEB">
          <w:rPr>
            <w:rFonts w:asciiTheme="minorHAnsi" w:hAnsiTheme="minorHAnsi" w:cstheme="minorHAnsi"/>
            <w:color w:val="2E74B5" w:themeColor="accent5" w:themeShade="BF"/>
            <w:sz w:val="28"/>
            <w:szCs w:val="28"/>
          </w:rPr>
          <w:delText xml:space="preserve"> </w:delText>
        </w:r>
        <w:r w:rsidR="0036781E" w:rsidRPr="00182A0C" w:rsidDel="00993AEB">
          <w:rPr>
            <w:rFonts w:asciiTheme="minorHAnsi" w:hAnsiTheme="minorHAnsi" w:cstheme="minorHAnsi"/>
            <w:color w:val="16191F"/>
            <w:sz w:val="28"/>
            <w:szCs w:val="28"/>
          </w:rPr>
          <w:delText xml:space="preserve">on </w:delText>
        </w:r>
      </w:del>
    </w:p>
    <w:p w14:paraId="7CBEDBBE" w14:textId="27CB34BA" w:rsidR="000970D1" w:rsidDel="00993AEB" w:rsidRDefault="000970D1">
      <w:pPr>
        <w:pStyle w:val="NormalWeb"/>
        <w:numPr>
          <w:ilvl w:val="0"/>
          <w:numId w:val="18"/>
        </w:numPr>
        <w:shd w:val="clear" w:color="auto" w:fill="FFFFFF"/>
        <w:spacing w:before="0" w:beforeAutospacing="0" w:after="0" w:afterAutospacing="0" w:line="360" w:lineRule="atLeast"/>
        <w:ind w:left="0"/>
        <w:jc w:val="both"/>
        <w:rPr>
          <w:del w:id="649" w:author="Shubra Singh" w:date="2022-12-20T20:41:00Z"/>
          <w:rStyle w:val="HTMLCode"/>
          <w:rFonts w:asciiTheme="minorHAnsi" w:hAnsiTheme="minorHAnsi" w:cstheme="minorHAnsi"/>
          <w:color w:val="16191F"/>
          <w:sz w:val="28"/>
          <w:szCs w:val="28"/>
          <w:lang w:eastAsia="en-US"/>
        </w:rPr>
        <w:pPrChange w:id="650" w:author="Shubra Singh" w:date="2022-12-20T20:43:00Z">
          <w:pPr>
            <w:pStyle w:val="NormalWeb"/>
            <w:numPr>
              <w:numId w:val="18"/>
            </w:numPr>
            <w:shd w:val="clear" w:color="auto" w:fill="FFFFFF"/>
            <w:spacing w:before="0" w:beforeAutospacing="0" w:after="0" w:afterAutospacing="0" w:line="360" w:lineRule="atLeast"/>
            <w:ind w:left="1440" w:hanging="360"/>
            <w:jc w:val="both"/>
          </w:pPr>
        </w:pPrChange>
      </w:pPr>
      <w:del w:id="651" w:author="Shubra Singh" w:date="2022-12-20T20:41:00Z">
        <w:r w:rsidRPr="00182A0C" w:rsidDel="00993AEB">
          <w:rPr>
            <w:rStyle w:val="HTMLCode"/>
            <w:rFonts w:asciiTheme="minorHAnsi" w:hAnsiTheme="minorHAnsi" w:cstheme="minorHAnsi"/>
            <w:color w:val="16191F"/>
            <w:sz w:val="28"/>
            <w:szCs w:val="28"/>
          </w:rPr>
          <w:delText>Add the following content to the config file and change your region.</w:delText>
        </w:r>
      </w:del>
    </w:p>
    <w:p w14:paraId="6FB0CF0D" w14:textId="1CE8DEB1" w:rsidR="00AA6FA3" w:rsidRPr="00182A0C" w:rsidDel="00993AEB" w:rsidRDefault="00AA6FA3">
      <w:pPr>
        <w:pStyle w:val="NormalWeb"/>
        <w:shd w:val="clear" w:color="auto" w:fill="FFFFFF"/>
        <w:spacing w:before="0" w:beforeAutospacing="0" w:after="0" w:afterAutospacing="0" w:line="360" w:lineRule="atLeast"/>
        <w:ind w:firstLine="360"/>
        <w:jc w:val="both"/>
        <w:rPr>
          <w:del w:id="652" w:author="Shubra Singh" w:date="2022-12-20T20:41:00Z"/>
          <w:rFonts w:asciiTheme="minorHAnsi" w:hAnsiTheme="minorHAnsi" w:cstheme="minorHAnsi"/>
          <w:color w:val="16191F"/>
          <w:sz w:val="28"/>
          <w:szCs w:val="28"/>
        </w:rPr>
        <w:pPrChange w:id="653" w:author="Shubra Singh" w:date="2022-12-20T20:43:00Z">
          <w:pPr>
            <w:pStyle w:val="NormalWeb"/>
            <w:shd w:val="clear" w:color="auto" w:fill="FFFFFF"/>
            <w:spacing w:before="0" w:beforeAutospacing="0" w:after="0" w:afterAutospacing="0" w:line="360" w:lineRule="atLeast"/>
            <w:ind w:left="720" w:firstLine="360"/>
            <w:jc w:val="both"/>
          </w:pPr>
        </w:pPrChange>
      </w:pPr>
      <w:del w:id="654" w:author="Shubra Singh" w:date="2022-12-20T20:41:00Z">
        <w:r w:rsidRPr="00182A0C" w:rsidDel="00993AEB">
          <w:rPr>
            <w:rFonts w:asciiTheme="minorHAnsi" w:hAnsiTheme="minorHAnsi" w:cstheme="minorHAnsi"/>
            <w:color w:val="16191F"/>
            <w:sz w:val="28"/>
            <w:szCs w:val="28"/>
          </w:rPr>
          <w:delText xml:space="preserve">Set the AWS Region in the AWS </w:delText>
        </w:r>
        <w:r w:rsidRPr="00FE0970" w:rsidDel="00993AEB">
          <w:rPr>
            <w:rFonts w:asciiTheme="minorHAnsi" w:hAnsiTheme="minorHAnsi" w:cstheme="minorHAnsi"/>
            <w:i/>
            <w:iCs/>
            <w:color w:val="2E74B5" w:themeColor="accent5" w:themeShade="BF"/>
            <w:sz w:val="28"/>
            <w:szCs w:val="28"/>
          </w:rPr>
          <w:delText>config</w:delText>
        </w:r>
        <w:r w:rsidRPr="00182A0C" w:rsidDel="00993AEB">
          <w:rPr>
            <w:rFonts w:asciiTheme="minorHAnsi" w:hAnsiTheme="minorHAnsi" w:cstheme="minorHAnsi"/>
            <w:color w:val="16191F"/>
            <w:sz w:val="28"/>
            <w:szCs w:val="28"/>
          </w:rPr>
          <w:delText xml:space="preserve"> file on your local system</w:delText>
        </w:r>
      </w:del>
    </w:p>
    <w:p w14:paraId="410109F3" w14:textId="721615BB" w:rsidR="000970D1" w:rsidRPr="00182A0C" w:rsidDel="00993AEB" w:rsidRDefault="000970D1">
      <w:pPr>
        <w:pStyle w:val="NormalWeb"/>
        <w:shd w:val="clear" w:color="auto" w:fill="FFFFFF"/>
        <w:spacing w:before="0" w:beforeAutospacing="0" w:after="0" w:afterAutospacing="0" w:line="360" w:lineRule="atLeast"/>
        <w:rPr>
          <w:del w:id="655" w:author="Shubra Singh" w:date="2022-12-20T20:41:00Z"/>
          <w:rFonts w:asciiTheme="minorHAnsi" w:hAnsiTheme="minorHAnsi" w:cstheme="minorHAnsi"/>
          <w:sz w:val="28"/>
          <w:szCs w:val="28"/>
          <w:lang w:eastAsia="en-US"/>
        </w:rPr>
        <w:pPrChange w:id="656" w:author="Shubra Singh" w:date="2022-12-20T20:43:00Z">
          <w:pPr>
            <w:pStyle w:val="NormalWeb"/>
            <w:shd w:val="clear" w:color="auto" w:fill="FFFFFF"/>
            <w:spacing w:before="0" w:beforeAutospacing="0" w:after="0" w:afterAutospacing="0" w:line="360" w:lineRule="atLeast"/>
            <w:ind w:left="720"/>
          </w:pPr>
        </w:pPrChange>
      </w:pPr>
      <w:del w:id="657" w:author="Shubra Singh" w:date="2022-12-20T20:41:00Z">
        <w:r w:rsidRPr="00182A0C" w:rsidDel="00993AEB">
          <w:rPr>
            <w:rFonts w:cstheme="minorHAnsi"/>
            <w:noProof/>
            <w:color w:val="16191F"/>
            <w:szCs w:val="28"/>
          </w:rPr>
          <w:drawing>
            <wp:inline distT="0" distB="0" distL="0" distR="0" wp14:anchorId="67682BB5" wp14:editId="2261A662">
              <wp:extent cx="3930852" cy="1073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30852" cy="1073205"/>
                      </a:xfrm>
                      <a:prstGeom prst="rect">
                        <a:avLst/>
                      </a:prstGeom>
                    </pic:spPr>
                  </pic:pic>
                </a:graphicData>
              </a:graphic>
            </wp:inline>
          </w:drawing>
        </w:r>
      </w:del>
    </w:p>
    <w:p w14:paraId="7854C0D9" w14:textId="41276321" w:rsidR="007E0967" w:rsidDel="00993AEB" w:rsidRDefault="000970D1">
      <w:pPr>
        <w:pStyle w:val="NormalWeb"/>
        <w:numPr>
          <w:ilvl w:val="0"/>
          <w:numId w:val="10"/>
        </w:numPr>
        <w:shd w:val="clear" w:color="auto" w:fill="FFFFFF"/>
        <w:spacing w:before="0" w:beforeAutospacing="0" w:after="0" w:afterAutospacing="0" w:line="360" w:lineRule="atLeast"/>
        <w:ind w:left="0"/>
        <w:rPr>
          <w:del w:id="658" w:author="Shubra Singh" w:date="2022-12-20T20:41:00Z"/>
          <w:rFonts w:asciiTheme="minorHAnsi" w:hAnsiTheme="minorHAnsi" w:cstheme="minorHAnsi"/>
          <w:color w:val="16191F"/>
          <w:sz w:val="28"/>
          <w:szCs w:val="28"/>
        </w:rPr>
        <w:pPrChange w:id="659" w:author="Shubra Singh" w:date="2022-12-20T20:43:00Z">
          <w:pPr>
            <w:pStyle w:val="NormalWeb"/>
            <w:numPr>
              <w:numId w:val="10"/>
            </w:numPr>
            <w:shd w:val="clear" w:color="auto" w:fill="FFFFFF"/>
            <w:spacing w:before="0" w:beforeAutospacing="0" w:after="0" w:afterAutospacing="0" w:line="360" w:lineRule="atLeast"/>
            <w:ind w:left="1080" w:hanging="360"/>
          </w:pPr>
        </w:pPrChange>
      </w:pPr>
      <w:del w:id="660" w:author="Shubra Singh" w:date="2022-12-20T20:41:00Z">
        <w:r w:rsidRPr="00897471" w:rsidDel="00993AEB">
          <w:rPr>
            <w:rFonts w:asciiTheme="minorHAnsi" w:hAnsiTheme="minorHAnsi" w:cstheme="minorHAnsi"/>
            <w:b/>
            <w:bCs/>
            <w:color w:val="16191F"/>
            <w:sz w:val="28"/>
            <w:szCs w:val="28"/>
            <w:u w:val="single"/>
          </w:rPr>
          <w:delText>For linux</w:delText>
        </w:r>
        <w:r w:rsidR="00285E97" w:rsidRPr="00897471" w:rsidDel="00993AEB">
          <w:rPr>
            <w:rFonts w:asciiTheme="minorHAnsi" w:hAnsiTheme="minorHAnsi" w:cstheme="minorHAnsi"/>
            <w:b/>
            <w:bCs/>
            <w:color w:val="16191F"/>
            <w:sz w:val="28"/>
            <w:szCs w:val="28"/>
            <w:u w:val="single"/>
          </w:rPr>
          <w:delText>, macOS, Unix</w:delText>
        </w:r>
        <w:r w:rsidRPr="00182A0C" w:rsidDel="00993AEB">
          <w:rPr>
            <w:rFonts w:asciiTheme="minorHAnsi" w:hAnsiTheme="minorHAnsi" w:cstheme="minorHAnsi"/>
            <w:color w:val="16191F"/>
            <w:sz w:val="28"/>
            <w:szCs w:val="28"/>
          </w:rPr>
          <w:delText>:</w:delText>
        </w:r>
      </w:del>
    </w:p>
    <w:p w14:paraId="5FE787EA" w14:textId="3CFD79CA" w:rsidR="000970D1" w:rsidRPr="00182A0C" w:rsidDel="00993AEB" w:rsidRDefault="00285E97">
      <w:pPr>
        <w:pStyle w:val="NormalWeb"/>
        <w:numPr>
          <w:ilvl w:val="0"/>
          <w:numId w:val="19"/>
        </w:numPr>
        <w:shd w:val="clear" w:color="auto" w:fill="FFFFFF"/>
        <w:spacing w:before="0" w:beforeAutospacing="0" w:after="0" w:afterAutospacing="0" w:line="360" w:lineRule="atLeast"/>
        <w:ind w:left="0"/>
        <w:rPr>
          <w:del w:id="661" w:author="Shubra Singh" w:date="2022-12-20T20:41:00Z"/>
          <w:rFonts w:asciiTheme="minorHAnsi" w:hAnsiTheme="minorHAnsi" w:cstheme="minorHAnsi"/>
          <w:color w:val="16191F"/>
          <w:sz w:val="28"/>
          <w:szCs w:val="28"/>
        </w:rPr>
        <w:pPrChange w:id="662" w:author="Shubra Singh" w:date="2022-12-20T20:43:00Z">
          <w:pPr>
            <w:pStyle w:val="NormalWeb"/>
            <w:numPr>
              <w:numId w:val="19"/>
            </w:numPr>
            <w:shd w:val="clear" w:color="auto" w:fill="FFFFFF"/>
            <w:spacing w:before="0" w:beforeAutospacing="0" w:after="0" w:afterAutospacing="0" w:line="360" w:lineRule="atLeast"/>
            <w:ind w:left="1800" w:hanging="360"/>
          </w:pPr>
        </w:pPrChange>
      </w:pPr>
      <w:del w:id="663" w:author="Shubra Singh" w:date="2022-12-20T20:41:00Z">
        <w:r w:rsidDel="00993AEB">
          <w:rPr>
            <w:rFonts w:asciiTheme="minorHAnsi" w:hAnsiTheme="minorHAnsi" w:cstheme="minorHAnsi"/>
            <w:color w:val="16191F"/>
            <w:sz w:val="28"/>
            <w:szCs w:val="28"/>
          </w:rPr>
          <w:delText xml:space="preserve"> </w:delText>
        </w:r>
        <w:r w:rsidR="007E0967" w:rsidDel="00993AEB">
          <w:rPr>
            <w:rFonts w:asciiTheme="minorHAnsi" w:hAnsiTheme="minorHAnsi" w:cstheme="minorHAnsi"/>
            <w:color w:val="16191F"/>
            <w:sz w:val="28"/>
            <w:szCs w:val="28"/>
          </w:rPr>
          <w:delText xml:space="preserve">Create a </w:delText>
        </w:r>
        <w:r w:rsidR="00630D4C" w:rsidRPr="00182A0C" w:rsidDel="00993AEB">
          <w:rPr>
            <w:rFonts w:asciiTheme="minorHAnsi" w:hAnsiTheme="minorHAnsi" w:cstheme="minorHAnsi"/>
            <w:color w:val="16191F"/>
            <w:sz w:val="28"/>
            <w:szCs w:val="28"/>
          </w:rPr>
          <w:delText xml:space="preserve">credentials </w:delText>
        </w:r>
        <w:r w:rsidR="00630D4C" w:rsidDel="00993AEB">
          <w:rPr>
            <w:rFonts w:asciiTheme="minorHAnsi" w:hAnsiTheme="minorHAnsi" w:cstheme="minorHAnsi"/>
            <w:color w:val="16191F"/>
            <w:sz w:val="28"/>
            <w:szCs w:val="28"/>
          </w:rPr>
          <w:delText xml:space="preserve">file </w:delText>
        </w:r>
        <w:r w:rsidR="000970D1" w:rsidRPr="00182A0C" w:rsidDel="00993AEB">
          <w:rPr>
            <w:rFonts w:asciiTheme="minorHAnsi" w:hAnsiTheme="minorHAnsi" w:cstheme="minorHAnsi"/>
            <w:color w:val="16191F"/>
            <w:sz w:val="28"/>
            <w:szCs w:val="28"/>
          </w:rPr>
          <w:delText>in the AWS credentials profile file on your local system, located at:</w:delText>
        </w:r>
      </w:del>
    </w:p>
    <w:p w14:paraId="505617A4" w14:textId="7F70E90F" w:rsidR="000970D1" w:rsidRPr="00182A0C" w:rsidDel="00993AEB" w:rsidRDefault="000970D1">
      <w:pPr>
        <w:pStyle w:val="NormalWeb"/>
        <w:shd w:val="clear" w:color="auto" w:fill="FFFFFF"/>
        <w:spacing w:before="0" w:beforeAutospacing="0" w:after="0" w:afterAutospacing="0" w:line="360" w:lineRule="atLeast"/>
        <w:ind w:firstLine="720"/>
        <w:rPr>
          <w:del w:id="664" w:author="Shubra Singh" w:date="2022-12-20T20:41:00Z"/>
          <w:rFonts w:asciiTheme="minorHAnsi" w:hAnsiTheme="minorHAnsi" w:cstheme="minorHAnsi"/>
          <w:color w:val="16191F"/>
          <w:sz w:val="28"/>
          <w:szCs w:val="28"/>
        </w:rPr>
        <w:pPrChange w:id="665" w:author="Shubra Singh" w:date="2022-12-20T20:43:00Z">
          <w:pPr>
            <w:pStyle w:val="NormalWeb"/>
            <w:shd w:val="clear" w:color="auto" w:fill="FFFFFF"/>
            <w:spacing w:before="0" w:beforeAutospacing="0" w:after="0" w:afterAutospacing="0" w:line="360" w:lineRule="atLeast"/>
            <w:ind w:left="720" w:firstLine="720"/>
          </w:pPr>
        </w:pPrChange>
      </w:pPr>
      <w:del w:id="666" w:author="Shubra Singh" w:date="2022-12-20T20:41:00Z">
        <w:r w:rsidRPr="00182A0C" w:rsidDel="00993AEB">
          <w:rPr>
            <w:rStyle w:val="HTMLCode"/>
            <w:rFonts w:asciiTheme="minorHAnsi" w:hAnsiTheme="minorHAnsi" w:cstheme="minorHAnsi"/>
            <w:color w:val="16191F"/>
            <w:sz w:val="28"/>
            <w:szCs w:val="28"/>
          </w:rPr>
          <w:delText>~/.aws/credentials</w:delText>
        </w:r>
        <w:r w:rsidRPr="00182A0C" w:rsidDel="00993AEB">
          <w:rPr>
            <w:rFonts w:asciiTheme="minorHAnsi" w:hAnsiTheme="minorHAnsi" w:cstheme="minorHAnsi"/>
            <w:color w:val="16191F"/>
            <w:sz w:val="28"/>
            <w:szCs w:val="28"/>
          </w:rPr>
          <w:delText> </w:delText>
        </w:r>
      </w:del>
    </w:p>
    <w:p w14:paraId="11D5BD2E" w14:textId="43733D93" w:rsidR="000970D1" w:rsidRPr="00182A0C" w:rsidDel="00993AEB" w:rsidRDefault="000970D1">
      <w:pPr>
        <w:pStyle w:val="NormalWeb"/>
        <w:numPr>
          <w:ilvl w:val="0"/>
          <w:numId w:val="19"/>
        </w:numPr>
        <w:shd w:val="clear" w:color="auto" w:fill="FFFFFF"/>
        <w:spacing w:before="0" w:beforeAutospacing="0" w:after="0" w:afterAutospacing="0" w:line="360" w:lineRule="atLeast"/>
        <w:ind w:left="0"/>
        <w:rPr>
          <w:del w:id="667" w:author="Shubra Singh" w:date="2022-12-20T20:41:00Z"/>
          <w:rFonts w:asciiTheme="minorHAnsi" w:hAnsiTheme="minorHAnsi" w:cstheme="minorHAnsi"/>
          <w:color w:val="16191F"/>
          <w:sz w:val="28"/>
          <w:szCs w:val="28"/>
        </w:rPr>
        <w:pPrChange w:id="668" w:author="Shubra Singh" w:date="2022-12-20T20:43:00Z">
          <w:pPr>
            <w:pStyle w:val="NormalWeb"/>
            <w:numPr>
              <w:numId w:val="19"/>
            </w:numPr>
            <w:shd w:val="clear" w:color="auto" w:fill="FFFFFF"/>
            <w:spacing w:before="0" w:beforeAutospacing="0" w:after="0" w:afterAutospacing="0" w:line="360" w:lineRule="atLeast"/>
            <w:ind w:left="1800" w:hanging="360"/>
          </w:pPr>
        </w:pPrChange>
      </w:pPr>
      <w:del w:id="669" w:author="Shubra Singh" w:date="2022-12-20T20:41:00Z">
        <w:r w:rsidRPr="00182A0C" w:rsidDel="00993AEB">
          <w:rPr>
            <w:rStyle w:val="HTMLCode"/>
            <w:rFonts w:asciiTheme="minorHAnsi" w:hAnsiTheme="minorHAnsi" w:cstheme="minorHAnsi"/>
            <w:color w:val="16191F"/>
            <w:sz w:val="28"/>
            <w:szCs w:val="28"/>
          </w:rPr>
          <w:delText>Add the following content to the credential file and change the access key as well as secret</w:delText>
        </w:r>
        <w:r w:rsidR="00285E97" w:rsidDel="00993AEB">
          <w:rPr>
            <w:rStyle w:val="HTMLCode"/>
            <w:rFonts w:asciiTheme="minorHAnsi" w:hAnsiTheme="minorHAnsi" w:cstheme="minorHAnsi"/>
            <w:color w:val="16191F"/>
            <w:sz w:val="28"/>
            <w:szCs w:val="28"/>
          </w:rPr>
          <w:delText xml:space="preserve"> access</w:delText>
        </w:r>
        <w:r w:rsidRPr="00182A0C" w:rsidDel="00993AEB">
          <w:rPr>
            <w:rStyle w:val="HTMLCode"/>
            <w:rFonts w:asciiTheme="minorHAnsi" w:hAnsiTheme="minorHAnsi" w:cstheme="minorHAnsi"/>
            <w:color w:val="16191F"/>
            <w:sz w:val="28"/>
            <w:szCs w:val="28"/>
          </w:rPr>
          <w:delText xml:space="preserve"> key</w:delText>
        </w:r>
      </w:del>
    </w:p>
    <w:p w14:paraId="4FC755F1" w14:textId="6A487E6C" w:rsidR="000970D1" w:rsidDel="00993AEB" w:rsidRDefault="000970D1">
      <w:pPr>
        <w:pStyle w:val="ListParagraph"/>
        <w:ind w:left="0"/>
        <w:rPr>
          <w:del w:id="670" w:author="Shubra Singh" w:date="2022-12-20T20:41:00Z"/>
          <w:rFonts w:cstheme="minorHAnsi"/>
          <w:szCs w:val="28"/>
          <w:lang w:val="en-IN" w:eastAsia="en-US"/>
        </w:rPr>
        <w:pPrChange w:id="671" w:author="Shubra Singh" w:date="2022-12-20T20:43:00Z">
          <w:pPr>
            <w:pStyle w:val="ListParagraph"/>
          </w:pPr>
        </w:pPrChange>
      </w:pPr>
      <w:del w:id="672" w:author="Shubra Singh" w:date="2022-12-20T20:41:00Z">
        <w:r w:rsidRPr="00182A0C" w:rsidDel="00993AEB">
          <w:rPr>
            <w:rFonts w:cstheme="minorHAnsi"/>
            <w:noProof/>
            <w:szCs w:val="28"/>
          </w:rPr>
          <w:drawing>
            <wp:inline distT="0" distB="0" distL="0" distR="0" wp14:anchorId="1738B919" wp14:editId="7621B019">
              <wp:extent cx="5664491" cy="13399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64491" cy="1339919"/>
                      </a:xfrm>
                      <a:prstGeom prst="rect">
                        <a:avLst/>
                      </a:prstGeom>
                    </pic:spPr>
                  </pic:pic>
                </a:graphicData>
              </a:graphic>
            </wp:inline>
          </w:drawing>
        </w:r>
      </w:del>
    </w:p>
    <w:p w14:paraId="18710C4E" w14:textId="351204A4" w:rsidR="00122A3C" w:rsidRPr="00122A3C" w:rsidDel="00993AEB" w:rsidRDefault="00122A3C">
      <w:pPr>
        <w:pStyle w:val="NormalWeb"/>
        <w:numPr>
          <w:ilvl w:val="0"/>
          <w:numId w:val="19"/>
        </w:numPr>
        <w:shd w:val="clear" w:color="auto" w:fill="FFFFFF"/>
        <w:spacing w:before="0" w:beforeAutospacing="0" w:after="0" w:afterAutospacing="0" w:line="360" w:lineRule="atLeast"/>
        <w:ind w:left="0"/>
        <w:rPr>
          <w:del w:id="673" w:author="Shubra Singh" w:date="2022-12-20T20:41:00Z"/>
          <w:rFonts w:asciiTheme="minorHAnsi" w:hAnsiTheme="minorHAnsi" w:cstheme="minorHAnsi"/>
          <w:color w:val="16191F"/>
          <w:sz w:val="28"/>
          <w:szCs w:val="28"/>
        </w:rPr>
        <w:pPrChange w:id="674" w:author="Shubra Singh" w:date="2022-12-20T20:43:00Z">
          <w:pPr>
            <w:pStyle w:val="NormalWeb"/>
            <w:numPr>
              <w:numId w:val="19"/>
            </w:numPr>
            <w:shd w:val="clear" w:color="auto" w:fill="FFFFFF"/>
            <w:spacing w:before="0" w:beforeAutospacing="0" w:after="0" w:afterAutospacing="0" w:line="360" w:lineRule="atLeast"/>
            <w:ind w:left="1800" w:hanging="360"/>
          </w:pPr>
        </w:pPrChange>
      </w:pPr>
      <w:del w:id="675" w:author="Shubra Singh" w:date="2022-12-20T20:41:00Z">
        <w:r w:rsidRPr="00122A3C" w:rsidDel="00993AEB">
          <w:rPr>
            <w:rFonts w:asciiTheme="minorHAnsi" w:hAnsiTheme="minorHAnsi" w:cstheme="minorHAnsi"/>
            <w:sz w:val="28"/>
            <w:szCs w:val="28"/>
            <w:lang w:eastAsia="en-US"/>
          </w:rPr>
          <w:delText>Create an AWS config file on your local system,</w:delText>
        </w:r>
        <w:r w:rsidRPr="00122A3C" w:rsidDel="00993AEB">
          <w:rPr>
            <w:rFonts w:asciiTheme="minorHAnsi" w:hAnsiTheme="minorHAnsi" w:cstheme="minorHAnsi"/>
            <w:color w:val="16191F"/>
            <w:sz w:val="28"/>
            <w:szCs w:val="28"/>
          </w:rPr>
          <w:delText xml:space="preserve"> located at:</w:delText>
        </w:r>
      </w:del>
    </w:p>
    <w:p w14:paraId="2D38DC4A" w14:textId="56EC48ED" w:rsidR="000970D1" w:rsidRPr="00182A0C" w:rsidDel="00993AEB" w:rsidRDefault="00122A3C">
      <w:pPr>
        <w:pStyle w:val="NormalWeb"/>
        <w:shd w:val="clear" w:color="auto" w:fill="FFFFFF"/>
        <w:spacing w:before="0" w:beforeAutospacing="0" w:after="0" w:afterAutospacing="0" w:line="360" w:lineRule="atLeast"/>
        <w:ind w:firstLine="720"/>
        <w:rPr>
          <w:del w:id="676" w:author="Shubra Singh" w:date="2022-12-20T20:41:00Z"/>
          <w:rFonts w:asciiTheme="minorHAnsi" w:hAnsiTheme="minorHAnsi" w:cstheme="minorHAnsi"/>
          <w:color w:val="16191F"/>
          <w:sz w:val="28"/>
          <w:szCs w:val="28"/>
        </w:rPr>
        <w:pPrChange w:id="677" w:author="Shubra Singh" w:date="2022-12-20T20:43:00Z">
          <w:pPr>
            <w:pStyle w:val="NormalWeb"/>
            <w:shd w:val="clear" w:color="auto" w:fill="FFFFFF"/>
            <w:spacing w:before="0" w:beforeAutospacing="0" w:after="0" w:afterAutospacing="0" w:line="360" w:lineRule="atLeast"/>
            <w:ind w:left="720" w:firstLine="720"/>
          </w:pPr>
        </w:pPrChange>
      </w:pPr>
      <w:del w:id="678" w:author="Shubra Singh" w:date="2022-12-20T20:41:00Z">
        <w:r w:rsidRPr="00122A3C" w:rsidDel="00993AEB">
          <w:rPr>
            <w:rFonts w:asciiTheme="minorHAnsi" w:hAnsiTheme="minorHAnsi" w:cstheme="minorHAnsi"/>
            <w:color w:val="16191F"/>
            <w:sz w:val="28"/>
            <w:szCs w:val="28"/>
          </w:rPr>
          <w:delText>~/.aws/config on Linux, macOS, or Unix</w:delText>
        </w:r>
      </w:del>
    </w:p>
    <w:p w14:paraId="11E13835" w14:textId="41301980" w:rsidR="00323783" w:rsidRPr="00182A0C" w:rsidDel="00993AEB" w:rsidRDefault="000970D1">
      <w:pPr>
        <w:pStyle w:val="NormalWeb"/>
        <w:numPr>
          <w:ilvl w:val="0"/>
          <w:numId w:val="19"/>
        </w:numPr>
        <w:shd w:val="clear" w:color="auto" w:fill="FFFFFF"/>
        <w:spacing w:before="0" w:beforeAutospacing="0" w:after="0" w:afterAutospacing="0" w:line="360" w:lineRule="atLeast"/>
        <w:ind w:left="0"/>
        <w:rPr>
          <w:del w:id="679" w:author="Shubra Singh" w:date="2022-12-20T20:41:00Z"/>
          <w:rFonts w:asciiTheme="minorHAnsi" w:hAnsiTheme="minorHAnsi" w:cstheme="minorHAnsi"/>
          <w:color w:val="16191F"/>
          <w:sz w:val="28"/>
          <w:szCs w:val="28"/>
        </w:rPr>
        <w:pPrChange w:id="680" w:author="Shubra Singh" w:date="2022-12-20T20:43:00Z">
          <w:pPr>
            <w:pStyle w:val="NormalWeb"/>
            <w:numPr>
              <w:numId w:val="19"/>
            </w:numPr>
            <w:shd w:val="clear" w:color="auto" w:fill="FFFFFF"/>
            <w:spacing w:before="0" w:beforeAutospacing="0" w:after="0" w:afterAutospacing="0" w:line="360" w:lineRule="atLeast"/>
            <w:ind w:left="1800" w:hanging="360"/>
          </w:pPr>
        </w:pPrChange>
      </w:pPr>
      <w:del w:id="681" w:author="Shubra Singh" w:date="2022-12-20T20:41:00Z">
        <w:r w:rsidRPr="00182A0C" w:rsidDel="00993AEB">
          <w:rPr>
            <w:rStyle w:val="HTMLCode"/>
            <w:rFonts w:asciiTheme="minorHAnsi" w:hAnsiTheme="minorHAnsi" w:cstheme="minorHAnsi"/>
            <w:color w:val="16191F"/>
            <w:sz w:val="28"/>
            <w:szCs w:val="28"/>
          </w:rPr>
          <w:delText>Add the following content to the config file and change your region.</w:delText>
        </w:r>
        <w:r w:rsidR="00323783" w:rsidRPr="00323783" w:rsidDel="00993AEB">
          <w:rPr>
            <w:rFonts w:asciiTheme="minorHAnsi" w:hAnsiTheme="minorHAnsi" w:cstheme="minorHAnsi"/>
            <w:color w:val="16191F"/>
            <w:sz w:val="28"/>
            <w:szCs w:val="28"/>
          </w:rPr>
          <w:delText xml:space="preserve"> </w:delText>
        </w:r>
      </w:del>
    </w:p>
    <w:p w14:paraId="5743E02C" w14:textId="6D4F2235" w:rsidR="000970D1" w:rsidRPr="00182A0C" w:rsidDel="00993AEB" w:rsidRDefault="000970D1">
      <w:pPr>
        <w:pStyle w:val="NormalWeb"/>
        <w:shd w:val="clear" w:color="auto" w:fill="FFFFFF"/>
        <w:spacing w:before="0" w:beforeAutospacing="0" w:after="0" w:afterAutospacing="0" w:line="360" w:lineRule="atLeast"/>
        <w:rPr>
          <w:del w:id="682" w:author="Shubra Singh" w:date="2022-12-20T20:41:00Z"/>
          <w:rFonts w:asciiTheme="minorHAnsi" w:hAnsiTheme="minorHAnsi" w:cstheme="minorHAnsi"/>
          <w:color w:val="16191F"/>
          <w:sz w:val="28"/>
          <w:szCs w:val="28"/>
        </w:rPr>
        <w:pPrChange w:id="683" w:author="Shubra Singh" w:date="2022-12-20T20:43:00Z">
          <w:pPr>
            <w:pStyle w:val="NormalWeb"/>
            <w:shd w:val="clear" w:color="auto" w:fill="FFFFFF"/>
            <w:spacing w:before="0" w:beforeAutospacing="0" w:after="0" w:afterAutospacing="0" w:line="360" w:lineRule="atLeast"/>
            <w:ind w:left="1800"/>
          </w:pPr>
        </w:pPrChange>
      </w:pPr>
    </w:p>
    <w:p w14:paraId="61FBD365" w14:textId="797C3726" w:rsidR="000970D1" w:rsidRPr="00182A0C" w:rsidDel="00993AEB" w:rsidRDefault="000970D1">
      <w:pPr>
        <w:pStyle w:val="NormalWeb"/>
        <w:shd w:val="clear" w:color="auto" w:fill="FFFFFF"/>
        <w:spacing w:before="0" w:beforeAutospacing="0" w:after="0" w:afterAutospacing="0" w:line="360" w:lineRule="atLeast"/>
        <w:rPr>
          <w:del w:id="684" w:author="Shubra Singh" w:date="2022-12-20T20:41:00Z"/>
          <w:rFonts w:asciiTheme="minorHAnsi" w:hAnsiTheme="minorHAnsi" w:cstheme="minorHAnsi"/>
          <w:sz w:val="28"/>
          <w:szCs w:val="28"/>
          <w:lang w:eastAsia="en-US"/>
        </w:rPr>
        <w:pPrChange w:id="685" w:author="Shubra Singh" w:date="2022-12-20T20:43:00Z">
          <w:pPr>
            <w:pStyle w:val="NormalWeb"/>
            <w:shd w:val="clear" w:color="auto" w:fill="FFFFFF"/>
            <w:spacing w:before="0" w:beforeAutospacing="0" w:after="0" w:afterAutospacing="0" w:line="360" w:lineRule="atLeast"/>
            <w:ind w:left="720"/>
          </w:pPr>
        </w:pPrChange>
      </w:pPr>
      <w:del w:id="686" w:author="Shubra Singh" w:date="2022-12-20T20:41:00Z">
        <w:r w:rsidRPr="00182A0C" w:rsidDel="00993AEB">
          <w:rPr>
            <w:rFonts w:cstheme="minorHAnsi"/>
            <w:noProof/>
            <w:color w:val="16191F"/>
            <w:szCs w:val="28"/>
          </w:rPr>
          <w:drawing>
            <wp:inline distT="0" distB="0" distL="0" distR="0" wp14:anchorId="056D9BE2" wp14:editId="5901D6B0">
              <wp:extent cx="3930852" cy="10732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30852" cy="1073205"/>
                      </a:xfrm>
                      <a:prstGeom prst="rect">
                        <a:avLst/>
                      </a:prstGeom>
                    </pic:spPr>
                  </pic:pic>
                </a:graphicData>
              </a:graphic>
            </wp:inline>
          </w:drawing>
        </w:r>
      </w:del>
    </w:p>
    <w:p w14:paraId="512C5BF2" w14:textId="508B3B7F" w:rsidR="001709C0" w:rsidDel="00993AEB" w:rsidRDefault="000970D1">
      <w:pPr>
        <w:pStyle w:val="NormalWeb"/>
        <w:shd w:val="clear" w:color="auto" w:fill="FFFFFF"/>
        <w:spacing w:before="0" w:beforeAutospacing="0" w:after="0" w:afterAutospacing="0" w:line="360" w:lineRule="atLeast"/>
        <w:rPr>
          <w:del w:id="687" w:author="Shubra Singh" w:date="2022-12-20T20:41:00Z"/>
          <w:color w:val="2E74B5" w:themeColor="accent5" w:themeShade="BF"/>
          <w:lang w:eastAsia="en-US"/>
        </w:rPr>
        <w:pPrChange w:id="688" w:author="Shubra Singh" w:date="2022-12-20T20:43:00Z">
          <w:pPr>
            <w:pStyle w:val="NormalWeb"/>
            <w:shd w:val="clear" w:color="auto" w:fill="FFFFFF"/>
            <w:spacing w:before="0" w:beforeAutospacing="0" w:after="0" w:afterAutospacing="0" w:line="360" w:lineRule="atLeast"/>
            <w:ind w:left="1080"/>
          </w:pPr>
        </w:pPrChange>
      </w:pPr>
      <w:del w:id="689" w:author="Shubra Singh" w:date="2022-12-20T20:41:00Z">
        <w:r w:rsidRPr="00182A0C" w:rsidDel="00993AEB">
          <w:rPr>
            <w:rFonts w:asciiTheme="minorHAnsi" w:hAnsiTheme="minorHAnsi" w:cstheme="minorHAnsi"/>
            <w:color w:val="16191F"/>
            <w:sz w:val="28"/>
            <w:szCs w:val="28"/>
          </w:rPr>
          <w:delText xml:space="preserve">For more information: </w:delText>
        </w:r>
        <w:r w:rsidRPr="00CC26E5" w:rsidDel="00993AEB">
          <w:rPr>
            <w:rFonts w:asciiTheme="minorHAnsi" w:hAnsiTheme="minorHAnsi" w:cstheme="minorHAnsi"/>
            <w:color w:val="2E74B5" w:themeColor="accent5" w:themeShade="BF"/>
            <w:sz w:val="28"/>
            <w:szCs w:val="28"/>
          </w:rPr>
          <w:delText>https://docs.aws.amazon.com/sdk-for-java/v1/developer-guide/setup-credentials.html</w:delText>
        </w:r>
        <w:r w:rsidRPr="00CC26E5" w:rsidDel="00993AEB">
          <w:rPr>
            <w:color w:val="2E74B5" w:themeColor="accent5" w:themeShade="BF"/>
            <w:lang w:eastAsia="en-US"/>
          </w:rPr>
          <w:delText xml:space="preserve"> </w:delText>
        </w:r>
      </w:del>
    </w:p>
    <w:p w14:paraId="07AF50EC" w14:textId="77777777" w:rsidR="00FB3B09" w:rsidRPr="00FB3B09" w:rsidRDefault="00FB3B09">
      <w:pPr>
        <w:pStyle w:val="Heading2"/>
        <w:pPrChange w:id="690" w:author="Shubra Singh" w:date="2022-12-20T20:43:00Z">
          <w:pPr>
            <w:pStyle w:val="NormalWeb"/>
            <w:shd w:val="clear" w:color="auto" w:fill="FFFFFF"/>
            <w:spacing w:before="0" w:beforeAutospacing="0" w:after="0" w:afterAutospacing="0" w:line="360" w:lineRule="atLeast"/>
            <w:ind w:left="1080"/>
          </w:pPr>
        </w:pPrChange>
      </w:pPr>
    </w:p>
    <w:p w14:paraId="780F9685" w14:textId="1AE66AD2" w:rsidR="00DF5647" w:rsidDel="00F905C5" w:rsidRDefault="00DF5647" w:rsidP="00B02289">
      <w:pPr>
        <w:pStyle w:val="ListParagraph"/>
        <w:numPr>
          <w:ilvl w:val="0"/>
          <w:numId w:val="6"/>
        </w:numPr>
        <w:rPr>
          <w:del w:id="691" w:author="Shubra Singh" w:date="2022-12-27T19:03:00Z"/>
          <w:szCs w:val="28"/>
        </w:rPr>
      </w:pPr>
      <w:r w:rsidRPr="00AD2536">
        <w:rPr>
          <w:szCs w:val="28"/>
        </w:rPr>
        <w:t xml:space="preserve">In parameter file </w:t>
      </w:r>
      <w:r w:rsidR="00421A3C" w:rsidRPr="00421A3C">
        <w:rPr>
          <w:i/>
          <w:iCs/>
          <w:color w:val="2E74B5" w:themeColor="accent5" w:themeShade="BF"/>
          <w:szCs w:val="28"/>
        </w:rPr>
        <w:t>CFT_TMPL_3NIC_2VM_HA_GLM_PVTVIP_CONFIG_SLB_SSL_HA_GLM_PARAM</w:t>
      </w:r>
      <w:r w:rsidRPr="009569F2">
        <w:rPr>
          <w:i/>
          <w:iCs/>
          <w:color w:val="2E74B5" w:themeColor="accent5" w:themeShade="BF"/>
          <w:szCs w:val="28"/>
        </w:rPr>
        <w:t>.json</w:t>
      </w:r>
      <w:r w:rsidRPr="00AD2536">
        <w:rPr>
          <w:szCs w:val="28"/>
        </w:rPr>
        <w:t xml:space="preserve"> </w:t>
      </w:r>
      <w:r w:rsidRPr="00D02D86">
        <w:rPr>
          <w:szCs w:val="28"/>
        </w:rPr>
        <w:t>add</w:t>
      </w:r>
      <w:r w:rsidR="00D02D86">
        <w:rPr>
          <w:szCs w:val="28"/>
        </w:rPr>
        <w:t xml:space="preserve"> stack name </w:t>
      </w:r>
      <w:r w:rsidRPr="00D02D86">
        <w:rPr>
          <w:szCs w:val="28"/>
        </w:rPr>
        <w:t>which</w:t>
      </w:r>
      <w:r w:rsidR="009569F2" w:rsidRPr="00D02D86">
        <w:rPr>
          <w:szCs w:val="28"/>
        </w:rPr>
        <w:t xml:space="preserve"> got created using CFT template</w:t>
      </w:r>
      <w:r w:rsidRPr="00D02D86">
        <w:rPr>
          <w:szCs w:val="28"/>
        </w:rPr>
        <w:t>.</w:t>
      </w:r>
      <w:del w:id="692" w:author="Shubra Singh" w:date="2022-12-27T19:03:00Z">
        <w:r w:rsidRPr="00AD2536" w:rsidDel="009B51F0">
          <w:rPr>
            <w:szCs w:val="28"/>
          </w:rPr>
          <w:delText xml:space="preserve"> </w:delText>
        </w:r>
      </w:del>
    </w:p>
    <w:p w14:paraId="149CC72B" w14:textId="77777777" w:rsidR="00F905C5" w:rsidRPr="00F905C5" w:rsidRDefault="00F905C5" w:rsidP="00F905C5">
      <w:pPr>
        <w:rPr>
          <w:ins w:id="693" w:author="Shubra Singh" w:date="2022-12-27T19:04:00Z"/>
          <w:szCs w:val="28"/>
        </w:rPr>
        <w:pPrChange w:id="694" w:author="Shubra Singh" w:date="2022-12-27T19:04:00Z">
          <w:pPr>
            <w:pStyle w:val="ListParagraph"/>
            <w:numPr>
              <w:numId w:val="6"/>
            </w:numPr>
            <w:ind w:hanging="360"/>
          </w:pPr>
        </w:pPrChange>
      </w:pPr>
    </w:p>
    <w:p w14:paraId="7DB3A666" w14:textId="77777777" w:rsidR="00F905C5" w:rsidRPr="00AD2536" w:rsidRDefault="00F905C5" w:rsidP="00F905C5">
      <w:pPr>
        <w:pStyle w:val="ListParagraph"/>
        <w:rPr>
          <w:ins w:id="695" w:author="Shubra Singh" w:date="2022-12-27T19:05:00Z"/>
          <w:szCs w:val="28"/>
        </w:rPr>
        <w:pPrChange w:id="696" w:author="Shubra Singh" w:date="2022-12-27T19:05:00Z">
          <w:pPr>
            <w:pStyle w:val="ListParagraph"/>
            <w:numPr>
              <w:numId w:val="6"/>
            </w:numPr>
            <w:ind w:hanging="360"/>
          </w:pPr>
        </w:pPrChange>
      </w:pPr>
      <w:ins w:id="697" w:author="Shubra Singh" w:date="2022-12-27T19:05:00Z">
        <w:r w:rsidRPr="00BB5B38">
          <w:rPr>
            <w:szCs w:val="28"/>
          </w:rPr>
          <w:t xml:space="preserve">Default Name: </w:t>
        </w:r>
        <w:proofErr w:type="spellStart"/>
        <w:r w:rsidRPr="00BB5B38">
          <w:rPr>
            <w:szCs w:val="28"/>
          </w:rPr>
          <w:t>vth</w:t>
        </w:r>
        <w:proofErr w:type="spellEnd"/>
      </w:ins>
    </w:p>
    <w:p w14:paraId="7684BD02" w14:textId="7E5C7552" w:rsidR="00DF5647" w:rsidRPr="00F905C5" w:rsidRDefault="00F905C5" w:rsidP="00F905C5">
      <w:pPr>
        <w:jc w:val="center"/>
        <w:rPr>
          <w:szCs w:val="28"/>
        </w:rPr>
      </w:pPr>
      <w:ins w:id="698" w:author="Shubra Singh" w:date="2022-12-27T19:05:00Z">
        <w:r w:rsidRPr="000554DD">
          <w:rPr>
            <w:noProof/>
          </w:rPr>
          <w:drawing>
            <wp:inline distT="0" distB="0" distL="0" distR="0" wp14:anchorId="55C2E5A8" wp14:editId="30F1327A">
              <wp:extent cx="2533780" cy="12446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33780" cy="1244664"/>
                      </a:xfrm>
                      <a:prstGeom prst="rect">
                        <a:avLst/>
                      </a:prstGeom>
                    </pic:spPr>
                  </pic:pic>
                </a:graphicData>
              </a:graphic>
            </wp:inline>
          </w:drawing>
        </w:r>
      </w:ins>
      <w:del w:id="699" w:author="Shubra Singh" w:date="2022-12-27T19:03:00Z">
        <w:r w:rsidR="004E3EE2" w:rsidDel="009B51F0">
          <w:rPr>
            <w:noProof/>
          </w:rPr>
          <w:drawing>
            <wp:inline distT="0" distB="0" distL="0" distR="0" wp14:anchorId="0BCE7BF4" wp14:editId="1E45D9AC">
              <wp:extent cx="3582810" cy="1168107"/>
              <wp:effectExtent l="0" t="0" r="0" b="0"/>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5239" cy="1181940"/>
                      </a:xfrm>
                      <a:prstGeom prst="rect">
                        <a:avLst/>
                      </a:prstGeom>
                      <a:noFill/>
                      <a:ln>
                        <a:noFill/>
                      </a:ln>
                    </pic:spPr>
                  </pic:pic>
                </a:graphicData>
              </a:graphic>
            </wp:inline>
          </w:drawing>
        </w:r>
      </w:del>
    </w:p>
    <w:p w14:paraId="1E7B3E15" w14:textId="77777777" w:rsidR="00993AEB" w:rsidRPr="001715FA" w:rsidRDefault="00993AEB" w:rsidP="00993AEB">
      <w:pPr>
        <w:pStyle w:val="ListParagraph"/>
        <w:rPr>
          <w:ins w:id="700" w:author="Shubra Singh" w:date="2022-12-20T20:43:00Z"/>
          <w:b/>
          <w:bCs/>
          <w:color w:val="2F5496" w:themeColor="accent1" w:themeShade="BF"/>
          <w:szCs w:val="28"/>
          <w:u w:val="single"/>
          <w:lang w:val="en-IN" w:eastAsia="en-US"/>
        </w:rPr>
      </w:pPr>
      <w:ins w:id="701" w:author="Shubra Singh" w:date="2022-12-20T20:43:00Z">
        <w:r w:rsidRPr="001715FA">
          <w:rPr>
            <w:b/>
            <w:bCs/>
            <w:szCs w:val="28"/>
            <w:u w:val="single"/>
            <w:lang w:val="en-IN" w:eastAsia="en-US"/>
          </w:rPr>
          <w:t>SSL parameters</w:t>
        </w:r>
      </w:ins>
    </w:p>
    <w:p w14:paraId="790963E6" w14:textId="77777777" w:rsidR="00993AEB" w:rsidRPr="001715FA" w:rsidRDefault="00993AEB" w:rsidP="00993AEB">
      <w:pPr>
        <w:pStyle w:val="ListParagraph"/>
        <w:rPr>
          <w:ins w:id="702" w:author="Shubra Singh" w:date="2022-12-20T20:43:00Z"/>
          <w:color w:val="2F5496" w:themeColor="accent1" w:themeShade="BF"/>
          <w:szCs w:val="28"/>
          <w:lang w:val="en-IN" w:eastAsia="en-US"/>
        </w:rPr>
      </w:pPr>
      <w:ins w:id="703" w:author="Shubra Singh" w:date="2022-12-20T20:43:00Z">
        <w:r w:rsidRPr="001715FA">
          <w:rPr>
            <w:szCs w:val="28"/>
            <w:lang w:val="en-IN" w:eastAsia="en-US"/>
          </w:rPr>
          <w:t>Path</w:t>
        </w:r>
        <w:r>
          <w:rPr>
            <w:szCs w:val="28"/>
            <w:lang w:val="en-IN" w:eastAsia="en-US"/>
          </w:rPr>
          <w:t>- Should be the absolute path of the file</w:t>
        </w:r>
      </w:ins>
    </w:p>
    <w:p w14:paraId="784A5833" w14:textId="77777777" w:rsidR="00993AEB" w:rsidRPr="008E4080" w:rsidRDefault="00993AEB" w:rsidP="00993AEB">
      <w:pPr>
        <w:pStyle w:val="ListParagraph"/>
        <w:rPr>
          <w:ins w:id="704" w:author="Shubra Singh" w:date="2022-12-20T20:43:00Z"/>
          <w:szCs w:val="28"/>
          <w:lang w:val="en-IN" w:eastAsia="en-US"/>
        </w:rPr>
      </w:pPr>
      <w:ins w:id="705" w:author="Shubra Singh" w:date="2022-12-20T20:43:00Z">
        <w:r w:rsidRPr="00182A0C">
          <w:rPr>
            <w:szCs w:val="28"/>
            <w:lang w:val="en-IN" w:eastAsia="en-US"/>
          </w:rPr>
          <w:t>File</w:t>
        </w:r>
        <w:r>
          <w:rPr>
            <w:szCs w:val="28"/>
            <w:lang w:val="en-IN" w:eastAsia="en-US"/>
          </w:rPr>
          <w:t>- Name of the file</w:t>
        </w:r>
      </w:ins>
    </w:p>
    <w:p w14:paraId="5726A139" w14:textId="77777777" w:rsidR="00993AEB" w:rsidRDefault="00993AEB" w:rsidP="00993AEB">
      <w:pPr>
        <w:pStyle w:val="ListParagraph"/>
        <w:rPr>
          <w:ins w:id="706" w:author="Shubra Singh" w:date="2022-12-20T20:43:00Z"/>
          <w:szCs w:val="28"/>
          <w:lang w:val="en-IN" w:eastAsia="en-US"/>
        </w:rPr>
      </w:pPr>
    </w:p>
    <w:p w14:paraId="0003FBED" w14:textId="77777777" w:rsidR="00993AEB" w:rsidRPr="00182A0C" w:rsidRDefault="00993AEB" w:rsidP="00993AEB">
      <w:pPr>
        <w:pStyle w:val="ListParagraph"/>
        <w:ind w:firstLine="349"/>
        <w:rPr>
          <w:ins w:id="707" w:author="Shubra Singh" w:date="2022-12-20T20:43:00Z"/>
          <w:color w:val="2F5496" w:themeColor="accent1" w:themeShade="BF"/>
          <w:szCs w:val="28"/>
          <w:lang w:val="en-IN" w:eastAsia="en-US"/>
        </w:rPr>
      </w:pPr>
      <w:ins w:id="708" w:author="Shubra Singh" w:date="2022-12-20T20:43:00Z">
        <w:r>
          <w:rPr>
            <w:noProof/>
            <w:color w:val="2F5496" w:themeColor="accent1" w:themeShade="BF"/>
            <w:szCs w:val="28"/>
            <w:lang w:val="en-IN" w:eastAsia="en-US"/>
          </w:rPr>
          <w:drawing>
            <wp:inline distT="0" distB="0" distL="0" distR="0" wp14:anchorId="5AAA994F" wp14:editId="5DC85888">
              <wp:extent cx="2390140" cy="78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90140" cy="781050"/>
                      </a:xfrm>
                      <a:prstGeom prst="rect">
                        <a:avLst/>
                      </a:prstGeom>
                      <a:noFill/>
                      <a:ln>
                        <a:noFill/>
                      </a:ln>
                    </pic:spPr>
                  </pic:pic>
                </a:graphicData>
              </a:graphic>
            </wp:inline>
          </w:drawing>
        </w:r>
      </w:ins>
    </w:p>
    <w:p w14:paraId="39F45EC6" w14:textId="578F9DEB" w:rsidR="001715FA" w:rsidRPr="00993AEB" w:rsidDel="00993AEB" w:rsidRDefault="00993AEB">
      <w:pPr>
        <w:rPr>
          <w:del w:id="709" w:author="Shubra Singh" w:date="2022-12-20T20:43:00Z"/>
          <w:szCs w:val="28"/>
          <w:rPrChange w:id="710" w:author="Shubra Singh" w:date="2022-12-20T20:43:00Z">
            <w:rPr>
              <w:del w:id="711" w:author="Shubra Singh" w:date="2022-12-20T20:43:00Z"/>
              <w:color w:val="2F5496" w:themeColor="accent1" w:themeShade="BF"/>
              <w:lang w:val="en-IN" w:eastAsia="en-US"/>
            </w:rPr>
          </w:rPrChange>
        </w:rPr>
        <w:pPrChange w:id="712" w:author="Shubra Singh" w:date="2022-12-20T20:43:00Z">
          <w:pPr>
            <w:pStyle w:val="ListParagraph"/>
          </w:pPr>
        </w:pPrChange>
      </w:pPr>
      <w:ins w:id="713" w:author="Shubra Singh" w:date="2022-12-20T20:43:00Z">
        <w:r>
          <w:rPr>
            <w:szCs w:val="28"/>
          </w:rPr>
          <w:t xml:space="preserve">       </w:t>
        </w:r>
        <w:bookmarkStart w:id="714" w:name="_Hlk119316556"/>
        <w:r>
          <w:rPr>
            <w:szCs w:val="28"/>
          </w:rPr>
          <w:t xml:space="preserve">   </w:t>
        </w:r>
        <w:r>
          <w:rPr>
            <w:szCs w:val="28"/>
          </w:rPr>
          <w:tab/>
          <w:t xml:space="preserve">   </w:t>
        </w:r>
        <w:r w:rsidRPr="0049741D">
          <w:rPr>
            <w:szCs w:val="28"/>
          </w:rPr>
          <w:t xml:space="preserve">Note: Supported certification type </w:t>
        </w:r>
        <w:r w:rsidRPr="0049741D">
          <w:rPr>
            <w:i/>
            <w:iCs/>
            <w:color w:val="2E74B5" w:themeColor="accent5" w:themeShade="BF"/>
            <w:szCs w:val="28"/>
          </w:rPr>
          <w:t>.</w:t>
        </w:r>
        <w:proofErr w:type="spellStart"/>
        <w:r w:rsidRPr="0049741D">
          <w:rPr>
            <w:i/>
            <w:iCs/>
            <w:color w:val="2E74B5" w:themeColor="accent5" w:themeShade="BF"/>
            <w:szCs w:val="28"/>
          </w:rPr>
          <w:t>pem</w:t>
        </w:r>
        <w:proofErr w:type="spellEnd"/>
        <w:r w:rsidRPr="0049741D">
          <w:rPr>
            <w:szCs w:val="28"/>
          </w:rPr>
          <w:t>.</w:t>
        </w:r>
      </w:ins>
      <w:bookmarkEnd w:id="714"/>
      <w:del w:id="715" w:author="Shubra Singh" w:date="2022-12-20T20:43:00Z">
        <w:r w:rsidR="00BD5680" w:rsidRPr="00993AEB" w:rsidDel="00993AEB">
          <w:rPr>
            <w:b/>
            <w:bCs/>
            <w:szCs w:val="28"/>
            <w:u w:val="single"/>
            <w:rPrChange w:id="716" w:author="Shubra Singh" w:date="2022-12-20T20:43:00Z">
              <w:rPr/>
            </w:rPrChange>
          </w:rPr>
          <w:delText>SSL</w:delText>
        </w:r>
        <w:r w:rsidR="00D24E6C" w:rsidRPr="00993AEB" w:rsidDel="00993AEB">
          <w:rPr>
            <w:b/>
            <w:bCs/>
            <w:szCs w:val="28"/>
            <w:u w:val="single"/>
            <w:rPrChange w:id="717" w:author="Shubra Singh" w:date="2022-12-20T20:43:00Z">
              <w:rPr/>
            </w:rPrChange>
          </w:rPr>
          <w:delText xml:space="preserve"> </w:delText>
        </w:r>
        <w:r w:rsidR="005A51C0" w:rsidRPr="00993AEB" w:rsidDel="00993AEB">
          <w:rPr>
            <w:b/>
            <w:bCs/>
            <w:szCs w:val="28"/>
            <w:u w:val="single"/>
            <w:rPrChange w:id="718" w:author="Shubra Singh" w:date="2022-12-20T20:43:00Z">
              <w:rPr/>
            </w:rPrChange>
          </w:rPr>
          <w:delText>parameters</w:delText>
        </w:r>
      </w:del>
    </w:p>
    <w:p w14:paraId="5EA9D8DF" w14:textId="090B465B" w:rsidR="005A51C0" w:rsidRPr="001715FA" w:rsidDel="00993AEB" w:rsidRDefault="005A51C0">
      <w:pPr>
        <w:rPr>
          <w:del w:id="719" w:author="Shubra Singh" w:date="2022-12-20T20:43:00Z"/>
          <w:color w:val="2F5496" w:themeColor="accent1" w:themeShade="BF"/>
        </w:rPr>
        <w:pPrChange w:id="720" w:author="Shubra Singh" w:date="2022-12-20T20:43:00Z">
          <w:pPr>
            <w:pStyle w:val="ListParagraph"/>
          </w:pPr>
        </w:pPrChange>
      </w:pPr>
      <w:del w:id="721" w:author="Shubra Singh" w:date="2022-12-20T20:43:00Z">
        <w:r w:rsidRPr="001715FA" w:rsidDel="00993AEB">
          <w:delText>Path</w:delText>
        </w:r>
        <w:r w:rsidR="009A2668" w:rsidDel="00993AEB">
          <w:delText xml:space="preserve">- Should be the absolute path of the </w:delText>
        </w:r>
        <w:r w:rsidR="002511BB" w:rsidDel="00993AEB">
          <w:delText>file</w:delText>
        </w:r>
      </w:del>
    </w:p>
    <w:p w14:paraId="1DF060E0" w14:textId="34CCC86B" w:rsidR="00E96D47" w:rsidDel="00993AEB" w:rsidRDefault="00DF5647">
      <w:pPr>
        <w:rPr>
          <w:del w:id="722" w:author="Shubra Singh" w:date="2022-12-20T20:43:00Z"/>
        </w:rPr>
        <w:pPrChange w:id="723" w:author="Shubra Singh" w:date="2022-12-20T20:43:00Z">
          <w:pPr>
            <w:pStyle w:val="ListParagraph"/>
          </w:pPr>
        </w:pPrChange>
      </w:pPr>
      <w:del w:id="724" w:author="Shubra Singh" w:date="2022-12-20T20:43:00Z">
        <w:r w:rsidRPr="00182A0C" w:rsidDel="00993AEB">
          <w:delText>File</w:delText>
        </w:r>
        <w:r w:rsidR="002511BB" w:rsidDel="00993AEB">
          <w:delText xml:space="preserve">- </w:delText>
        </w:r>
        <w:r w:rsidR="003D5874" w:rsidDel="00993AEB">
          <w:delText>Name of the file</w:delText>
        </w:r>
      </w:del>
    </w:p>
    <w:p w14:paraId="7A30D011" w14:textId="58F54EA8" w:rsidR="00DF5647" w:rsidRPr="00182A0C" w:rsidDel="00993AEB" w:rsidRDefault="00976588">
      <w:pPr>
        <w:rPr>
          <w:del w:id="725" w:author="Shubra Singh" w:date="2022-12-20T20:43:00Z"/>
          <w:color w:val="2F5496" w:themeColor="accent1" w:themeShade="BF"/>
        </w:rPr>
        <w:pPrChange w:id="726" w:author="Shubra Singh" w:date="2022-12-20T20:43:00Z">
          <w:pPr>
            <w:pStyle w:val="ListParagraph"/>
            <w:ind w:left="1080"/>
            <w:jc w:val="center"/>
          </w:pPr>
        </w:pPrChange>
      </w:pPr>
      <w:del w:id="727" w:author="Shubra Singh" w:date="2022-12-20T20:43:00Z">
        <w:r w:rsidDel="00993AEB">
          <w:rPr>
            <w:noProof/>
            <w:color w:val="2F5496" w:themeColor="accent1" w:themeShade="BF"/>
          </w:rPr>
          <w:drawing>
            <wp:inline distT="0" distB="0" distL="0" distR="0" wp14:anchorId="2EC63846" wp14:editId="05699319">
              <wp:extent cx="3582810" cy="1168107"/>
              <wp:effectExtent l="0" t="0" r="0" b="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5239" cy="1181940"/>
                      </a:xfrm>
                      <a:prstGeom prst="rect">
                        <a:avLst/>
                      </a:prstGeom>
                      <a:noFill/>
                      <a:ln>
                        <a:noFill/>
                      </a:ln>
                    </pic:spPr>
                  </pic:pic>
                </a:graphicData>
              </a:graphic>
            </wp:inline>
          </w:drawing>
        </w:r>
      </w:del>
    </w:p>
    <w:p w14:paraId="3258F0E5" w14:textId="240291BF" w:rsidR="005875BE" w:rsidRPr="00FB3B09" w:rsidDel="00993AEB" w:rsidRDefault="00DF5647">
      <w:pPr>
        <w:rPr>
          <w:del w:id="728" w:author="Shubra Singh" w:date="2022-12-20T20:43:00Z"/>
        </w:rPr>
        <w:pPrChange w:id="729" w:author="Shubra Singh" w:date="2022-12-20T20:43:00Z">
          <w:pPr>
            <w:pStyle w:val="ListParagraph"/>
          </w:pPr>
        </w:pPrChange>
      </w:pPr>
      <w:del w:id="730" w:author="Shubra Singh" w:date="2022-12-20T20:43:00Z">
        <w:r w:rsidRPr="00182A0C" w:rsidDel="00993AEB">
          <w:delText xml:space="preserve">Note: Supported certification type </w:delText>
        </w:r>
        <w:r w:rsidRPr="00D24E6C" w:rsidDel="00993AEB">
          <w:rPr>
            <w:i/>
            <w:iCs/>
            <w:color w:val="2E74B5" w:themeColor="accent5" w:themeShade="BF"/>
          </w:rPr>
          <w:delText>.pem</w:delText>
        </w:r>
        <w:r w:rsidRPr="00182A0C" w:rsidDel="00993AEB">
          <w:delText>.</w:delText>
        </w:r>
      </w:del>
    </w:p>
    <w:p w14:paraId="191E5A35" w14:textId="77AC7917" w:rsidR="005875BE" w:rsidDel="00993AEB" w:rsidRDefault="005875BE">
      <w:pPr>
        <w:rPr>
          <w:del w:id="731" w:author="Shubra Singh" w:date="2022-12-20T20:43:00Z"/>
          <w:rFonts w:ascii="Segoe UI" w:hAnsi="Segoe UI" w:cs="Segoe UI"/>
          <w:color w:val="242424"/>
          <w:sz w:val="25"/>
          <w:szCs w:val="25"/>
          <w:shd w:val="clear" w:color="auto" w:fill="FFFFFF"/>
        </w:rPr>
        <w:pPrChange w:id="732" w:author="Shubra Singh" w:date="2022-12-20T20:43:00Z">
          <w:pPr>
            <w:ind w:left="720"/>
          </w:pPr>
        </w:pPrChange>
      </w:pPr>
      <w:del w:id="733" w:author="Shubra Singh" w:date="2022-12-20T20:43:00Z">
        <w:r w:rsidDel="00993AEB">
          <w:rPr>
            <w:rFonts w:ascii="Segoe UI" w:hAnsi="Segoe UI" w:cs="Segoe UI"/>
            <w:color w:val="242424"/>
            <w:sz w:val="25"/>
            <w:szCs w:val="25"/>
            <w:shd w:val="clear" w:color="auto" w:fill="FFFFFF"/>
          </w:rPr>
          <w:delText xml:space="preserve">   The sample values for the SSL certificate are as shown below:</w:delText>
        </w:r>
      </w:del>
    </w:p>
    <w:p w14:paraId="3C777500" w14:textId="70ED8B8B" w:rsidR="005875BE" w:rsidDel="00993AEB" w:rsidRDefault="005875BE">
      <w:pPr>
        <w:rPr>
          <w:del w:id="734" w:author="Shubra Singh" w:date="2022-12-20T20:43:00Z"/>
          <w:rFonts w:ascii="Consolas" w:hAnsi="Consolas"/>
          <w:color w:val="242424"/>
        </w:rPr>
        <w:pPrChange w:id="735" w:author="Shubra Singh" w:date="2022-12-20T20:43:00Z">
          <w:pPr>
            <w:pStyle w:val="HTMLPreformatted"/>
            <w:pBdr>
              <w:top w:val="single" w:sz="24" w:space="0" w:color="D1D1D1"/>
              <w:left w:val="single" w:sz="24" w:space="0" w:color="D1D1D1"/>
              <w:bottom w:val="single" w:sz="24" w:space="0" w:color="D1D1D1"/>
              <w:right w:val="single" w:sz="24" w:space="0" w:color="D1D1D1"/>
            </w:pBdr>
            <w:shd w:val="clear" w:color="auto" w:fill="FFFFFF"/>
          </w:pPr>
        </w:pPrChange>
      </w:pPr>
      <w:del w:id="736" w:author="Shubra Singh" w:date="2022-12-20T20:43:00Z">
        <w:r w:rsidDel="00993AEB">
          <w:rPr>
            <w:rFonts w:ascii="Consolas" w:hAnsi="Consolas"/>
            <w:color w:val="242424"/>
          </w:rPr>
          <w:delText> </w:delText>
        </w:r>
        <w:r w:rsidDel="00993AEB">
          <w:rPr>
            <w:rFonts w:ascii="Consolas" w:hAnsi="Consolas"/>
            <w:color w:val="242424"/>
          </w:rPr>
          <w:tab/>
        </w:r>
        <w:r w:rsidDel="00993AEB">
          <w:rPr>
            <w:rFonts w:ascii="Consolas" w:hAnsi="Consolas"/>
            <w:color w:val="242424"/>
          </w:rPr>
          <w:tab/>
          <w:delText>"sslConfig": {</w:delText>
        </w:r>
      </w:del>
    </w:p>
    <w:p w14:paraId="4DD0615B" w14:textId="37E8CFC8" w:rsidR="005875BE" w:rsidDel="00993AEB" w:rsidRDefault="005875BE">
      <w:pPr>
        <w:rPr>
          <w:del w:id="737" w:author="Shubra Singh" w:date="2022-12-20T20:43:00Z"/>
          <w:rFonts w:ascii="Consolas" w:hAnsi="Consolas"/>
          <w:color w:val="242424"/>
        </w:rPr>
        <w:pPrChange w:id="738" w:author="Shubra Singh" w:date="2022-12-20T20:43:00Z">
          <w:pPr>
            <w:pStyle w:val="HTMLPreformatted"/>
            <w:pBdr>
              <w:top w:val="single" w:sz="24" w:space="0" w:color="D1D1D1"/>
              <w:left w:val="single" w:sz="24" w:space="0" w:color="D1D1D1"/>
              <w:bottom w:val="single" w:sz="24" w:space="0" w:color="D1D1D1"/>
              <w:right w:val="single" w:sz="24" w:space="0" w:color="D1D1D1"/>
            </w:pBdr>
            <w:shd w:val="clear" w:color="auto" w:fill="FFFFFF"/>
          </w:pPr>
        </w:pPrChange>
      </w:pPr>
      <w:del w:id="739" w:author="Shubra Singh" w:date="2022-12-20T20:43:00Z">
        <w:r w:rsidDel="00993AEB">
          <w:rPr>
            <w:rFonts w:ascii="Consolas" w:hAnsi="Consolas"/>
            <w:color w:val="242424"/>
          </w:rPr>
          <w:delText>          </w:delText>
        </w:r>
        <w:r w:rsidDel="00993AEB">
          <w:rPr>
            <w:rFonts w:ascii="Consolas" w:hAnsi="Consolas"/>
            <w:color w:val="242424"/>
          </w:rPr>
          <w:tab/>
          <w:delText xml:space="preserve">  "requestTimeOut": 40,</w:delText>
        </w:r>
      </w:del>
    </w:p>
    <w:p w14:paraId="4E33D087" w14:textId="5A19F0F5" w:rsidR="005875BE" w:rsidDel="00993AEB" w:rsidRDefault="005875BE">
      <w:pPr>
        <w:rPr>
          <w:del w:id="740" w:author="Shubra Singh" w:date="2022-12-20T20:43:00Z"/>
          <w:rFonts w:ascii="Consolas" w:hAnsi="Consolas"/>
          <w:color w:val="242424"/>
        </w:rPr>
        <w:pPrChange w:id="741" w:author="Shubra Singh" w:date="2022-12-20T20:43:00Z">
          <w:pPr>
            <w:pStyle w:val="HTMLPreformatted"/>
            <w:pBdr>
              <w:top w:val="single" w:sz="24" w:space="0" w:color="D1D1D1"/>
              <w:left w:val="single" w:sz="24" w:space="0" w:color="D1D1D1"/>
              <w:bottom w:val="single" w:sz="24" w:space="0" w:color="D1D1D1"/>
              <w:right w:val="single" w:sz="24" w:space="0" w:color="D1D1D1"/>
            </w:pBdr>
            <w:shd w:val="clear" w:color="auto" w:fill="FFFFFF"/>
          </w:pPr>
        </w:pPrChange>
      </w:pPr>
      <w:del w:id="742" w:author="Shubra Singh" w:date="2022-12-20T20:43:00Z">
        <w:r w:rsidDel="00993AEB">
          <w:rPr>
            <w:rFonts w:ascii="Consolas" w:hAnsi="Consolas"/>
            <w:color w:val="242424"/>
          </w:rPr>
          <w:delText>          </w:delText>
        </w:r>
        <w:r w:rsidDel="00993AEB">
          <w:rPr>
            <w:rFonts w:ascii="Consolas" w:hAnsi="Consolas"/>
            <w:color w:val="242424"/>
          </w:rPr>
          <w:tab/>
          <w:delText xml:space="preserve">  "Path": "C://Users//..//..//..//server.pem”,</w:delText>
        </w:r>
      </w:del>
    </w:p>
    <w:p w14:paraId="34D3972C" w14:textId="4FFBA386" w:rsidR="005875BE" w:rsidDel="00993AEB" w:rsidRDefault="005875BE">
      <w:pPr>
        <w:rPr>
          <w:del w:id="743" w:author="Shubra Singh" w:date="2022-12-20T20:43:00Z"/>
          <w:rFonts w:ascii="Consolas" w:hAnsi="Consolas"/>
          <w:color w:val="242424"/>
        </w:rPr>
        <w:pPrChange w:id="744" w:author="Shubra Singh" w:date="2022-12-20T20:43:00Z">
          <w:pPr>
            <w:pStyle w:val="HTMLPreformatted"/>
            <w:pBdr>
              <w:top w:val="single" w:sz="24" w:space="0" w:color="D1D1D1"/>
              <w:left w:val="single" w:sz="24" w:space="0" w:color="D1D1D1"/>
              <w:bottom w:val="single" w:sz="24" w:space="0" w:color="D1D1D1"/>
              <w:right w:val="single" w:sz="24" w:space="0" w:color="D1D1D1"/>
            </w:pBdr>
            <w:shd w:val="clear" w:color="auto" w:fill="FFFFFF"/>
          </w:pPr>
        </w:pPrChange>
      </w:pPr>
      <w:del w:id="745" w:author="Shubra Singh" w:date="2022-12-20T20:43:00Z">
        <w:r w:rsidDel="00993AEB">
          <w:rPr>
            <w:rFonts w:ascii="Consolas" w:hAnsi="Consolas"/>
            <w:color w:val="242424"/>
          </w:rPr>
          <w:delText>          </w:delText>
        </w:r>
        <w:r w:rsidDel="00993AEB">
          <w:rPr>
            <w:rFonts w:ascii="Consolas" w:hAnsi="Consolas"/>
            <w:color w:val="242424"/>
          </w:rPr>
          <w:tab/>
          <w:delText xml:space="preserve">  "File": "server",</w:delText>
        </w:r>
      </w:del>
    </w:p>
    <w:p w14:paraId="345B3B71" w14:textId="09EAD5C7" w:rsidR="005875BE" w:rsidDel="00993AEB" w:rsidRDefault="005875BE">
      <w:pPr>
        <w:rPr>
          <w:del w:id="746" w:author="Shubra Singh" w:date="2022-12-20T20:43:00Z"/>
          <w:rFonts w:ascii="Consolas" w:hAnsi="Consolas"/>
          <w:color w:val="242424"/>
        </w:rPr>
        <w:pPrChange w:id="747" w:author="Shubra Singh" w:date="2022-12-20T20:43:00Z">
          <w:pPr>
            <w:pStyle w:val="HTMLPreformatted"/>
            <w:pBdr>
              <w:top w:val="single" w:sz="24" w:space="0" w:color="D1D1D1"/>
              <w:left w:val="single" w:sz="24" w:space="0" w:color="D1D1D1"/>
              <w:bottom w:val="single" w:sz="24" w:space="0" w:color="D1D1D1"/>
              <w:right w:val="single" w:sz="24" w:space="0" w:color="D1D1D1"/>
            </w:pBdr>
            <w:shd w:val="clear" w:color="auto" w:fill="FFFFFF"/>
          </w:pPr>
        </w:pPrChange>
      </w:pPr>
      <w:del w:id="748" w:author="Shubra Singh" w:date="2022-12-20T20:43:00Z">
        <w:r w:rsidDel="00993AEB">
          <w:rPr>
            <w:rFonts w:ascii="Consolas" w:hAnsi="Consolas"/>
            <w:color w:val="242424"/>
          </w:rPr>
          <w:delText>          </w:delText>
        </w:r>
        <w:r w:rsidDel="00993AEB">
          <w:rPr>
            <w:rFonts w:ascii="Consolas" w:hAnsi="Consolas"/>
            <w:color w:val="242424"/>
          </w:rPr>
          <w:tab/>
          <w:delText xml:space="preserve">  "CertificationType": "pem"</w:delText>
        </w:r>
      </w:del>
    </w:p>
    <w:p w14:paraId="2B042A54" w14:textId="5CC647B2" w:rsidR="005875BE" w:rsidDel="00993AEB" w:rsidRDefault="005875BE">
      <w:pPr>
        <w:rPr>
          <w:del w:id="749" w:author="Shubra Singh" w:date="2022-12-20T20:43:00Z"/>
          <w:rFonts w:ascii="Consolas" w:hAnsi="Consolas"/>
          <w:color w:val="242424"/>
        </w:rPr>
        <w:pPrChange w:id="750" w:author="Shubra Singh" w:date="2022-12-20T20:43:00Z">
          <w:pPr>
            <w:pStyle w:val="HTMLPreformatted"/>
            <w:pBdr>
              <w:top w:val="single" w:sz="24" w:space="0" w:color="D1D1D1"/>
              <w:left w:val="single" w:sz="24" w:space="0" w:color="D1D1D1"/>
              <w:bottom w:val="single" w:sz="24" w:space="0" w:color="D1D1D1"/>
              <w:right w:val="single" w:sz="24" w:space="0" w:color="D1D1D1"/>
            </w:pBdr>
            <w:shd w:val="clear" w:color="auto" w:fill="FFFFFF"/>
          </w:pPr>
        </w:pPrChange>
      </w:pPr>
      <w:del w:id="751" w:author="Shubra Singh" w:date="2022-12-20T20:43:00Z">
        <w:r w:rsidDel="00993AEB">
          <w:rPr>
            <w:rFonts w:ascii="Consolas" w:hAnsi="Consolas"/>
            <w:color w:val="242424"/>
          </w:rPr>
          <w:delText>           </w:delText>
        </w:r>
        <w:r w:rsidDel="00993AEB">
          <w:rPr>
            <w:rFonts w:ascii="Consolas" w:hAnsi="Consolas"/>
            <w:color w:val="242424"/>
          </w:rPr>
          <w:tab/>
          <w:delText xml:space="preserve">  }</w:delText>
        </w:r>
      </w:del>
    </w:p>
    <w:p w14:paraId="3F1561E2" w14:textId="77777777" w:rsidR="005875BE" w:rsidRPr="00182A0C" w:rsidRDefault="005875BE">
      <w:pPr>
        <w:rPr>
          <w:color w:val="2F5496" w:themeColor="accent1" w:themeShade="BF"/>
        </w:rPr>
        <w:pPrChange w:id="752" w:author="Shubra Singh" w:date="2022-12-20T20:43:00Z">
          <w:pPr>
            <w:pStyle w:val="ListParagraph"/>
          </w:pPr>
        </w:pPrChange>
      </w:pPr>
    </w:p>
    <w:p w14:paraId="5137D46C" w14:textId="15BB4778" w:rsidR="00DF5647" w:rsidRPr="009E4745" w:rsidRDefault="00DF5647" w:rsidP="009E4745">
      <w:pPr>
        <w:ind w:firstLine="720"/>
        <w:jc w:val="both"/>
        <w:rPr>
          <w:b/>
          <w:bCs/>
          <w:u w:val="single"/>
        </w:rPr>
      </w:pPr>
      <w:r w:rsidRPr="009E4745">
        <w:rPr>
          <w:b/>
          <w:bCs/>
          <w:u w:val="single"/>
        </w:rPr>
        <w:t>SL</w:t>
      </w:r>
      <w:r w:rsidR="009E4745" w:rsidRPr="009E4745">
        <w:rPr>
          <w:b/>
          <w:bCs/>
          <w:u w:val="single"/>
        </w:rPr>
        <w:t>B</w:t>
      </w:r>
    </w:p>
    <w:p w14:paraId="65DD0BCC" w14:textId="59F70BF6" w:rsidR="00DF5647" w:rsidRDefault="008A4114" w:rsidP="00B02289">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0000"/>
          <w:lang w:val="en-IN" w:eastAsia="en-US"/>
        </w:rPr>
      </w:pPr>
      <w:r>
        <w:rPr>
          <w:lang w:val="en-IN" w:eastAsia="en-US"/>
        </w:rPr>
        <w:t>User can add or remove ports from below parameter.</w:t>
      </w:r>
      <w:r w:rsidR="00DF5647">
        <w:rPr>
          <w:lang w:val="en-IN" w:eastAsia="en-US"/>
        </w:rPr>
        <w:t xml:space="preserve"> </w:t>
      </w:r>
    </w:p>
    <w:p w14:paraId="508ACFA6" w14:textId="0DE2D570" w:rsidR="00DF5647" w:rsidRPr="00D745E1" w:rsidRDefault="002F15FA" w:rsidP="00D745E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80"/>
        <w:rPr>
          <w:color w:val="FF0000"/>
          <w:lang w:val="en-IN" w:eastAsia="en-US"/>
        </w:rPr>
      </w:pPr>
      <w:r w:rsidRPr="002F15FA">
        <w:rPr>
          <w:noProof/>
          <w:color w:val="FF0000"/>
          <w:lang w:val="en-IN" w:eastAsia="en-US"/>
        </w:rPr>
        <w:lastRenderedPageBreak/>
        <w:drawing>
          <wp:inline distT="0" distB="0" distL="0" distR="0" wp14:anchorId="5222E0C2" wp14:editId="01926D2B">
            <wp:extent cx="3206172" cy="26306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13323" cy="2636526"/>
                    </a:xfrm>
                    <a:prstGeom prst="rect">
                      <a:avLst/>
                    </a:prstGeom>
                  </pic:spPr>
                </pic:pic>
              </a:graphicData>
            </a:graphic>
          </wp:inline>
        </w:drawing>
      </w:r>
    </w:p>
    <w:p w14:paraId="784D0185" w14:textId="6E2D925E" w:rsidR="00DF5647" w:rsidRPr="00C74FD5" w:rsidRDefault="00DF5647" w:rsidP="00B02289">
      <w:pPr>
        <w:pStyle w:val="ListParagraph"/>
        <w:numPr>
          <w:ilvl w:val="0"/>
          <w:numId w:val="21"/>
        </w:numPr>
        <w:rPr>
          <w:b/>
          <w:bCs/>
        </w:rPr>
      </w:pPr>
      <w:r w:rsidRPr="00C74FD5">
        <w:rPr>
          <w:b/>
          <w:bCs/>
        </w:rPr>
        <w:t>Service Group List</w:t>
      </w:r>
    </w:p>
    <w:p w14:paraId="3D4052F0" w14:textId="1B656544" w:rsidR="00DF5647" w:rsidRDefault="00DF5647" w:rsidP="00B02289">
      <w:pPr>
        <w:pStyle w:val="ListParagraph"/>
        <w:numPr>
          <w:ilvl w:val="0"/>
          <w:numId w:val="7"/>
        </w:numPr>
        <w:rPr>
          <w:lang w:val="en-IN" w:eastAsia="en-US"/>
        </w:rPr>
      </w:pPr>
      <w:r>
        <w:rPr>
          <w:lang w:val="en-IN" w:eastAsia="en-US"/>
        </w:rPr>
        <w:t>Default service group list</w:t>
      </w:r>
    </w:p>
    <w:p w14:paraId="142737D5" w14:textId="77777777" w:rsidR="009E5B28" w:rsidDel="00993AEB" w:rsidRDefault="009E5B28" w:rsidP="009E5B28">
      <w:pPr>
        <w:pStyle w:val="ListParagraph"/>
        <w:ind w:left="1080"/>
        <w:rPr>
          <w:del w:id="753" w:author="Shubra Singh" w:date="2022-12-20T20:44:00Z"/>
          <w:szCs w:val="28"/>
          <w:lang w:val="en-IN" w:eastAsia="en-US"/>
        </w:rPr>
      </w:pPr>
      <w:r>
        <w:rPr>
          <w:szCs w:val="28"/>
          <w:lang w:val="en-IN" w:eastAsia="en-US"/>
        </w:rPr>
        <w:t xml:space="preserve">Note: Service group name by default are </w:t>
      </w:r>
      <w:r w:rsidRPr="00700F1D">
        <w:rPr>
          <w:b/>
          <w:bCs/>
          <w:szCs w:val="28"/>
          <w:lang w:val="en-IN" w:eastAsia="en-US"/>
        </w:rPr>
        <w:t>“</w:t>
      </w:r>
      <w:proofErr w:type="spellStart"/>
      <w:r w:rsidRPr="00700F1D">
        <w:rPr>
          <w:b/>
          <w:bCs/>
          <w:szCs w:val="28"/>
          <w:lang w:val="en-IN" w:eastAsia="en-US"/>
        </w:rPr>
        <w:t>sg+port_number</w:t>
      </w:r>
      <w:proofErr w:type="spellEnd"/>
      <w:r>
        <w:rPr>
          <w:b/>
          <w:bCs/>
          <w:szCs w:val="28"/>
          <w:lang w:val="en-IN" w:eastAsia="en-US"/>
        </w:rPr>
        <w:t>”</w:t>
      </w:r>
      <w:r>
        <w:rPr>
          <w:szCs w:val="28"/>
          <w:lang w:val="en-IN" w:eastAsia="en-US"/>
        </w:rPr>
        <w:t>, If you want to change service group name then after changing name do respective changes in Virtual servers also.</w:t>
      </w:r>
    </w:p>
    <w:p w14:paraId="1BEAA777" w14:textId="77777777" w:rsidR="009E5B28" w:rsidDel="00993AEB" w:rsidRDefault="009E5B28" w:rsidP="009E5B28">
      <w:pPr>
        <w:pStyle w:val="ListParagraph"/>
        <w:ind w:left="1080"/>
        <w:rPr>
          <w:del w:id="754" w:author="Shubra Singh" w:date="2022-12-20T20:44:00Z"/>
          <w:lang w:val="en-IN" w:eastAsia="en-US"/>
        </w:rPr>
      </w:pPr>
    </w:p>
    <w:p w14:paraId="67BA9255" w14:textId="58347B5E" w:rsidR="00DF5647" w:rsidDel="00993AEB" w:rsidRDefault="00DF5647" w:rsidP="00182A0C">
      <w:pPr>
        <w:pStyle w:val="ListParagraph"/>
        <w:ind w:left="1080"/>
        <w:rPr>
          <w:del w:id="755" w:author="Shubra Singh" w:date="2022-12-20T20:44:00Z"/>
          <w:lang w:val="en-IN" w:eastAsia="en-US"/>
        </w:rPr>
      </w:pPr>
    </w:p>
    <w:p w14:paraId="7B8CBC37" w14:textId="550A1706" w:rsidR="00DF5647" w:rsidRPr="00993AEB" w:rsidRDefault="00DF5647" w:rsidP="00993AEB">
      <w:pPr>
        <w:pStyle w:val="ListParagraph"/>
        <w:ind w:left="1080"/>
      </w:pPr>
    </w:p>
    <w:p w14:paraId="0879CEF9" w14:textId="46F078D7" w:rsidR="002F15FA" w:rsidRDefault="00C33BFB" w:rsidP="00182A0C">
      <w:pPr>
        <w:pStyle w:val="ListParagraph"/>
        <w:ind w:left="1080"/>
        <w:rPr>
          <w:lang w:val="en-IN" w:eastAsia="en-US"/>
        </w:rPr>
      </w:pPr>
      <w:r w:rsidRPr="00C33BFB">
        <w:rPr>
          <w:noProof/>
          <w:lang w:val="en-IN" w:eastAsia="en-US"/>
        </w:rPr>
        <w:drawing>
          <wp:inline distT="0" distB="0" distL="0" distR="0" wp14:anchorId="1258B51D" wp14:editId="7028C750">
            <wp:extent cx="2844946" cy="47055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44946" cy="4705592"/>
                    </a:xfrm>
                    <a:prstGeom prst="rect">
                      <a:avLst/>
                    </a:prstGeom>
                  </pic:spPr>
                </pic:pic>
              </a:graphicData>
            </a:graphic>
          </wp:inline>
        </w:drawing>
      </w:r>
    </w:p>
    <w:p w14:paraId="68268BFE" w14:textId="20C202F3" w:rsidR="008626B1" w:rsidRDefault="00C33BFB" w:rsidP="00182A0C">
      <w:pPr>
        <w:pStyle w:val="ListParagraph"/>
        <w:ind w:left="1080"/>
        <w:rPr>
          <w:lang w:val="en-IN" w:eastAsia="en-US"/>
        </w:rPr>
      </w:pPr>
      <w:r w:rsidRPr="00C33BFB">
        <w:rPr>
          <w:noProof/>
          <w:lang w:val="en-IN" w:eastAsia="en-US"/>
        </w:rPr>
        <w:lastRenderedPageBreak/>
        <w:drawing>
          <wp:inline distT="0" distB="0" distL="0" distR="0" wp14:anchorId="4DF7F247" wp14:editId="12D2B5EA">
            <wp:extent cx="2870521" cy="23241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74086" cy="2326987"/>
                    </a:xfrm>
                    <a:prstGeom prst="rect">
                      <a:avLst/>
                    </a:prstGeom>
                  </pic:spPr>
                </pic:pic>
              </a:graphicData>
            </a:graphic>
          </wp:inline>
        </w:drawing>
      </w:r>
    </w:p>
    <w:p w14:paraId="58BDC81C" w14:textId="323B93CB" w:rsidR="009261DD" w:rsidDel="00993AEB" w:rsidRDefault="009261DD" w:rsidP="0057609B">
      <w:pPr>
        <w:pStyle w:val="ListParagraph"/>
        <w:ind w:left="1080"/>
        <w:rPr>
          <w:del w:id="756" w:author="Shubra Singh" w:date="2022-12-20T20:44:00Z"/>
          <w:color w:val="2F5496" w:themeColor="accent1" w:themeShade="BF"/>
          <w:szCs w:val="28"/>
          <w:lang w:val="en-IN" w:eastAsia="en-US"/>
        </w:rPr>
      </w:pPr>
    </w:p>
    <w:p w14:paraId="32A1A6F7" w14:textId="7E8F31DC" w:rsidR="00D94591" w:rsidDel="00993AEB" w:rsidRDefault="00D94591" w:rsidP="0057609B">
      <w:pPr>
        <w:pStyle w:val="ListParagraph"/>
        <w:ind w:left="1080"/>
        <w:rPr>
          <w:del w:id="757" w:author="Shubra Singh" w:date="2022-12-20T20:44:00Z"/>
          <w:color w:val="2F5496" w:themeColor="accent1" w:themeShade="BF"/>
          <w:szCs w:val="28"/>
          <w:lang w:val="en-IN" w:eastAsia="en-US"/>
        </w:rPr>
      </w:pPr>
    </w:p>
    <w:p w14:paraId="5678C6D9" w14:textId="72714B78" w:rsidR="00D94591" w:rsidDel="00993AEB" w:rsidRDefault="00D94591" w:rsidP="0057609B">
      <w:pPr>
        <w:pStyle w:val="ListParagraph"/>
        <w:ind w:left="1080"/>
        <w:rPr>
          <w:del w:id="758" w:author="Shubra Singh" w:date="2022-12-20T20:44:00Z"/>
          <w:color w:val="2F5496" w:themeColor="accent1" w:themeShade="BF"/>
          <w:szCs w:val="28"/>
          <w:lang w:val="en-IN" w:eastAsia="en-US"/>
        </w:rPr>
      </w:pPr>
    </w:p>
    <w:p w14:paraId="7F693639" w14:textId="02521DD3" w:rsidR="00D94591" w:rsidDel="00993AEB" w:rsidRDefault="00D94591" w:rsidP="0057609B">
      <w:pPr>
        <w:pStyle w:val="ListParagraph"/>
        <w:ind w:left="1080"/>
        <w:rPr>
          <w:del w:id="759" w:author="Shubra Singh" w:date="2022-12-20T20:44:00Z"/>
          <w:color w:val="2F5496" w:themeColor="accent1" w:themeShade="BF"/>
          <w:szCs w:val="28"/>
          <w:lang w:val="en-IN" w:eastAsia="en-US"/>
        </w:rPr>
      </w:pPr>
    </w:p>
    <w:p w14:paraId="234ED789" w14:textId="22AF58DF" w:rsidR="00D94591" w:rsidDel="00993AEB" w:rsidRDefault="00D94591" w:rsidP="0057609B">
      <w:pPr>
        <w:pStyle w:val="ListParagraph"/>
        <w:ind w:left="1080"/>
        <w:rPr>
          <w:del w:id="760" w:author="Shubra Singh" w:date="2022-12-20T20:44:00Z"/>
          <w:color w:val="2F5496" w:themeColor="accent1" w:themeShade="BF"/>
          <w:szCs w:val="28"/>
          <w:lang w:val="en-IN" w:eastAsia="en-US"/>
        </w:rPr>
      </w:pPr>
    </w:p>
    <w:p w14:paraId="3BF13309" w14:textId="77777777" w:rsidR="00D94591" w:rsidRPr="00993AEB" w:rsidRDefault="00D94591">
      <w:pPr>
        <w:rPr>
          <w:color w:val="2F5496" w:themeColor="accent1" w:themeShade="BF"/>
          <w:szCs w:val="28"/>
          <w:rPrChange w:id="761" w:author="Shubra Singh" w:date="2022-12-20T20:44:00Z">
            <w:rPr>
              <w:lang w:val="en-IN" w:eastAsia="en-US"/>
            </w:rPr>
          </w:rPrChange>
        </w:rPr>
        <w:pPrChange w:id="762" w:author="Shubra Singh" w:date="2022-12-20T20:44:00Z">
          <w:pPr>
            <w:pStyle w:val="ListParagraph"/>
            <w:ind w:left="1080"/>
          </w:pPr>
        </w:pPrChange>
      </w:pPr>
    </w:p>
    <w:p w14:paraId="3140F02B" w14:textId="1BEEAF2B" w:rsidR="009E5B28" w:rsidRDefault="009E5B28" w:rsidP="00D02D86">
      <w:pPr>
        <w:pStyle w:val="ListParagraph"/>
        <w:numPr>
          <w:ilvl w:val="0"/>
          <w:numId w:val="21"/>
        </w:numPr>
        <w:rPr>
          <w:b/>
          <w:bCs/>
        </w:rPr>
      </w:pPr>
      <w:r w:rsidRPr="00D02D86">
        <w:rPr>
          <w:b/>
          <w:bCs/>
        </w:rPr>
        <w:t xml:space="preserve"> </w:t>
      </w:r>
      <w:r w:rsidR="00D94591">
        <w:rPr>
          <w:b/>
          <w:bCs/>
        </w:rPr>
        <w:t>Virtual Server</w:t>
      </w:r>
      <w:r w:rsidRPr="00D02D86">
        <w:rPr>
          <w:b/>
          <w:bCs/>
        </w:rPr>
        <w:t xml:space="preserve"> Details</w:t>
      </w:r>
    </w:p>
    <w:p w14:paraId="2EC2B4CD" w14:textId="794B9E46" w:rsidR="00D94591" w:rsidRPr="00D94591" w:rsidRDefault="00D94591" w:rsidP="00D94591">
      <w:pPr>
        <w:pStyle w:val="ListParagraph"/>
      </w:pPr>
      <w:r>
        <w:t xml:space="preserve">Default virtual server details. Default name of virtual server is VIP. You can change name of virtual server. </w:t>
      </w:r>
    </w:p>
    <w:p w14:paraId="745E708C" w14:textId="1D362C10" w:rsidR="00912CC0" w:rsidRDefault="00D94591" w:rsidP="00D94591">
      <w:pPr>
        <w:pStyle w:val="ListParagraph"/>
        <w:ind w:left="1080"/>
        <w:jc w:val="center"/>
        <w:rPr>
          <w:color w:val="2F5496" w:themeColor="accent1" w:themeShade="BF"/>
          <w:lang w:val="en-IN" w:eastAsia="en-US"/>
        </w:rPr>
      </w:pPr>
      <w:r>
        <w:rPr>
          <w:noProof/>
        </w:rPr>
        <w:drawing>
          <wp:inline distT="0" distB="0" distL="0" distR="0" wp14:anchorId="2341D04C" wp14:editId="10C97FBD">
            <wp:extent cx="4394200" cy="431419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94200" cy="4314190"/>
                    </a:xfrm>
                    <a:prstGeom prst="rect">
                      <a:avLst/>
                    </a:prstGeom>
                  </pic:spPr>
                </pic:pic>
              </a:graphicData>
            </a:graphic>
          </wp:inline>
        </w:drawing>
      </w:r>
    </w:p>
    <w:p w14:paraId="42451058" w14:textId="2695B296" w:rsidR="00D94591" w:rsidRDefault="00D94591" w:rsidP="00D94591">
      <w:pPr>
        <w:pStyle w:val="ListParagraph"/>
        <w:ind w:left="1080"/>
        <w:jc w:val="center"/>
        <w:rPr>
          <w:color w:val="2F5496" w:themeColor="accent1" w:themeShade="BF"/>
          <w:lang w:val="en-IN" w:eastAsia="en-US"/>
        </w:rPr>
      </w:pPr>
      <w:r>
        <w:rPr>
          <w:noProof/>
        </w:rPr>
        <w:lastRenderedPageBreak/>
        <w:drawing>
          <wp:inline distT="0" distB="0" distL="0" distR="0" wp14:anchorId="57F0FEB4" wp14:editId="7EB90B2D">
            <wp:extent cx="4404360" cy="19646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04360" cy="1964690"/>
                    </a:xfrm>
                    <a:prstGeom prst="rect">
                      <a:avLst/>
                    </a:prstGeom>
                  </pic:spPr>
                </pic:pic>
              </a:graphicData>
            </a:graphic>
          </wp:inline>
        </w:drawing>
      </w:r>
    </w:p>
    <w:p w14:paraId="30902730" w14:textId="2F3FB9CF" w:rsidR="002F15FA" w:rsidRDefault="002F15FA" w:rsidP="006E458E">
      <w:pPr>
        <w:pStyle w:val="ListParagraph"/>
        <w:ind w:left="1080"/>
        <w:rPr>
          <w:color w:val="2F5496" w:themeColor="accent1" w:themeShade="BF"/>
          <w:lang w:val="en-IN" w:eastAsia="en-US"/>
        </w:rPr>
      </w:pPr>
    </w:p>
    <w:p w14:paraId="18E45A1C" w14:textId="3AC8165D" w:rsidR="002F15FA" w:rsidRDefault="002F15FA" w:rsidP="006E458E">
      <w:pPr>
        <w:pStyle w:val="ListParagraph"/>
        <w:ind w:left="1080"/>
        <w:rPr>
          <w:color w:val="2F5496" w:themeColor="accent1" w:themeShade="BF"/>
          <w:lang w:val="en-IN" w:eastAsia="en-US"/>
        </w:rPr>
      </w:pPr>
    </w:p>
    <w:p w14:paraId="2E47B570" w14:textId="77777777" w:rsidR="009B5503" w:rsidRDefault="009B5503" w:rsidP="006E458E">
      <w:pPr>
        <w:pStyle w:val="ListParagraph"/>
        <w:ind w:left="1080"/>
        <w:rPr>
          <w:color w:val="2F5496" w:themeColor="accent1" w:themeShade="BF"/>
          <w:lang w:val="en-IN" w:eastAsia="en-US"/>
        </w:rPr>
      </w:pPr>
    </w:p>
    <w:p w14:paraId="1635FCC5" w14:textId="5B8070E3" w:rsidR="005D041E" w:rsidRDefault="005D041E" w:rsidP="005D041E">
      <w:pPr>
        <w:pStyle w:val="ListParagraph"/>
        <w:rPr>
          <w:color w:val="2E74B5" w:themeColor="accent5" w:themeShade="BF"/>
          <w:szCs w:val="28"/>
        </w:rPr>
      </w:pPr>
    </w:p>
    <w:p w14:paraId="302EC75E" w14:textId="77777777" w:rsidR="005D041E" w:rsidRPr="00BB5B38" w:rsidRDefault="005D041E" w:rsidP="005D041E">
      <w:pPr>
        <w:pStyle w:val="ListParagraph"/>
        <w:rPr>
          <w:color w:val="2E74B5" w:themeColor="accent5" w:themeShade="BF"/>
          <w:szCs w:val="28"/>
        </w:rPr>
      </w:pPr>
    </w:p>
    <w:p w14:paraId="0DA324AA" w14:textId="6D686382" w:rsidR="005D041E" w:rsidDel="00993AEB" w:rsidRDefault="005D041E" w:rsidP="005D041E">
      <w:pPr>
        <w:pStyle w:val="ListParagraph"/>
        <w:rPr>
          <w:del w:id="763" w:author="Shubra Singh" w:date="2022-12-20T20:44:00Z"/>
          <w:noProof/>
          <w:szCs w:val="28"/>
          <w:lang w:val="en-IN" w:eastAsia="en-US"/>
        </w:rPr>
      </w:pPr>
    </w:p>
    <w:p w14:paraId="506F01EE" w14:textId="77777777" w:rsidR="00A50237" w:rsidRPr="00D94591" w:rsidDel="00993AEB" w:rsidRDefault="00A50237" w:rsidP="00D94591">
      <w:pPr>
        <w:rPr>
          <w:del w:id="764" w:author="Shubra Singh" w:date="2022-12-20T20:44:00Z"/>
          <w:b/>
          <w:bCs/>
          <w:szCs w:val="28"/>
        </w:rPr>
      </w:pPr>
      <w:bookmarkStart w:id="765" w:name="_Hlk119326665"/>
    </w:p>
    <w:p w14:paraId="0BCD1AC6" w14:textId="77777777" w:rsidR="00A50237" w:rsidRPr="00993AEB" w:rsidRDefault="00A50237">
      <w:pPr>
        <w:rPr>
          <w:b/>
          <w:bCs/>
          <w:szCs w:val="28"/>
          <w:rPrChange w:id="766" w:author="Shubra Singh" w:date="2022-12-20T20:44:00Z">
            <w:rPr>
              <w:lang w:val="en-IN" w:eastAsia="en-US"/>
            </w:rPr>
          </w:rPrChange>
        </w:rPr>
        <w:pPrChange w:id="767" w:author="Shubra Singh" w:date="2022-12-20T20:44:00Z">
          <w:pPr>
            <w:pStyle w:val="ListParagraph"/>
          </w:pPr>
        </w:pPrChange>
      </w:pPr>
    </w:p>
    <w:p w14:paraId="4E30E463" w14:textId="4DA9F29C" w:rsidR="00976588" w:rsidRDefault="00976588" w:rsidP="00976588">
      <w:pPr>
        <w:pStyle w:val="ListParagraph"/>
        <w:rPr>
          <w:b/>
          <w:bCs/>
          <w:szCs w:val="28"/>
          <w:lang w:val="en-IN" w:eastAsia="en-US"/>
        </w:rPr>
      </w:pPr>
      <w:r w:rsidRPr="00F863DE">
        <w:rPr>
          <w:b/>
          <w:bCs/>
          <w:szCs w:val="28"/>
          <w:lang w:val="en-IN" w:eastAsia="en-US"/>
        </w:rPr>
        <w:t>Import AWS keys</w:t>
      </w:r>
      <w:r>
        <w:rPr>
          <w:b/>
          <w:bCs/>
          <w:szCs w:val="28"/>
          <w:lang w:val="en-IN" w:eastAsia="en-US"/>
        </w:rPr>
        <w:t xml:space="preserve"> [Using FTP Server]</w:t>
      </w:r>
    </w:p>
    <w:p w14:paraId="44B688F9" w14:textId="77777777" w:rsidR="00976588" w:rsidRDefault="00976588" w:rsidP="00976588">
      <w:pPr>
        <w:pStyle w:val="ListParagraph"/>
        <w:rPr>
          <w:szCs w:val="28"/>
          <w:lang w:val="en-IN" w:eastAsia="en-US"/>
        </w:rPr>
      </w:pPr>
      <w:bookmarkStart w:id="768" w:name="_Hlk119316913"/>
      <w:r>
        <w:rPr>
          <w:szCs w:val="28"/>
          <w:lang w:val="en-IN" w:eastAsia="en-US"/>
        </w:rPr>
        <w:t xml:space="preserve">Note: Below steps are for transferring AWS keys to </w:t>
      </w:r>
      <w:proofErr w:type="spellStart"/>
      <w:r>
        <w:rPr>
          <w:szCs w:val="28"/>
          <w:lang w:val="en-IN" w:eastAsia="en-US"/>
        </w:rPr>
        <w:t>vThunder</w:t>
      </w:r>
      <w:proofErr w:type="spellEnd"/>
      <w:r>
        <w:rPr>
          <w:szCs w:val="28"/>
          <w:lang w:val="en-IN" w:eastAsia="en-US"/>
        </w:rPr>
        <w:t xml:space="preserve"> instance. Here we need to create FTP server. You can use existing FTP server if you have [Skip step a]. </w:t>
      </w:r>
    </w:p>
    <w:bookmarkEnd w:id="768"/>
    <w:p w14:paraId="29B19E96" w14:textId="77777777" w:rsidR="00976588" w:rsidRPr="002E54BA" w:rsidRDefault="00976588" w:rsidP="00976588">
      <w:pPr>
        <w:pStyle w:val="ListParagraph"/>
        <w:rPr>
          <w:color w:val="2F5496" w:themeColor="accent1" w:themeShade="BF"/>
          <w:lang w:val="en-IN" w:eastAsia="en-US"/>
        </w:rPr>
      </w:pPr>
    </w:p>
    <w:p w14:paraId="1E1DAA13" w14:textId="4FEB16B3" w:rsidR="00976588" w:rsidRPr="00A15FEC" w:rsidRDefault="00976588" w:rsidP="0035396E">
      <w:pPr>
        <w:pStyle w:val="ListParagraph"/>
        <w:numPr>
          <w:ilvl w:val="0"/>
          <w:numId w:val="34"/>
        </w:numPr>
        <w:rPr>
          <w:color w:val="2F5496" w:themeColor="accent1" w:themeShade="BF"/>
          <w:lang w:val="en-IN" w:eastAsia="en-US"/>
        </w:rPr>
      </w:pPr>
      <w:r>
        <w:rPr>
          <w:szCs w:val="28"/>
          <w:lang w:val="en-IN" w:eastAsia="en-US"/>
        </w:rPr>
        <w:t>Launch an ubuntu EC2 instance in the same subnet as that of the instance 1.</w:t>
      </w:r>
    </w:p>
    <w:p w14:paraId="73125C9D" w14:textId="77777777" w:rsidR="00976588" w:rsidRDefault="00976588" w:rsidP="00976588">
      <w:pPr>
        <w:pStyle w:val="ListParagraph"/>
        <w:ind w:left="1080"/>
        <w:rPr>
          <w:color w:val="2F5496" w:themeColor="accent1" w:themeShade="BF"/>
          <w:lang w:val="en-IN" w:eastAsia="en-US"/>
        </w:rPr>
      </w:pPr>
      <w:r>
        <w:rPr>
          <w:noProof/>
        </w:rPr>
        <w:lastRenderedPageBreak/>
        <w:drawing>
          <wp:inline distT="0" distB="0" distL="0" distR="0" wp14:anchorId="30E70D42" wp14:editId="2AF46D14">
            <wp:extent cx="4137705" cy="4330700"/>
            <wp:effectExtent l="0" t="0" r="0" b="0"/>
            <wp:docPr id="182" name="Picture 1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 email&#10;&#10;Description automatically generated"/>
                    <pic:cNvPicPr/>
                  </pic:nvPicPr>
                  <pic:blipFill>
                    <a:blip r:embed="rId54"/>
                    <a:stretch>
                      <a:fillRect/>
                    </a:stretch>
                  </pic:blipFill>
                  <pic:spPr>
                    <a:xfrm>
                      <a:off x="0" y="0"/>
                      <a:ext cx="4149228" cy="4342761"/>
                    </a:xfrm>
                    <a:prstGeom prst="rect">
                      <a:avLst/>
                    </a:prstGeom>
                  </pic:spPr>
                </pic:pic>
              </a:graphicData>
            </a:graphic>
          </wp:inline>
        </w:drawing>
      </w:r>
    </w:p>
    <w:p w14:paraId="6AB34B42" w14:textId="22455627" w:rsidR="00976588" w:rsidRDefault="00E71076" w:rsidP="00E71076">
      <w:pPr>
        <w:rPr>
          <w:color w:val="2F5496" w:themeColor="accent1" w:themeShade="BF"/>
        </w:rPr>
      </w:pPr>
      <w:r>
        <w:rPr>
          <w:noProof/>
          <w:color w:val="2F5496" w:themeColor="accent1" w:themeShade="BF"/>
        </w:rPr>
        <w:tab/>
      </w:r>
      <w:r w:rsidRPr="00E12E08">
        <w:rPr>
          <w:noProof/>
          <w:color w:val="2F5496" w:themeColor="accent1" w:themeShade="BF"/>
        </w:rPr>
        <w:drawing>
          <wp:inline distT="0" distB="0" distL="0" distR="0" wp14:anchorId="5906EA50" wp14:editId="08ED7926">
            <wp:extent cx="5731510" cy="3479800"/>
            <wp:effectExtent l="0" t="0" r="254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479800"/>
                    </a:xfrm>
                    <a:prstGeom prst="rect">
                      <a:avLst/>
                    </a:prstGeom>
                  </pic:spPr>
                </pic:pic>
              </a:graphicData>
            </a:graphic>
          </wp:inline>
        </w:drawing>
      </w:r>
    </w:p>
    <w:p w14:paraId="7FCFD825" w14:textId="0598E7EB" w:rsidR="00D66467" w:rsidRDefault="00D66467" w:rsidP="00D66467">
      <w:pPr>
        <w:pStyle w:val="ListParagraph"/>
        <w:numPr>
          <w:ilvl w:val="0"/>
          <w:numId w:val="34"/>
        </w:numPr>
        <w:rPr>
          <w:lang w:val="en-IN" w:eastAsia="en-US"/>
        </w:rPr>
      </w:pPr>
      <w:r>
        <w:rPr>
          <w:lang w:val="en-IN" w:eastAsia="en-US"/>
        </w:rPr>
        <w:t xml:space="preserve">If you want </w:t>
      </w:r>
      <w:r w:rsidRPr="0036494C">
        <w:rPr>
          <w:lang w:val="en-IN" w:eastAsia="en-US"/>
        </w:rPr>
        <w:t>Add</w:t>
      </w:r>
      <w:r>
        <w:rPr>
          <w:lang w:val="en-IN" w:eastAsia="en-US"/>
        </w:rPr>
        <w:t xml:space="preserve"> new rule in security group.</w:t>
      </w:r>
    </w:p>
    <w:p w14:paraId="63A40CC8" w14:textId="56B94B7B" w:rsidR="00D66467" w:rsidRPr="0035396E" w:rsidRDefault="00D66467" w:rsidP="00D66467">
      <w:pPr>
        <w:pStyle w:val="ListParagraph"/>
        <w:ind w:left="1080"/>
        <w:rPr>
          <w:color w:val="2E74B5" w:themeColor="accent5" w:themeShade="BF"/>
          <w:lang w:val="en-IN" w:eastAsia="en-US"/>
        </w:rPr>
      </w:pPr>
      <w:r>
        <w:rPr>
          <w:lang w:val="en-IN" w:eastAsia="en-US"/>
        </w:rPr>
        <w:lastRenderedPageBreak/>
        <w:t xml:space="preserve">Path: </w:t>
      </w:r>
      <w:r w:rsidRPr="0035396E">
        <w:rPr>
          <w:color w:val="2E74B5" w:themeColor="accent5" w:themeShade="BF"/>
          <w:lang w:val="en-IN" w:eastAsia="en-US"/>
        </w:rPr>
        <w:t>EC2&gt;&gt; Security Groups&gt;&gt; {stack-Name}</w:t>
      </w:r>
      <w:r w:rsidR="00BA679D">
        <w:rPr>
          <w:color w:val="2E74B5" w:themeColor="accent5" w:themeShade="BF"/>
          <w:lang w:val="en-IN" w:eastAsia="en-US"/>
        </w:rPr>
        <w:t xml:space="preserve"> </w:t>
      </w:r>
      <w:r>
        <w:rPr>
          <w:color w:val="2E74B5" w:themeColor="accent5" w:themeShade="BF"/>
          <w:lang w:val="en-IN" w:eastAsia="en-US"/>
        </w:rPr>
        <w:t>-sg-</w:t>
      </w:r>
      <w:proofErr w:type="spellStart"/>
      <w:r w:rsidRPr="0035396E">
        <w:rPr>
          <w:color w:val="2E74B5" w:themeColor="accent5" w:themeShade="BF"/>
          <w:lang w:val="en-IN" w:eastAsia="en-US"/>
        </w:rPr>
        <w:t>mgmt</w:t>
      </w:r>
      <w:proofErr w:type="spellEnd"/>
      <w:r w:rsidRPr="0035396E">
        <w:rPr>
          <w:color w:val="2E74B5" w:themeColor="accent5" w:themeShade="BF"/>
          <w:lang w:val="en-IN" w:eastAsia="en-US"/>
        </w:rPr>
        <w:t>/data&gt;&gt; Edit inbound rules</w:t>
      </w:r>
    </w:p>
    <w:p w14:paraId="278B52EA" w14:textId="77777777" w:rsidR="00D66467" w:rsidRPr="0053687C" w:rsidRDefault="00D66467" w:rsidP="00D66467">
      <w:pPr>
        <w:ind w:left="1080"/>
      </w:pPr>
      <w:r>
        <w:t xml:space="preserve"> </w:t>
      </w:r>
      <w:r w:rsidRPr="000F3C63">
        <w:rPr>
          <w:noProof/>
        </w:rPr>
        <w:drawing>
          <wp:inline distT="0" distB="0" distL="0" distR="0" wp14:anchorId="61C59EA0" wp14:editId="75633AB6">
            <wp:extent cx="5731510" cy="256603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566035"/>
                    </a:xfrm>
                    <a:prstGeom prst="rect">
                      <a:avLst/>
                    </a:prstGeom>
                  </pic:spPr>
                </pic:pic>
              </a:graphicData>
            </a:graphic>
          </wp:inline>
        </w:drawing>
      </w:r>
    </w:p>
    <w:p w14:paraId="26F890F5" w14:textId="77777777" w:rsidR="00D66467" w:rsidRDefault="00D66467" w:rsidP="00D66467">
      <w:pPr>
        <w:pStyle w:val="ListParagraph"/>
        <w:ind w:left="1080"/>
        <w:rPr>
          <w:color w:val="2F5496" w:themeColor="accent1" w:themeShade="BF"/>
          <w:lang w:val="en-IN" w:eastAsia="en-US"/>
        </w:rPr>
      </w:pPr>
      <w:r>
        <w:rPr>
          <w:color w:val="2F5496" w:themeColor="accent1" w:themeShade="BF"/>
          <w:lang w:val="en-IN" w:eastAsia="en-US"/>
        </w:rPr>
        <w:t xml:space="preserve"> </w:t>
      </w:r>
    </w:p>
    <w:p w14:paraId="28DDD874" w14:textId="77777777" w:rsidR="00D66467" w:rsidRDefault="00D66467" w:rsidP="00D66467">
      <w:pPr>
        <w:pStyle w:val="ListParagraph"/>
        <w:ind w:left="1080"/>
        <w:rPr>
          <w:color w:val="2F5496" w:themeColor="accent1" w:themeShade="BF"/>
          <w:lang w:val="en-IN" w:eastAsia="en-US"/>
        </w:rPr>
      </w:pPr>
      <w:r w:rsidRPr="00020F25">
        <w:rPr>
          <w:lang w:val="en-IN" w:eastAsia="en-US"/>
        </w:rPr>
        <w:t>Note:</w:t>
      </w:r>
      <w:r>
        <w:rPr>
          <w:lang w:val="en-IN" w:eastAsia="en-US"/>
        </w:rPr>
        <w:t xml:space="preserve"> </w:t>
      </w:r>
      <w:r w:rsidRPr="00020F25">
        <w:rPr>
          <w:lang w:val="en-IN" w:eastAsia="en-US"/>
        </w:rPr>
        <w:t xml:space="preserve">All TCP rule is only to transfer AWS keys to </w:t>
      </w:r>
      <w:proofErr w:type="spellStart"/>
      <w:r w:rsidRPr="00020F25">
        <w:rPr>
          <w:lang w:val="en-IN" w:eastAsia="en-US"/>
        </w:rPr>
        <w:t>vthunder</w:t>
      </w:r>
      <w:proofErr w:type="spellEnd"/>
      <w:r w:rsidRPr="00020F25">
        <w:rPr>
          <w:lang w:val="en-IN" w:eastAsia="en-US"/>
        </w:rPr>
        <w:t xml:space="preserve"> instance.</w:t>
      </w:r>
    </w:p>
    <w:p w14:paraId="7C450B4F" w14:textId="77777777" w:rsidR="00D66467" w:rsidRPr="00754E79" w:rsidRDefault="00D66467" w:rsidP="00E9391E">
      <w:pPr>
        <w:jc w:val="center"/>
        <w:rPr>
          <w:color w:val="2F5496" w:themeColor="accent1" w:themeShade="BF"/>
        </w:rPr>
      </w:pPr>
    </w:p>
    <w:p w14:paraId="7B5B1204" w14:textId="39E87C32" w:rsidR="00976588" w:rsidRPr="00A15FEC" w:rsidRDefault="00976588" w:rsidP="00D66467">
      <w:pPr>
        <w:pStyle w:val="ListParagraph"/>
        <w:numPr>
          <w:ilvl w:val="0"/>
          <w:numId w:val="34"/>
        </w:numPr>
        <w:rPr>
          <w:color w:val="2F5496" w:themeColor="accent1" w:themeShade="BF"/>
          <w:lang w:val="en-IN" w:eastAsia="en-US"/>
        </w:rPr>
      </w:pPr>
      <w:r>
        <w:rPr>
          <w:szCs w:val="28"/>
          <w:lang w:val="en-IN" w:eastAsia="en-US"/>
        </w:rPr>
        <w:t xml:space="preserve">Now copy the public </w:t>
      </w:r>
      <w:proofErr w:type="spellStart"/>
      <w:r>
        <w:rPr>
          <w:szCs w:val="28"/>
          <w:lang w:val="en-IN" w:eastAsia="en-US"/>
        </w:rPr>
        <w:t>ip</w:t>
      </w:r>
      <w:proofErr w:type="spellEnd"/>
      <w:r>
        <w:rPr>
          <w:szCs w:val="28"/>
          <w:lang w:val="en-IN" w:eastAsia="en-US"/>
        </w:rPr>
        <w:t xml:space="preserve"> of the instance.</w:t>
      </w:r>
    </w:p>
    <w:p w14:paraId="6FCF2AFF" w14:textId="77777777" w:rsidR="00976588" w:rsidRPr="00A15FEC" w:rsidRDefault="00976588" w:rsidP="00976588">
      <w:pPr>
        <w:rPr>
          <w:color w:val="2F5496" w:themeColor="accent1" w:themeShade="BF"/>
        </w:rPr>
      </w:pPr>
      <w:r>
        <w:rPr>
          <w:noProof/>
        </w:rPr>
        <w:drawing>
          <wp:inline distT="0" distB="0" distL="0" distR="0" wp14:anchorId="37491B66" wp14:editId="0AACE83B">
            <wp:extent cx="4893191" cy="1727200"/>
            <wp:effectExtent l="0" t="0" r="3175"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04332" cy="1731133"/>
                    </a:xfrm>
                    <a:prstGeom prst="rect">
                      <a:avLst/>
                    </a:prstGeom>
                  </pic:spPr>
                </pic:pic>
              </a:graphicData>
            </a:graphic>
          </wp:inline>
        </w:drawing>
      </w:r>
    </w:p>
    <w:p w14:paraId="2619FD03" w14:textId="77777777" w:rsidR="00976588" w:rsidRPr="00E9391E" w:rsidRDefault="00976588" w:rsidP="00E9391E">
      <w:pPr>
        <w:rPr>
          <w:color w:val="2F5496" w:themeColor="accent1" w:themeShade="BF"/>
        </w:rPr>
      </w:pPr>
    </w:p>
    <w:p w14:paraId="24E89941" w14:textId="77777777" w:rsidR="00976588" w:rsidRDefault="00976588" w:rsidP="00976588">
      <w:pPr>
        <w:pStyle w:val="ListParagraph"/>
        <w:ind w:left="1080"/>
        <w:jc w:val="center"/>
        <w:rPr>
          <w:color w:val="2F5496" w:themeColor="accent1" w:themeShade="BF"/>
          <w:lang w:val="en-IN" w:eastAsia="en-US"/>
        </w:rPr>
      </w:pPr>
    </w:p>
    <w:p w14:paraId="0A4C172D" w14:textId="5AB406E3" w:rsidR="00976588" w:rsidRPr="007B66C5" w:rsidRDefault="006A2A02" w:rsidP="00D66467">
      <w:pPr>
        <w:pStyle w:val="ListParagraph"/>
        <w:numPr>
          <w:ilvl w:val="0"/>
          <w:numId w:val="34"/>
        </w:numPr>
        <w:rPr>
          <w:color w:val="2F5496" w:themeColor="accent1" w:themeShade="BF"/>
          <w:lang w:val="en-IN" w:eastAsia="en-US"/>
        </w:rPr>
      </w:pPr>
      <w:r>
        <w:rPr>
          <w:lang w:val="en-IN" w:eastAsia="en-US"/>
        </w:rPr>
        <w:t>P</w:t>
      </w:r>
      <w:r w:rsidR="00976588">
        <w:rPr>
          <w:lang w:val="en-IN" w:eastAsia="en-US"/>
        </w:rPr>
        <w:t xml:space="preserve">aste this Ip to new session window of </w:t>
      </w:r>
      <w:proofErr w:type="spellStart"/>
      <w:r w:rsidR="00976588">
        <w:rPr>
          <w:lang w:val="en-IN" w:eastAsia="en-US"/>
        </w:rPr>
        <w:t>MobaxTerm</w:t>
      </w:r>
      <w:proofErr w:type="spellEnd"/>
      <w:r w:rsidR="00976588">
        <w:rPr>
          <w:lang w:val="en-IN" w:eastAsia="en-US"/>
        </w:rPr>
        <w:t xml:space="preserve"> and paste it in host.</w:t>
      </w:r>
    </w:p>
    <w:p w14:paraId="2421D48B" w14:textId="77777777" w:rsidR="00976588" w:rsidRDefault="00976588" w:rsidP="00976588">
      <w:pPr>
        <w:pStyle w:val="ListParagraph"/>
        <w:ind w:left="1080"/>
        <w:rPr>
          <w:color w:val="2F5496" w:themeColor="accent1" w:themeShade="BF"/>
          <w:lang w:val="en-IN" w:eastAsia="en-US"/>
        </w:rPr>
      </w:pPr>
      <w:r w:rsidRPr="007B66C5">
        <w:rPr>
          <w:noProof/>
          <w:color w:val="2F5496" w:themeColor="accent1" w:themeShade="BF"/>
          <w:lang w:val="en-IN" w:eastAsia="en-US"/>
        </w:rPr>
        <w:lastRenderedPageBreak/>
        <w:drawing>
          <wp:inline distT="0" distB="0" distL="0" distR="0" wp14:anchorId="1AD372EB" wp14:editId="3CEC670E">
            <wp:extent cx="4584700" cy="244475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0472" cy="2463825"/>
                    </a:xfrm>
                    <a:prstGeom prst="rect">
                      <a:avLst/>
                    </a:prstGeom>
                  </pic:spPr>
                </pic:pic>
              </a:graphicData>
            </a:graphic>
          </wp:inline>
        </w:drawing>
      </w:r>
    </w:p>
    <w:p w14:paraId="40E39F01" w14:textId="77777777" w:rsidR="00976588" w:rsidRDefault="00976588" w:rsidP="00976588">
      <w:pPr>
        <w:pStyle w:val="ListParagraph"/>
        <w:ind w:left="1080"/>
        <w:rPr>
          <w:color w:val="2F5496" w:themeColor="accent1" w:themeShade="BF"/>
          <w:lang w:val="en-IN" w:eastAsia="en-US"/>
        </w:rPr>
      </w:pPr>
    </w:p>
    <w:p w14:paraId="7757C047" w14:textId="1A8D306F" w:rsidR="00976588" w:rsidDel="0093722D" w:rsidRDefault="00976588">
      <w:pPr>
        <w:pStyle w:val="ListParagraph"/>
        <w:numPr>
          <w:ilvl w:val="0"/>
          <w:numId w:val="34"/>
        </w:numPr>
        <w:jc w:val="both"/>
        <w:rPr>
          <w:del w:id="769" w:author="Shubra Singh" w:date="2022-12-21T12:41:00Z"/>
          <w:color w:val="000000" w:themeColor="text1"/>
          <w:lang w:val="en-IN" w:eastAsia="en-US"/>
        </w:rPr>
      </w:pPr>
      <w:r>
        <w:rPr>
          <w:color w:val="000000" w:themeColor="text1"/>
          <w:lang w:val="en-IN" w:eastAsia="en-US"/>
        </w:rPr>
        <w:t>Upload the access key in the instance.</w:t>
      </w:r>
    </w:p>
    <w:p w14:paraId="3587C5BA" w14:textId="77777777" w:rsidR="0093722D" w:rsidRDefault="0093722D" w:rsidP="00D66467">
      <w:pPr>
        <w:pStyle w:val="ListParagraph"/>
        <w:numPr>
          <w:ilvl w:val="0"/>
          <w:numId w:val="34"/>
        </w:numPr>
        <w:jc w:val="both"/>
        <w:rPr>
          <w:ins w:id="770" w:author="Shubra Singh" w:date="2022-12-21T17:35:00Z"/>
          <w:color w:val="000000" w:themeColor="text1"/>
          <w:lang w:val="en-IN" w:eastAsia="en-US"/>
        </w:rPr>
      </w:pPr>
    </w:p>
    <w:p w14:paraId="6BA4E327" w14:textId="77777777" w:rsidR="0093722D" w:rsidRDefault="0093722D" w:rsidP="0093722D">
      <w:pPr>
        <w:pStyle w:val="ListParagraph"/>
        <w:numPr>
          <w:ilvl w:val="0"/>
          <w:numId w:val="34"/>
        </w:numPr>
        <w:jc w:val="both"/>
        <w:rPr>
          <w:ins w:id="771" w:author="Shubra Singh" w:date="2022-12-21T17:35:00Z"/>
          <w:color w:val="000000" w:themeColor="text1"/>
          <w:lang w:val="en-IN" w:eastAsia="en-US"/>
        </w:rPr>
      </w:pPr>
      <w:ins w:id="772" w:author="Shubra Singh" w:date="2022-12-21T17:35:00Z">
        <w:r>
          <w:rPr>
            <w:color w:val="000000" w:themeColor="text1"/>
            <w:lang w:val="en-IN" w:eastAsia="en-US"/>
          </w:rPr>
          <w:t xml:space="preserve">Create aws_access_key.txt and add </w:t>
        </w:r>
        <w:proofErr w:type="spellStart"/>
        <w:r>
          <w:rPr>
            <w:color w:val="000000" w:themeColor="text1"/>
            <w:lang w:val="en-IN" w:eastAsia="en-US"/>
          </w:rPr>
          <w:t>aws_access_key_id</w:t>
        </w:r>
        <w:proofErr w:type="spellEnd"/>
        <w:r>
          <w:rPr>
            <w:color w:val="000000" w:themeColor="text1"/>
            <w:lang w:val="en-IN" w:eastAsia="en-US"/>
          </w:rPr>
          <w:t xml:space="preserve"> as well as </w:t>
        </w:r>
        <w:proofErr w:type="spellStart"/>
        <w:r>
          <w:rPr>
            <w:color w:val="000000" w:themeColor="text1"/>
            <w:lang w:val="en-IN" w:eastAsia="en-US"/>
          </w:rPr>
          <w:t>aws</w:t>
        </w:r>
        <w:proofErr w:type="spellEnd"/>
        <w:r>
          <w:rPr>
            <w:color w:val="000000" w:themeColor="text1"/>
            <w:lang w:val="en-IN" w:eastAsia="en-US"/>
          </w:rPr>
          <w:t xml:space="preserve">_ </w:t>
        </w:r>
        <w:proofErr w:type="spellStart"/>
        <w:r>
          <w:rPr>
            <w:color w:val="000000" w:themeColor="text1"/>
            <w:lang w:val="en-IN" w:eastAsia="en-US"/>
          </w:rPr>
          <w:t>secret_access_key</w:t>
        </w:r>
        <w:proofErr w:type="spellEnd"/>
        <w:r>
          <w:rPr>
            <w:color w:val="000000" w:themeColor="text1"/>
            <w:lang w:val="en-IN" w:eastAsia="en-US"/>
          </w:rPr>
          <w:t>.</w:t>
        </w:r>
      </w:ins>
    </w:p>
    <w:p w14:paraId="2FAB367F" w14:textId="77777777" w:rsidR="0093722D" w:rsidRDefault="0093722D" w:rsidP="0093722D">
      <w:pPr>
        <w:pStyle w:val="ListParagraph"/>
        <w:ind w:left="1080"/>
        <w:jc w:val="both"/>
        <w:rPr>
          <w:ins w:id="773" w:author="Shubra Singh" w:date="2022-12-21T17:35:00Z"/>
          <w:color w:val="000000" w:themeColor="text1"/>
          <w:lang w:val="en-IN" w:eastAsia="en-US"/>
        </w:rPr>
      </w:pPr>
      <w:ins w:id="774" w:author="Shubra Singh" w:date="2022-12-21T17:35:00Z">
        <w:r>
          <w:rPr>
            <w:color w:val="000000" w:themeColor="text1"/>
            <w:lang w:val="en-IN" w:eastAsia="en-US"/>
          </w:rPr>
          <w:t>Example:</w:t>
        </w:r>
      </w:ins>
    </w:p>
    <w:p w14:paraId="56566C32" w14:textId="77777777" w:rsidR="0093722D" w:rsidRDefault="0093722D" w:rsidP="0093722D">
      <w:pPr>
        <w:pStyle w:val="ListParagraph"/>
        <w:ind w:left="1080"/>
        <w:jc w:val="both"/>
        <w:rPr>
          <w:ins w:id="775" w:author="Shubra Singh" w:date="2022-12-21T17:35:00Z"/>
          <w:color w:val="000000" w:themeColor="text1"/>
          <w:lang w:val="en-IN" w:eastAsia="en-US"/>
        </w:rPr>
      </w:pPr>
      <w:ins w:id="776" w:author="Shubra Singh" w:date="2022-12-21T17:35:00Z">
        <w:r>
          <w:rPr>
            <w:noProof/>
            <w:color w:val="000000" w:themeColor="text1"/>
            <w:lang w:eastAsia="en-US"/>
          </w:rPr>
          <w:drawing>
            <wp:inline distT="0" distB="0" distL="0" distR="0" wp14:anchorId="4C818DA2" wp14:editId="21236708">
              <wp:extent cx="5211552" cy="723265"/>
              <wp:effectExtent l="0" t="0" r="825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6874" cy="724004"/>
                      </a:xfrm>
                      <a:prstGeom prst="rect">
                        <a:avLst/>
                      </a:prstGeom>
                      <a:noFill/>
                      <a:ln>
                        <a:noFill/>
                      </a:ln>
                    </pic:spPr>
                  </pic:pic>
                </a:graphicData>
              </a:graphic>
            </wp:inline>
          </w:drawing>
        </w:r>
      </w:ins>
    </w:p>
    <w:p w14:paraId="7C78589A" w14:textId="5BA28C5E" w:rsidR="00976588" w:rsidRPr="0023053E" w:rsidDel="0023053E" w:rsidRDefault="00976588">
      <w:pPr>
        <w:pStyle w:val="ListParagraph"/>
        <w:ind w:left="1080"/>
        <w:jc w:val="both"/>
        <w:rPr>
          <w:del w:id="777" w:author="Shubra Singh" w:date="2022-12-21T12:41:00Z"/>
          <w:color w:val="000000" w:themeColor="text1"/>
          <w:rPrChange w:id="778" w:author="Shubra Singh" w:date="2022-12-21T12:41:00Z">
            <w:rPr>
              <w:del w:id="779" w:author="Shubra Singh" w:date="2022-12-21T12:41:00Z"/>
              <w:lang w:val="en-IN" w:eastAsia="en-US"/>
            </w:rPr>
          </w:rPrChange>
        </w:rPr>
        <w:pPrChange w:id="780" w:author="Shubra Singh" w:date="2022-12-21T17:35:00Z">
          <w:pPr>
            <w:pStyle w:val="ListParagraph"/>
            <w:numPr>
              <w:numId w:val="34"/>
            </w:numPr>
            <w:ind w:left="1080" w:hanging="360"/>
            <w:jc w:val="both"/>
          </w:pPr>
        </w:pPrChange>
      </w:pPr>
      <w:del w:id="781" w:author="Shubra Singh" w:date="2022-12-21T12:41:00Z">
        <w:r w:rsidRPr="0023053E" w:rsidDel="0023053E">
          <w:rPr>
            <w:color w:val="000000" w:themeColor="text1"/>
            <w:rPrChange w:id="782" w:author="Shubra Singh" w:date="2022-12-21T12:41:00Z">
              <w:rPr/>
            </w:rPrChange>
          </w:rPr>
          <w:delText>Create aws_access_key.txt and add aws_access_key_id as well as aws_ secret_access_key.</w:delText>
        </w:r>
      </w:del>
    </w:p>
    <w:p w14:paraId="2FEC130B" w14:textId="5E823746" w:rsidR="00976588" w:rsidDel="0023053E" w:rsidRDefault="00976588">
      <w:pPr>
        <w:pStyle w:val="ListParagraph"/>
        <w:ind w:left="1080"/>
        <w:rPr>
          <w:del w:id="783" w:author="Shubra Singh" w:date="2022-12-21T12:41:00Z"/>
        </w:rPr>
        <w:pPrChange w:id="784" w:author="Shubra Singh" w:date="2022-12-21T17:35:00Z">
          <w:pPr>
            <w:pStyle w:val="ListParagraph"/>
            <w:ind w:left="1080"/>
            <w:jc w:val="both"/>
          </w:pPr>
        </w:pPrChange>
      </w:pPr>
      <w:del w:id="785" w:author="Shubra Singh" w:date="2022-12-21T12:41:00Z">
        <w:r w:rsidDel="0023053E">
          <w:delText>Example:</w:delText>
        </w:r>
      </w:del>
    </w:p>
    <w:p w14:paraId="0EA353A8" w14:textId="57623D19" w:rsidR="00976588" w:rsidRDefault="00976588" w:rsidP="0093722D">
      <w:pPr>
        <w:pStyle w:val="ListParagraph"/>
        <w:ind w:left="1080"/>
        <w:jc w:val="both"/>
      </w:pPr>
      <w:del w:id="786" w:author="Shubra Singh" w:date="2022-12-21T12:41:00Z">
        <w:r w:rsidDel="0023053E">
          <w:rPr>
            <w:noProof/>
          </w:rPr>
          <w:drawing>
            <wp:inline distT="0" distB="0" distL="0" distR="0" wp14:anchorId="543A5B14" wp14:editId="6ECECB36">
              <wp:extent cx="5211552" cy="723265"/>
              <wp:effectExtent l="0" t="0" r="8255"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6874" cy="724004"/>
                      </a:xfrm>
                      <a:prstGeom prst="rect">
                        <a:avLst/>
                      </a:prstGeom>
                      <a:noFill/>
                      <a:ln>
                        <a:noFill/>
                      </a:ln>
                    </pic:spPr>
                  </pic:pic>
                </a:graphicData>
              </a:graphic>
            </wp:inline>
          </w:drawing>
        </w:r>
      </w:del>
    </w:p>
    <w:p w14:paraId="2ACD1286" w14:textId="77777777" w:rsidR="00976588" w:rsidRDefault="00976588" w:rsidP="00976588">
      <w:pPr>
        <w:pStyle w:val="ListParagraph"/>
        <w:ind w:left="1080"/>
        <w:jc w:val="both"/>
        <w:rPr>
          <w:color w:val="000000" w:themeColor="text1"/>
          <w:lang w:val="en-IN" w:eastAsia="en-US"/>
        </w:rPr>
      </w:pPr>
      <w:r w:rsidRPr="005B73A3">
        <w:rPr>
          <w:noProof/>
        </w:rPr>
        <w:drawing>
          <wp:inline distT="0" distB="0" distL="0" distR="0" wp14:anchorId="655F8D1C" wp14:editId="1DB55187">
            <wp:extent cx="2959100" cy="2944379"/>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87287" cy="2972426"/>
                    </a:xfrm>
                    <a:prstGeom prst="rect">
                      <a:avLst/>
                    </a:prstGeom>
                  </pic:spPr>
                </pic:pic>
              </a:graphicData>
            </a:graphic>
          </wp:inline>
        </w:drawing>
      </w:r>
    </w:p>
    <w:p w14:paraId="184C64E4" w14:textId="77777777" w:rsidR="00976588" w:rsidRDefault="00976588" w:rsidP="00D66467">
      <w:pPr>
        <w:pStyle w:val="ListParagraph"/>
        <w:numPr>
          <w:ilvl w:val="0"/>
          <w:numId w:val="34"/>
        </w:numPr>
        <w:rPr>
          <w:lang w:val="en-IN" w:eastAsia="en-US"/>
        </w:rPr>
      </w:pPr>
      <w:r w:rsidRPr="002D66F7">
        <w:rPr>
          <w:lang w:val="en-IN" w:eastAsia="en-US"/>
        </w:rPr>
        <w:t>Run the command given below to provide the uploaded file permission with read and write permission.</w:t>
      </w:r>
    </w:p>
    <w:p w14:paraId="45C739DF" w14:textId="77777777" w:rsidR="00976588" w:rsidRDefault="00976588" w:rsidP="00976588">
      <w:pPr>
        <w:pStyle w:val="ListParagraph"/>
        <w:ind w:left="1080"/>
        <w:rPr>
          <w:color w:val="2E74B5" w:themeColor="accent5" w:themeShade="BF"/>
          <w:lang w:val="en-IN" w:eastAsia="en-US"/>
        </w:rPr>
      </w:pPr>
      <w:r>
        <w:rPr>
          <w:lang w:val="en-IN" w:eastAsia="en-US"/>
        </w:rPr>
        <w:t xml:space="preserve"> </w:t>
      </w:r>
      <w:r>
        <w:rPr>
          <w:lang w:val="en-IN" w:eastAsia="en-US"/>
        </w:rPr>
        <w:tab/>
      </w:r>
      <w:proofErr w:type="spellStart"/>
      <w:r w:rsidRPr="002D66F7">
        <w:rPr>
          <w:color w:val="2E74B5" w:themeColor="accent5" w:themeShade="BF"/>
          <w:lang w:val="en-IN" w:eastAsia="en-US"/>
        </w:rPr>
        <w:t>sudo</w:t>
      </w:r>
      <w:proofErr w:type="spellEnd"/>
      <w:r w:rsidRPr="002D66F7">
        <w:rPr>
          <w:color w:val="2E74B5" w:themeColor="accent5" w:themeShade="BF"/>
          <w:lang w:val="en-IN" w:eastAsia="en-US"/>
        </w:rPr>
        <w:t xml:space="preserve"> </w:t>
      </w:r>
      <w:proofErr w:type="spellStart"/>
      <w:r w:rsidRPr="002D66F7">
        <w:rPr>
          <w:color w:val="2E74B5" w:themeColor="accent5" w:themeShade="BF"/>
          <w:lang w:val="en-IN" w:eastAsia="en-US"/>
        </w:rPr>
        <w:t>chmod</w:t>
      </w:r>
      <w:proofErr w:type="spellEnd"/>
      <w:r w:rsidRPr="002D66F7">
        <w:rPr>
          <w:color w:val="2E74B5" w:themeColor="accent5" w:themeShade="BF"/>
          <w:lang w:val="en-IN" w:eastAsia="en-US"/>
        </w:rPr>
        <w:t xml:space="preserve"> 777 aws_access_key.txt</w:t>
      </w:r>
    </w:p>
    <w:p w14:paraId="0703FEF3" w14:textId="77777777" w:rsidR="00976588" w:rsidRPr="002D66F7" w:rsidRDefault="00976588" w:rsidP="00976588">
      <w:pPr>
        <w:pStyle w:val="ListParagraph"/>
        <w:ind w:left="1080"/>
        <w:rPr>
          <w:color w:val="2E74B5" w:themeColor="accent5" w:themeShade="BF"/>
          <w:lang w:val="en-IN" w:eastAsia="en-US"/>
        </w:rPr>
      </w:pPr>
    </w:p>
    <w:p w14:paraId="3F586913" w14:textId="77777777" w:rsidR="00976588" w:rsidRPr="00E83C88" w:rsidRDefault="00976588" w:rsidP="00D66467">
      <w:pPr>
        <w:pStyle w:val="ListParagraph"/>
        <w:numPr>
          <w:ilvl w:val="0"/>
          <w:numId w:val="34"/>
        </w:numPr>
        <w:rPr>
          <w:color w:val="2F5496" w:themeColor="accent1" w:themeShade="BF"/>
          <w:lang w:val="en-IN" w:eastAsia="en-US"/>
        </w:rPr>
      </w:pPr>
      <w:r>
        <w:rPr>
          <w:lang w:val="en-IN" w:eastAsia="en-US"/>
        </w:rPr>
        <w:lastRenderedPageBreak/>
        <w:t>Run the following commands.</w:t>
      </w:r>
    </w:p>
    <w:p w14:paraId="3DC3CB9A" w14:textId="77777777" w:rsidR="00976588" w:rsidRPr="00282EB9" w:rsidRDefault="00976588" w:rsidP="00976588">
      <w:pPr>
        <w:pStyle w:val="ListParagraph"/>
        <w:ind w:left="1440"/>
        <w:rPr>
          <w:color w:val="2E74B5" w:themeColor="accent5" w:themeShade="BF"/>
          <w:lang w:val="en-IN" w:eastAsia="en-US"/>
        </w:rPr>
      </w:pPr>
      <w:proofErr w:type="spellStart"/>
      <w:r w:rsidRPr="00282EB9">
        <w:rPr>
          <w:color w:val="2E74B5" w:themeColor="accent5" w:themeShade="BF"/>
          <w:lang w:val="en-IN" w:eastAsia="en-US"/>
        </w:rPr>
        <w:t>sudo</w:t>
      </w:r>
      <w:proofErr w:type="spellEnd"/>
      <w:r w:rsidRPr="00282EB9">
        <w:rPr>
          <w:color w:val="2E74B5" w:themeColor="accent5" w:themeShade="BF"/>
          <w:lang w:val="en-IN" w:eastAsia="en-US"/>
        </w:rPr>
        <w:t xml:space="preserve"> apt update</w:t>
      </w:r>
    </w:p>
    <w:p w14:paraId="1B66BAA6" w14:textId="77777777" w:rsidR="00976588" w:rsidRPr="008C6566" w:rsidRDefault="00976588" w:rsidP="00976588">
      <w:pPr>
        <w:pStyle w:val="ListParagraph"/>
        <w:ind w:left="1080"/>
        <w:rPr>
          <w:color w:val="000000" w:themeColor="text1"/>
          <w:lang w:val="en-IN" w:eastAsia="en-US"/>
        </w:rPr>
      </w:pPr>
      <w:r w:rsidRPr="008C6566">
        <w:rPr>
          <w:noProof/>
          <w:color w:val="000000" w:themeColor="text1"/>
        </w:rPr>
        <w:drawing>
          <wp:inline distT="0" distB="0" distL="0" distR="0" wp14:anchorId="5005602A" wp14:editId="794706F8">
            <wp:extent cx="4997450" cy="9080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97714" cy="908098"/>
                    </a:xfrm>
                    <a:prstGeom prst="rect">
                      <a:avLst/>
                    </a:prstGeom>
                  </pic:spPr>
                </pic:pic>
              </a:graphicData>
            </a:graphic>
          </wp:inline>
        </w:drawing>
      </w:r>
    </w:p>
    <w:p w14:paraId="4F1334C4" w14:textId="77777777" w:rsidR="00976588" w:rsidRPr="00282EB9" w:rsidRDefault="00976588" w:rsidP="00976588">
      <w:pPr>
        <w:pStyle w:val="ListParagraph"/>
        <w:ind w:left="1440"/>
        <w:rPr>
          <w:color w:val="2E74B5" w:themeColor="accent5" w:themeShade="BF"/>
          <w:lang w:val="en-IN" w:eastAsia="en-US"/>
        </w:rPr>
      </w:pPr>
      <w:proofErr w:type="spellStart"/>
      <w:r w:rsidRPr="00282EB9">
        <w:rPr>
          <w:color w:val="2E74B5" w:themeColor="accent5" w:themeShade="BF"/>
          <w:lang w:val="en-IN" w:eastAsia="en-US"/>
        </w:rPr>
        <w:t>sudo</w:t>
      </w:r>
      <w:proofErr w:type="spellEnd"/>
      <w:r w:rsidRPr="00282EB9">
        <w:rPr>
          <w:color w:val="2E74B5" w:themeColor="accent5" w:themeShade="BF"/>
          <w:lang w:val="en-IN" w:eastAsia="en-US"/>
        </w:rPr>
        <w:t xml:space="preserve"> apt upgrade</w:t>
      </w:r>
    </w:p>
    <w:p w14:paraId="2EDC2177" w14:textId="77777777" w:rsidR="00976588" w:rsidRDefault="00976588" w:rsidP="00976588">
      <w:pPr>
        <w:pStyle w:val="ListParagraph"/>
        <w:ind w:left="1080"/>
        <w:rPr>
          <w:color w:val="2F5496" w:themeColor="accent1" w:themeShade="BF"/>
          <w:lang w:val="en-IN" w:eastAsia="en-US"/>
        </w:rPr>
      </w:pPr>
      <w:r w:rsidRPr="00DA10A5">
        <w:rPr>
          <w:noProof/>
        </w:rPr>
        <w:drawing>
          <wp:inline distT="0" distB="0" distL="0" distR="0" wp14:anchorId="34E33E86" wp14:editId="0CE259D9">
            <wp:extent cx="5277121" cy="84459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7121" cy="844593"/>
                    </a:xfrm>
                    <a:prstGeom prst="rect">
                      <a:avLst/>
                    </a:prstGeom>
                  </pic:spPr>
                </pic:pic>
              </a:graphicData>
            </a:graphic>
          </wp:inline>
        </w:drawing>
      </w:r>
    </w:p>
    <w:p w14:paraId="4DFC990A" w14:textId="77777777" w:rsidR="00976588" w:rsidRDefault="00976588" w:rsidP="00976588">
      <w:pPr>
        <w:pStyle w:val="ListParagraph"/>
        <w:ind w:left="1080"/>
        <w:rPr>
          <w:color w:val="2F5496" w:themeColor="accent1" w:themeShade="BF"/>
          <w:lang w:val="en-IN" w:eastAsia="en-US"/>
        </w:rPr>
      </w:pPr>
    </w:p>
    <w:p w14:paraId="6E87E10F" w14:textId="77777777" w:rsidR="00976588" w:rsidRDefault="00976588" w:rsidP="00D66467">
      <w:pPr>
        <w:pStyle w:val="ListParagraph"/>
        <w:numPr>
          <w:ilvl w:val="0"/>
          <w:numId w:val="34"/>
        </w:numPr>
        <w:rPr>
          <w:color w:val="2F5496" w:themeColor="accent1" w:themeShade="BF"/>
          <w:lang w:val="en-IN" w:eastAsia="en-US"/>
        </w:rPr>
      </w:pPr>
      <w:r>
        <w:rPr>
          <w:lang w:val="en-IN" w:eastAsia="en-US"/>
        </w:rPr>
        <w:t>Run the following command to download ftp</w:t>
      </w:r>
    </w:p>
    <w:p w14:paraId="6DD1E0C7" w14:textId="77777777" w:rsidR="00976588" w:rsidRPr="00282EB9" w:rsidRDefault="00976588" w:rsidP="00976588">
      <w:pPr>
        <w:pStyle w:val="ListParagraph"/>
        <w:ind w:left="1440"/>
        <w:rPr>
          <w:color w:val="2E74B5" w:themeColor="accent5" w:themeShade="BF"/>
          <w:lang w:val="en-IN" w:eastAsia="en-US"/>
        </w:rPr>
      </w:pPr>
      <w:proofErr w:type="spellStart"/>
      <w:r w:rsidRPr="00282EB9">
        <w:rPr>
          <w:color w:val="2E74B5" w:themeColor="accent5" w:themeShade="BF"/>
          <w:lang w:val="en-IN" w:eastAsia="en-US"/>
        </w:rPr>
        <w:t>sudo</w:t>
      </w:r>
      <w:proofErr w:type="spellEnd"/>
      <w:r w:rsidRPr="00282EB9">
        <w:rPr>
          <w:color w:val="2E74B5" w:themeColor="accent5" w:themeShade="BF"/>
          <w:lang w:val="en-IN" w:eastAsia="en-US"/>
        </w:rPr>
        <w:t xml:space="preserve"> apt</w:t>
      </w:r>
      <w:r>
        <w:rPr>
          <w:color w:val="2E74B5" w:themeColor="accent5" w:themeShade="BF"/>
          <w:lang w:val="en-IN" w:eastAsia="en-US"/>
        </w:rPr>
        <w:t>-get</w:t>
      </w:r>
      <w:r w:rsidRPr="00282EB9">
        <w:rPr>
          <w:color w:val="2E74B5" w:themeColor="accent5" w:themeShade="BF"/>
          <w:lang w:val="en-IN" w:eastAsia="en-US"/>
        </w:rPr>
        <w:t xml:space="preserve"> install </w:t>
      </w:r>
      <w:proofErr w:type="spellStart"/>
      <w:r w:rsidRPr="00282EB9">
        <w:rPr>
          <w:color w:val="2E74B5" w:themeColor="accent5" w:themeShade="BF"/>
          <w:lang w:val="en-IN" w:eastAsia="en-US"/>
        </w:rPr>
        <w:t>vsftpd</w:t>
      </w:r>
      <w:proofErr w:type="spellEnd"/>
    </w:p>
    <w:p w14:paraId="27A91487" w14:textId="77777777" w:rsidR="00976588" w:rsidRDefault="00976588" w:rsidP="00976588">
      <w:pPr>
        <w:pStyle w:val="ListParagraph"/>
        <w:ind w:left="1080"/>
        <w:rPr>
          <w:color w:val="2F5496" w:themeColor="accent1" w:themeShade="BF"/>
          <w:lang w:val="en-IN" w:eastAsia="en-US"/>
        </w:rPr>
      </w:pPr>
      <w:r w:rsidRPr="00DA10A5">
        <w:rPr>
          <w:noProof/>
        </w:rPr>
        <w:drawing>
          <wp:inline distT="0" distB="0" distL="0" distR="0" wp14:anchorId="629D9207" wp14:editId="51F7F939">
            <wp:extent cx="5086350" cy="8890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6615" cy="889046"/>
                    </a:xfrm>
                    <a:prstGeom prst="rect">
                      <a:avLst/>
                    </a:prstGeom>
                  </pic:spPr>
                </pic:pic>
              </a:graphicData>
            </a:graphic>
          </wp:inline>
        </w:drawing>
      </w:r>
    </w:p>
    <w:p w14:paraId="1C85379E" w14:textId="77777777" w:rsidR="00976588" w:rsidRPr="009E5407" w:rsidRDefault="00976588" w:rsidP="00D66467">
      <w:pPr>
        <w:pStyle w:val="ListParagraph"/>
        <w:numPr>
          <w:ilvl w:val="0"/>
          <w:numId w:val="34"/>
        </w:numPr>
        <w:rPr>
          <w:color w:val="2F5496" w:themeColor="accent1" w:themeShade="BF"/>
          <w:lang w:val="en-IN" w:eastAsia="en-US"/>
        </w:rPr>
      </w:pPr>
      <w:r>
        <w:rPr>
          <w:color w:val="000000" w:themeColor="text1"/>
          <w:lang w:val="en-IN" w:eastAsia="en-US"/>
        </w:rPr>
        <w:t>Run the following command to start the ftp.</w:t>
      </w:r>
    </w:p>
    <w:p w14:paraId="3DB36132" w14:textId="77777777" w:rsidR="00976588" w:rsidRPr="00282EB9" w:rsidRDefault="00976588" w:rsidP="00976588">
      <w:pPr>
        <w:pStyle w:val="ListParagraph"/>
        <w:ind w:left="1440"/>
        <w:rPr>
          <w:color w:val="2E74B5" w:themeColor="accent5" w:themeShade="BF"/>
          <w:lang w:val="en-IN" w:eastAsia="en-US"/>
        </w:rPr>
      </w:pPr>
      <w:proofErr w:type="spellStart"/>
      <w:r w:rsidRPr="00282EB9">
        <w:rPr>
          <w:color w:val="2E74B5" w:themeColor="accent5" w:themeShade="BF"/>
          <w:lang w:val="en-IN" w:eastAsia="en-US"/>
        </w:rPr>
        <w:t>sudo</w:t>
      </w:r>
      <w:proofErr w:type="spellEnd"/>
      <w:r w:rsidRPr="00282EB9">
        <w:rPr>
          <w:color w:val="2E74B5" w:themeColor="accent5" w:themeShade="BF"/>
          <w:lang w:val="en-IN" w:eastAsia="en-US"/>
        </w:rPr>
        <w:t xml:space="preserve"> </w:t>
      </w:r>
      <w:proofErr w:type="spellStart"/>
      <w:r w:rsidRPr="00282EB9">
        <w:rPr>
          <w:color w:val="2E74B5" w:themeColor="accent5" w:themeShade="BF"/>
          <w:lang w:val="en-IN" w:eastAsia="en-US"/>
        </w:rPr>
        <w:t>systemctl</w:t>
      </w:r>
      <w:proofErr w:type="spellEnd"/>
      <w:r w:rsidRPr="00282EB9">
        <w:rPr>
          <w:color w:val="2E74B5" w:themeColor="accent5" w:themeShade="BF"/>
          <w:lang w:val="en-IN" w:eastAsia="en-US"/>
        </w:rPr>
        <w:t xml:space="preserve"> start </w:t>
      </w:r>
      <w:proofErr w:type="spellStart"/>
      <w:r w:rsidRPr="00282EB9">
        <w:rPr>
          <w:color w:val="2E74B5" w:themeColor="accent5" w:themeShade="BF"/>
          <w:lang w:val="en-IN" w:eastAsia="en-US"/>
        </w:rPr>
        <w:t>vsftpd</w:t>
      </w:r>
      <w:proofErr w:type="spellEnd"/>
    </w:p>
    <w:p w14:paraId="25A488DE" w14:textId="77777777" w:rsidR="00976588" w:rsidRPr="00282EB9" w:rsidRDefault="00976588" w:rsidP="00976588">
      <w:pPr>
        <w:pStyle w:val="ListParagraph"/>
        <w:ind w:left="1440"/>
        <w:rPr>
          <w:color w:val="2E74B5" w:themeColor="accent5" w:themeShade="BF"/>
          <w:lang w:val="en-IN" w:eastAsia="en-US"/>
        </w:rPr>
      </w:pPr>
      <w:proofErr w:type="spellStart"/>
      <w:r w:rsidRPr="00282EB9">
        <w:rPr>
          <w:color w:val="2E74B5" w:themeColor="accent5" w:themeShade="BF"/>
          <w:lang w:val="en-IN" w:eastAsia="en-US"/>
        </w:rPr>
        <w:t>sudo</w:t>
      </w:r>
      <w:proofErr w:type="spellEnd"/>
      <w:r w:rsidRPr="00282EB9">
        <w:rPr>
          <w:color w:val="2E74B5" w:themeColor="accent5" w:themeShade="BF"/>
          <w:lang w:val="en-IN" w:eastAsia="en-US"/>
        </w:rPr>
        <w:t xml:space="preserve"> </w:t>
      </w:r>
      <w:proofErr w:type="spellStart"/>
      <w:r w:rsidRPr="00282EB9">
        <w:rPr>
          <w:color w:val="2E74B5" w:themeColor="accent5" w:themeShade="BF"/>
          <w:lang w:val="en-IN" w:eastAsia="en-US"/>
        </w:rPr>
        <w:t>systemctl</w:t>
      </w:r>
      <w:proofErr w:type="spellEnd"/>
      <w:r w:rsidRPr="00282EB9">
        <w:rPr>
          <w:color w:val="2E74B5" w:themeColor="accent5" w:themeShade="BF"/>
          <w:lang w:val="en-IN" w:eastAsia="en-US"/>
        </w:rPr>
        <w:t xml:space="preserve"> enable </w:t>
      </w:r>
      <w:proofErr w:type="spellStart"/>
      <w:r w:rsidRPr="00282EB9">
        <w:rPr>
          <w:color w:val="2E74B5" w:themeColor="accent5" w:themeShade="BF"/>
          <w:lang w:val="en-IN" w:eastAsia="en-US"/>
        </w:rPr>
        <w:t>vsftpd</w:t>
      </w:r>
      <w:proofErr w:type="spellEnd"/>
    </w:p>
    <w:p w14:paraId="34236DFD" w14:textId="77777777" w:rsidR="00976588" w:rsidRDefault="00976588" w:rsidP="00976588">
      <w:pPr>
        <w:pStyle w:val="ListParagraph"/>
        <w:ind w:left="1080"/>
        <w:rPr>
          <w:color w:val="2F5496" w:themeColor="accent1" w:themeShade="BF"/>
          <w:lang w:val="en-IN" w:eastAsia="en-US"/>
        </w:rPr>
      </w:pPr>
      <w:r w:rsidRPr="00DA10A5">
        <w:rPr>
          <w:noProof/>
        </w:rPr>
        <w:drawing>
          <wp:inline distT="0" distB="0" distL="0" distR="0" wp14:anchorId="3120E204" wp14:editId="558B72EB">
            <wp:extent cx="4933950" cy="8128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33950" cy="812800"/>
                    </a:xfrm>
                    <a:prstGeom prst="rect">
                      <a:avLst/>
                    </a:prstGeom>
                  </pic:spPr>
                </pic:pic>
              </a:graphicData>
            </a:graphic>
          </wp:inline>
        </w:drawing>
      </w:r>
    </w:p>
    <w:p w14:paraId="4E3F455F" w14:textId="77777777" w:rsidR="00976588" w:rsidRDefault="00976588" w:rsidP="00976588">
      <w:pPr>
        <w:pStyle w:val="ListParagraph"/>
        <w:ind w:left="1080"/>
        <w:rPr>
          <w:color w:val="2F5496" w:themeColor="accent1" w:themeShade="BF"/>
          <w:lang w:val="en-IN" w:eastAsia="en-US"/>
        </w:rPr>
      </w:pPr>
    </w:p>
    <w:p w14:paraId="6C552BC5" w14:textId="77777777" w:rsidR="00976588" w:rsidRDefault="00976588" w:rsidP="00D66467">
      <w:pPr>
        <w:pStyle w:val="ListParagraph"/>
        <w:numPr>
          <w:ilvl w:val="0"/>
          <w:numId w:val="34"/>
        </w:numPr>
        <w:rPr>
          <w:color w:val="000000" w:themeColor="text1"/>
          <w:lang w:val="en-IN" w:eastAsia="en-US"/>
        </w:rPr>
      </w:pPr>
      <w:r w:rsidRPr="00680CB2">
        <w:rPr>
          <w:color w:val="000000" w:themeColor="text1"/>
          <w:lang w:val="en-IN" w:eastAsia="en-US"/>
        </w:rPr>
        <w:t>Run the following commands to add the new user and set password.</w:t>
      </w:r>
    </w:p>
    <w:p w14:paraId="1A7D11BD" w14:textId="77777777" w:rsidR="00976588" w:rsidRPr="00282EB9" w:rsidRDefault="00976588" w:rsidP="00976588">
      <w:pPr>
        <w:pStyle w:val="ListParagraph"/>
        <w:ind w:left="1440"/>
        <w:rPr>
          <w:color w:val="2E74B5" w:themeColor="accent5" w:themeShade="BF"/>
          <w:lang w:val="en-IN" w:eastAsia="en-US"/>
        </w:rPr>
      </w:pPr>
      <w:proofErr w:type="spellStart"/>
      <w:r w:rsidRPr="00282EB9">
        <w:rPr>
          <w:color w:val="2E74B5" w:themeColor="accent5" w:themeShade="BF"/>
          <w:lang w:val="en-IN" w:eastAsia="en-US"/>
        </w:rPr>
        <w:t>sudo</w:t>
      </w:r>
      <w:proofErr w:type="spellEnd"/>
      <w:r w:rsidRPr="00282EB9">
        <w:rPr>
          <w:color w:val="2E74B5" w:themeColor="accent5" w:themeShade="BF"/>
          <w:lang w:val="en-IN" w:eastAsia="en-US"/>
        </w:rPr>
        <w:t xml:space="preserve"> </w:t>
      </w:r>
      <w:proofErr w:type="spellStart"/>
      <w:r w:rsidRPr="00282EB9">
        <w:rPr>
          <w:color w:val="2E74B5" w:themeColor="accent5" w:themeShade="BF"/>
          <w:lang w:val="en-IN" w:eastAsia="en-US"/>
        </w:rPr>
        <w:t>useradd</w:t>
      </w:r>
      <w:proofErr w:type="spellEnd"/>
      <w:r w:rsidRPr="00282EB9">
        <w:rPr>
          <w:color w:val="2E74B5" w:themeColor="accent5" w:themeShade="BF"/>
          <w:lang w:val="en-IN" w:eastAsia="en-US"/>
        </w:rPr>
        <w:t xml:space="preserve"> -m </w:t>
      </w:r>
      <w:proofErr w:type="spellStart"/>
      <w:r w:rsidRPr="00282EB9">
        <w:rPr>
          <w:color w:val="2E74B5" w:themeColor="accent5" w:themeShade="BF"/>
          <w:lang w:val="en-IN" w:eastAsia="en-US"/>
        </w:rPr>
        <w:t>vth</w:t>
      </w:r>
      <w:proofErr w:type="spellEnd"/>
      <w:r w:rsidRPr="00282EB9">
        <w:rPr>
          <w:color w:val="2E74B5" w:themeColor="accent5" w:themeShade="BF"/>
          <w:lang w:val="en-IN" w:eastAsia="en-US"/>
        </w:rPr>
        <w:t>-user</w:t>
      </w:r>
    </w:p>
    <w:p w14:paraId="4B1E4C29" w14:textId="77777777" w:rsidR="00976588" w:rsidRPr="00282EB9" w:rsidRDefault="00976588" w:rsidP="00976588">
      <w:pPr>
        <w:pStyle w:val="ListParagraph"/>
        <w:ind w:left="1080"/>
        <w:rPr>
          <w:color w:val="2E74B5" w:themeColor="accent5" w:themeShade="BF"/>
          <w:lang w:val="en-IN" w:eastAsia="en-US"/>
        </w:rPr>
      </w:pPr>
      <w:r>
        <w:rPr>
          <w:color w:val="2E74B5" w:themeColor="accent5" w:themeShade="BF"/>
          <w:lang w:val="en-IN" w:eastAsia="en-US"/>
        </w:rPr>
        <w:t xml:space="preserve"> </w:t>
      </w:r>
      <w:r>
        <w:rPr>
          <w:color w:val="2E74B5" w:themeColor="accent5" w:themeShade="BF"/>
          <w:lang w:val="en-IN" w:eastAsia="en-US"/>
        </w:rPr>
        <w:tab/>
      </w:r>
      <w:proofErr w:type="spellStart"/>
      <w:r w:rsidRPr="00282EB9">
        <w:rPr>
          <w:color w:val="2E74B5" w:themeColor="accent5" w:themeShade="BF"/>
          <w:lang w:val="en-IN" w:eastAsia="en-US"/>
        </w:rPr>
        <w:t>sudo</w:t>
      </w:r>
      <w:proofErr w:type="spellEnd"/>
      <w:r w:rsidRPr="00282EB9">
        <w:rPr>
          <w:color w:val="2E74B5" w:themeColor="accent5" w:themeShade="BF"/>
          <w:lang w:val="en-IN" w:eastAsia="en-US"/>
        </w:rPr>
        <w:t xml:space="preserve"> passwd </w:t>
      </w:r>
      <w:proofErr w:type="spellStart"/>
      <w:r w:rsidRPr="00282EB9">
        <w:rPr>
          <w:color w:val="2E74B5" w:themeColor="accent5" w:themeShade="BF"/>
          <w:lang w:val="en-IN" w:eastAsia="en-US"/>
        </w:rPr>
        <w:t>vth</w:t>
      </w:r>
      <w:proofErr w:type="spellEnd"/>
      <w:r w:rsidRPr="00282EB9">
        <w:rPr>
          <w:color w:val="2E74B5" w:themeColor="accent5" w:themeShade="BF"/>
          <w:lang w:val="en-IN" w:eastAsia="en-US"/>
        </w:rPr>
        <w:t>-user</w:t>
      </w:r>
    </w:p>
    <w:p w14:paraId="645CAC31" w14:textId="77777777" w:rsidR="00976588" w:rsidRDefault="00976588" w:rsidP="00976588">
      <w:pPr>
        <w:pStyle w:val="ListParagraph"/>
        <w:ind w:left="1080"/>
        <w:rPr>
          <w:color w:val="2F5496" w:themeColor="accent1" w:themeShade="BF"/>
          <w:lang w:val="en-IN" w:eastAsia="en-US"/>
        </w:rPr>
      </w:pPr>
      <w:r w:rsidRPr="00DA10A5">
        <w:rPr>
          <w:noProof/>
        </w:rPr>
        <w:lastRenderedPageBreak/>
        <w:drawing>
          <wp:inline distT="0" distB="0" distL="0" distR="0" wp14:anchorId="61C47570" wp14:editId="48DA423F">
            <wp:extent cx="3962400" cy="2647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2605" cy="2648087"/>
                    </a:xfrm>
                    <a:prstGeom prst="rect">
                      <a:avLst/>
                    </a:prstGeom>
                  </pic:spPr>
                </pic:pic>
              </a:graphicData>
            </a:graphic>
          </wp:inline>
        </w:drawing>
      </w:r>
    </w:p>
    <w:p w14:paraId="5246B1D6" w14:textId="77777777" w:rsidR="00976588" w:rsidRDefault="00976588" w:rsidP="00976588">
      <w:pPr>
        <w:pStyle w:val="ListParagraph"/>
        <w:ind w:left="1080"/>
        <w:rPr>
          <w:color w:val="2F5496" w:themeColor="accent1" w:themeShade="BF"/>
          <w:lang w:val="en-IN" w:eastAsia="en-US"/>
        </w:rPr>
      </w:pPr>
    </w:p>
    <w:p w14:paraId="7D213701" w14:textId="77777777" w:rsidR="00976588" w:rsidRPr="00163668" w:rsidRDefault="00976588" w:rsidP="00D66467">
      <w:pPr>
        <w:pStyle w:val="ListParagraph"/>
        <w:numPr>
          <w:ilvl w:val="0"/>
          <w:numId w:val="34"/>
        </w:numPr>
        <w:rPr>
          <w:color w:val="000000" w:themeColor="text1"/>
          <w:lang w:val="en-IN" w:eastAsia="en-US"/>
        </w:rPr>
      </w:pPr>
      <w:r w:rsidRPr="00163668">
        <w:rPr>
          <w:color w:val="000000" w:themeColor="text1"/>
          <w:lang w:val="en-IN" w:eastAsia="en-US"/>
        </w:rPr>
        <w:t>Go to the folder where you have uploaded AWS keys.</w:t>
      </w:r>
    </w:p>
    <w:p w14:paraId="7E482083" w14:textId="77777777" w:rsidR="00976588" w:rsidRDefault="00976588" w:rsidP="00976588">
      <w:pPr>
        <w:pStyle w:val="ListParagraph"/>
        <w:ind w:left="1440"/>
        <w:rPr>
          <w:color w:val="2E74B5" w:themeColor="accent5" w:themeShade="BF"/>
          <w:lang w:val="en-IN" w:eastAsia="en-US"/>
        </w:rPr>
      </w:pPr>
      <w:r w:rsidRPr="00282EB9">
        <w:rPr>
          <w:color w:val="2E74B5" w:themeColor="accent5" w:themeShade="BF"/>
          <w:lang w:val="en-IN" w:eastAsia="en-US"/>
        </w:rPr>
        <w:t>cd /etc/</w:t>
      </w:r>
    </w:p>
    <w:p w14:paraId="30144B3C" w14:textId="77777777" w:rsidR="00976588" w:rsidRPr="00282EB9" w:rsidRDefault="00976588" w:rsidP="00976588">
      <w:pPr>
        <w:pStyle w:val="ListParagraph"/>
        <w:ind w:left="1440"/>
        <w:rPr>
          <w:color w:val="2E74B5" w:themeColor="accent5" w:themeShade="BF"/>
          <w:lang w:val="en-IN" w:eastAsia="en-US"/>
        </w:rPr>
      </w:pPr>
    </w:p>
    <w:p w14:paraId="15970A33" w14:textId="77777777" w:rsidR="00976588" w:rsidRPr="00163668" w:rsidRDefault="00976588" w:rsidP="00D66467">
      <w:pPr>
        <w:pStyle w:val="ListParagraph"/>
        <w:numPr>
          <w:ilvl w:val="0"/>
          <w:numId w:val="34"/>
        </w:numPr>
        <w:rPr>
          <w:color w:val="000000" w:themeColor="text1"/>
          <w:lang w:val="en-IN" w:eastAsia="en-US"/>
        </w:rPr>
      </w:pPr>
      <w:r w:rsidRPr="00163668">
        <w:rPr>
          <w:color w:val="000000" w:themeColor="text1"/>
          <w:lang w:val="en-IN" w:eastAsia="en-US"/>
        </w:rPr>
        <w:t>Now give it write permission</w:t>
      </w:r>
    </w:p>
    <w:p w14:paraId="66200001" w14:textId="436060AF" w:rsidR="00976588" w:rsidRPr="00D66467" w:rsidRDefault="00976588" w:rsidP="00D66467">
      <w:pPr>
        <w:pStyle w:val="ListParagraph"/>
        <w:ind w:left="1440"/>
        <w:rPr>
          <w:color w:val="2E74B5" w:themeColor="accent5" w:themeShade="BF"/>
          <w:lang w:val="en-IN" w:eastAsia="en-US"/>
        </w:rPr>
      </w:pPr>
      <w:proofErr w:type="spellStart"/>
      <w:r w:rsidRPr="00282EB9">
        <w:rPr>
          <w:color w:val="2E74B5" w:themeColor="accent5" w:themeShade="BF"/>
          <w:lang w:val="en-IN" w:eastAsia="en-US"/>
        </w:rPr>
        <w:t>sudo</w:t>
      </w:r>
      <w:proofErr w:type="spellEnd"/>
      <w:r w:rsidRPr="00282EB9">
        <w:rPr>
          <w:color w:val="2E74B5" w:themeColor="accent5" w:themeShade="BF"/>
          <w:lang w:val="en-IN" w:eastAsia="en-US"/>
        </w:rPr>
        <w:t xml:space="preserve"> vi </w:t>
      </w:r>
      <w:proofErr w:type="spellStart"/>
      <w:r w:rsidRPr="00282EB9">
        <w:rPr>
          <w:color w:val="2E74B5" w:themeColor="accent5" w:themeShade="BF"/>
          <w:lang w:val="en-IN" w:eastAsia="en-US"/>
        </w:rPr>
        <w:t>vsftpd.conf</w:t>
      </w:r>
      <w:proofErr w:type="spellEnd"/>
    </w:p>
    <w:p w14:paraId="74AD031F" w14:textId="77777777" w:rsidR="00976588" w:rsidRDefault="00976588" w:rsidP="00976588">
      <w:pPr>
        <w:pStyle w:val="ListParagraph"/>
        <w:ind w:left="1080"/>
        <w:rPr>
          <w:color w:val="2F5496" w:themeColor="accent1" w:themeShade="BF"/>
          <w:lang w:val="en-IN" w:eastAsia="en-US"/>
        </w:rPr>
      </w:pPr>
      <w:r w:rsidRPr="00C155A3">
        <w:rPr>
          <w:noProof/>
        </w:rPr>
        <w:drawing>
          <wp:inline distT="0" distB="0" distL="0" distR="0" wp14:anchorId="12AED873" wp14:editId="58B26E12">
            <wp:extent cx="5384165" cy="244475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95215" cy="2449767"/>
                    </a:xfrm>
                    <a:prstGeom prst="rect">
                      <a:avLst/>
                    </a:prstGeom>
                  </pic:spPr>
                </pic:pic>
              </a:graphicData>
            </a:graphic>
          </wp:inline>
        </w:drawing>
      </w:r>
    </w:p>
    <w:p w14:paraId="2C5DB785" w14:textId="77777777" w:rsidR="00976588" w:rsidRPr="008F4284" w:rsidRDefault="00976588" w:rsidP="00D66467">
      <w:pPr>
        <w:pStyle w:val="ListParagraph"/>
        <w:numPr>
          <w:ilvl w:val="0"/>
          <w:numId w:val="34"/>
        </w:numPr>
        <w:jc w:val="both"/>
        <w:rPr>
          <w:color w:val="000000" w:themeColor="text1"/>
          <w:lang w:val="en-IN" w:eastAsia="en-US"/>
        </w:rPr>
      </w:pPr>
      <w:r w:rsidRPr="00163668">
        <w:rPr>
          <w:color w:val="000000" w:themeColor="text1"/>
          <w:lang w:val="en-IN" w:eastAsia="en-US"/>
        </w:rPr>
        <w:t xml:space="preserve">Restart the ftp using commands </w:t>
      </w:r>
    </w:p>
    <w:p w14:paraId="22563B84" w14:textId="77777777" w:rsidR="00976588" w:rsidRDefault="00976588" w:rsidP="00976588">
      <w:pPr>
        <w:pStyle w:val="ListParagraph"/>
        <w:ind w:left="1440"/>
        <w:jc w:val="both"/>
        <w:rPr>
          <w:color w:val="2E74B5" w:themeColor="accent5" w:themeShade="BF"/>
          <w:lang w:val="en-IN" w:eastAsia="en-US"/>
        </w:rPr>
      </w:pPr>
      <w:proofErr w:type="spellStart"/>
      <w:r w:rsidRPr="00282EB9">
        <w:rPr>
          <w:color w:val="2E74B5" w:themeColor="accent5" w:themeShade="BF"/>
          <w:lang w:val="en-IN" w:eastAsia="en-US"/>
        </w:rPr>
        <w:t>sudo</w:t>
      </w:r>
      <w:proofErr w:type="spellEnd"/>
      <w:r w:rsidRPr="00282EB9">
        <w:rPr>
          <w:color w:val="2E74B5" w:themeColor="accent5" w:themeShade="BF"/>
          <w:lang w:val="en-IN" w:eastAsia="en-US"/>
        </w:rPr>
        <w:t xml:space="preserve"> </w:t>
      </w:r>
      <w:proofErr w:type="spellStart"/>
      <w:r w:rsidRPr="00282EB9">
        <w:rPr>
          <w:color w:val="2E74B5" w:themeColor="accent5" w:themeShade="BF"/>
          <w:lang w:val="en-IN" w:eastAsia="en-US"/>
        </w:rPr>
        <w:t>systemctl</w:t>
      </w:r>
      <w:proofErr w:type="spellEnd"/>
      <w:r w:rsidRPr="00282EB9">
        <w:rPr>
          <w:color w:val="2E74B5" w:themeColor="accent5" w:themeShade="BF"/>
          <w:lang w:val="en-IN" w:eastAsia="en-US"/>
        </w:rPr>
        <w:t xml:space="preserve"> restart </w:t>
      </w:r>
      <w:proofErr w:type="spellStart"/>
      <w:r w:rsidRPr="00282EB9">
        <w:rPr>
          <w:color w:val="2E74B5" w:themeColor="accent5" w:themeShade="BF"/>
          <w:lang w:val="en-IN" w:eastAsia="en-US"/>
        </w:rPr>
        <w:t>vsftpd</w:t>
      </w:r>
      <w:proofErr w:type="spellEnd"/>
    </w:p>
    <w:p w14:paraId="6135F465" w14:textId="77777777" w:rsidR="00976588" w:rsidRPr="00282EB9" w:rsidRDefault="00976588" w:rsidP="00976588">
      <w:pPr>
        <w:pStyle w:val="ListParagraph"/>
        <w:ind w:left="1440"/>
        <w:jc w:val="both"/>
        <w:rPr>
          <w:color w:val="2E74B5" w:themeColor="accent5" w:themeShade="BF"/>
          <w:lang w:val="en-IN" w:eastAsia="en-US"/>
        </w:rPr>
      </w:pPr>
      <w:r w:rsidRPr="00B67212">
        <w:rPr>
          <w:color w:val="2E74B5" w:themeColor="accent5" w:themeShade="BF"/>
          <w:lang w:val="en-IN" w:eastAsia="en-US"/>
        </w:rPr>
        <w:t>cd /home/ubuntu</w:t>
      </w:r>
    </w:p>
    <w:p w14:paraId="6DED9E6E" w14:textId="77777777" w:rsidR="00976588" w:rsidRPr="00282EB9" w:rsidRDefault="00976588" w:rsidP="00976588">
      <w:pPr>
        <w:pStyle w:val="ListParagraph"/>
        <w:ind w:left="1440"/>
        <w:jc w:val="both"/>
        <w:rPr>
          <w:color w:val="2E74B5" w:themeColor="accent5" w:themeShade="BF"/>
          <w:lang w:val="en-IN" w:eastAsia="en-US"/>
        </w:rPr>
      </w:pPr>
      <w:r w:rsidRPr="00282EB9">
        <w:rPr>
          <w:color w:val="2E74B5" w:themeColor="accent5" w:themeShade="BF"/>
          <w:lang w:val="en-IN" w:eastAsia="en-US"/>
        </w:rPr>
        <w:t>ftp localhost</w:t>
      </w:r>
    </w:p>
    <w:p w14:paraId="4FE3D6B3" w14:textId="77777777" w:rsidR="00976588" w:rsidRPr="00BA24B7" w:rsidRDefault="00976588" w:rsidP="00D66467">
      <w:pPr>
        <w:pStyle w:val="ListParagraph"/>
        <w:numPr>
          <w:ilvl w:val="0"/>
          <w:numId w:val="34"/>
        </w:numPr>
        <w:jc w:val="both"/>
        <w:rPr>
          <w:color w:val="000000" w:themeColor="text1"/>
        </w:rPr>
      </w:pPr>
      <w:r w:rsidRPr="00BA24B7">
        <w:rPr>
          <w:color w:val="000000" w:themeColor="text1"/>
        </w:rPr>
        <w:t>Put the access keys in the instance.</w:t>
      </w:r>
    </w:p>
    <w:p w14:paraId="72B06ADD" w14:textId="77777777" w:rsidR="00976588" w:rsidRPr="00282EB9" w:rsidRDefault="00976588" w:rsidP="00976588">
      <w:pPr>
        <w:pStyle w:val="ListParagraph"/>
        <w:ind w:left="1440"/>
        <w:jc w:val="both"/>
        <w:rPr>
          <w:color w:val="2E74B5" w:themeColor="accent5" w:themeShade="BF"/>
        </w:rPr>
      </w:pPr>
      <w:r>
        <w:rPr>
          <w:color w:val="2E74B5" w:themeColor="accent5" w:themeShade="BF"/>
        </w:rPr>
        <w:t xml:space="preserve">  </w:t>
      </w:r>
      <w:r w:rsidRPr="00282EB9">
        <w:rPr>
          <w:color w:val="2E74B5" w:themeColor="accent5" w:themeShade="BF"/>
        </w:rPr>
        <w:t>put aws_access_key.txt</w:t>
      </w:r>
    </w:p>
    <w:p w14:paraId="75009851" w14:textId="00EAF739" w:rsidR="00976588" w:rsidRDefault="00976588" w:rsidP="00976588">
      <w:pPr>
        <w:pStyle w:val="ListParagraph"/>
        <w:ind w:left="1080"/>
        <w:rPr>
          <w:color w:val="000000" w:themeColor="text1"/>
        </w:rPr>
      </w:pPr>
      <w:r w:rsidRPr="00D578BC">
        <w:rPr>
          <w:noProof/>
        </w:rPr>
        <w:lastRenderedPageBreak/>
        <w:drawing>
          <wp:inline distT="0" distB="0" distL="0" distR="0" wp14:anchorId="50358E84" wp14:editId="31A93FF6">
            <wp:extent cx="5155667" cy="1085850"/>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90648" cy="1093217"/>
                    </a:xfrm>
                    <a:prstGeom prst="rect">
                      <a:avLst/>
                    </a:prstGeom>
                  </pic:spPr>
                </pic:pic>
              </a:graphicData>
            </a:graphic>
          </wp:inline>
        </w:drawing>
      </w:r>
    </w:p>
    <w:p w14:paraId="511AF12A" w14:textId="6E644A03" w:rsidR="003B4883" w:rsidRDefault="003B4883" w:rsidP="00D66467">
      <w:pPr>
        <w:pStyle w:val="ListParagraph"/>
        <w:numPr>
          <w:ilvl w:val="0"/>
          <w:numId w:val="34"/>
        </w:numPr>
        <w:rPr>
          <w:color w:val="000000" w:themeColor="text1"/>
        </w:rPr>
      </w:pPr>
      <w:r>
        <w:rPr>
          <w:color w:val="000000" w:themeColor="text1"/>
        </w:rPr>
        <w:t>Now add all TCP rule in inbound rules of the security group.</w:t>
      </w:r>
    </w:p>
    <w:p w14:paraId="32E05B54" w14:textId="0D47C1BF" w:rsidR="00976588" w:rsidRDefault="00976588" w:rsidP="00D66467">
      <w:pPr>
        <w:pStyle w:val="ListParagraph"/>
        <w:numPr>
          <w:ilvl w:val="0"/>
          <w:numId w:val="34"/>
        </w:numPr>
        <w:rPr>
          <w:color w:val="000000" w:themeColor="text1"/>
        </w:rPr>
      </w:pPr>
      <w:r>
        <w:rPr>
          <w:color w:val="000000" w:themeColor="text1"/>
        </w:rPr>
        <w:t>Now access the</w:t>
      </w:r>
      <w:r w:rsidR="00AF6429">
        <w:rPr>
          <w:color w:val="000000" w:themeColor="text1"/>
        </w:rPr>
        <w:t xml:space="preserve"> both</w:t>
      </w:r>
      <w:r>
        <w:rPr>
          <w:color w:val="000000" w:themeColor="text1"/>
        </w:rPr>
        <w:t xml:space="preserve"> </w:t>
      </w:r>
      <w:proofErr w:type="spellStart"/>
      <w:r>
        <w:rPr>
          <w:color w:val="000000" w:themeColor="text1"/>
        </w:rPr>
        <w:t>vthunder</w:t>
      </w:r>
      <w:proofErr w:type="spellEnd"/>
      <w:r>
        <w:rPr>
          <w:color w:val="000000" w:themeColor="text1"/>
        </w:rPr>
        <w:t xml:space="preserve"> using its public </w:t>
      </w:r>
      <w:proofErr w:type="spellStart"/>
      <w:r>
        <w:rPr>
          <w:color w:val="000000" w:themeColor="text1"/>
        </w:rPr>
        <w:t>ip</w:t>
      </w:r>
      <w:proofErr w:type="spellEnd"/>
      <w:r>
        <w:rPr>
          <w:color w:val="000000" w:themeColor="text1"/>
        </w:rPr>
        <w:t xml:space="preserve"> and import the access keys using the given command</w:t>
      </w:r>
      <w:r w:rsidR="00AF6429">
        <w:rPr>
          <w:color w:val="000000" w:themeColor="text1"/>
        </w:rPr>
        <w:t xml:space="preserve"> to both </w:t>
      </w:r>
      <w:proofErr w:type="spellStart"/>
      <w:r w:rsidR="00AF6429">
        <w:rPr>
          <w:color w:val="000000" w:themeColor="text1"/>
        </w:rPr>
        <w:t>vthunders</w:t>
      </w:r>
      <w:proofErr w:type="spellEnd"/>
      <w:r>
        <w:rPr>
          <w:color w:val="000000" w:themeColor="text1"/>
        </w:rPr>
        <w:t>.</w:t>
      </w:r>
    </w:p>
    <w:p w14:paraId="641C81C0" w14:textId="77777777" w:rsidR="00976588" w:rsidRPr="004D5FF9" w:rsidRDefault="00976588" w:rsidP="00976588">
      <w:pPr>
        <w:ind w:left="1080"/>
        <w:rPr>
          <w:color w:val="2E74B5" w:themeColor="accent5" w:themeShade="BF"/>
          <w:lang w:val="en-US" w:eastAsia="zh-CN"/>
        </w:rPr>
      </w:pPr>
      <w:r w:rsidRPr="004D5FF9">
        <w:rPr>
          <w:color w:val="2E74B5" w:themeColor="accent5" w:themeShade="BF"/>
          <w:lang w:val="en-US" w:eastAsia="zh-CN"/>
        </w:rPr>
        <w:t xml:space="preserve">admin </w:t>
      </w:r>
      <w:proofErr w:type="spellStart"/>
      <w:r w:rsidRPr="004D5FF9">
        <w:rPr>
          <w:color w:val="2E74B5" w:themeColor="accent5" w:themeShade="BF"/>
          <w:lang w:val="en-US" w:eastAsia="zh-CN"/>
        </w:rPr>
        <w:t>admin</w:t>
      </w:r>
      <w:proofErr w:type="spellEnd"/>
    </w:p>
    <w:p w14:paraId="34AA9398" w14:textId="77777777" w:rsidR="00976588" w:rsidRPr="004D5FF9" w:rsidRDefault="00976588" w:rsidP="00976588">
      <w:pPr>
        <w:ind w:left="1080"/>
        <w:rPr>
          <w:color w:val="2E74B5" w:themeColor="accent5" w:themeShade="BF"/>
          <w:lang w:val="en-US" w:eastAsia="zh-CN"/>
        </w:rPr>
      </w:pPr>
      <w:proofErr w:type="spellStart"/>
      <w:r w:rsidRPr="004D5FF9">
        <w:rPr>
          <w:color w:val="2E74B5" w:themeColor="accent5" w:themeShade="BF"/>
          <w:lang w:val="en-US" w:eastAsia="zh-CN"/>
        </w:rPr>
        <w:t>aws-accesskey</w:t>
      </w:r>
      <w:proofErr w:type="spellEnd"/>
      <w:r w:rsidRPr="004D5FF9">
        <w:rPr>
          <w:color w:val="2E74B5" w:themeColor="accent5" w:themeShade="BF"/>
          <w:lang w:val="en-US" w:eastAsia="zh-CN"/>
        </w:rPr>
        <w:t xml:space="preserve"> import use-</w:t>
      </w:r>
      <w:proofErr w:type="spellStart"/>
      <w:r w:rsidRPr="004D5FF9">
        <w:rPr>
          <w:color w:val="2E74B5" w:themeColor="accent5" w:themeShade="BF"/>
          <w:lang w:val="en-US" w:eastAsia="zh-CN"/>
        </w:rPr>
        <w:t>mgmt</w:t>
      </w:r>
      <w:proofErr w:type="spellEnd"/>
      <w:r w:rsidRPr="004D5FF9">
        <w:rPr>
          <w:color w:val="2E74B5" w:themeColor="accent5" w:themeShade="BF"/>
          <w:lang w:val="en-US" w:eastAsia="zh-CN"/>
        </w:rPr>
        <w:t xml:space="preserve">-port </w:t>
      </w:r>
      <w:hyperlink r:id="rId67" w:history="1">
        <w:r w:rsidRPr="004D5FF9">
          <w:rPr>
            <w:color w:val="2E74B5" w:themeColor="accent5" w:themeShade="BF"/>
            <w:lang w:val="en-US" w:eastAsia="zh-CN"/>
          </w:rPr>
          <w:t>ftp://vth-user@publicipof</w:t>
        </w:r>
      </w:hyperlink>
      <w:r w:rsidRPr="004D5FF9">
        <w:rPr>
          <w:color w:val="2E74B5" w:themeColor="accent5" w:themeShade="BF"/>
          <w:lang w:val="en-US" w:eastAsia="zh-CN"/>
        </w:rPr>
        <w:t>theinstancewithkeys</w:t>
      </w:r>
    </w:p>
    <w:p w14:paraId="0EECF6D4" w14:textId="77777777" w:rsidR="00976588" w:rsidRPr="002B4636" w:rsidRDefault="00976588" w:rsidP="00976588">
      <w:pPr>
        <w:pStyle w:val="ListParagraph"/>
        <w:ind w:left="1080"/>
        <w:jc w:val="both"/>
        <w:rPr>
          <w:color w:val="000000" w:themeColor="text1"/>
        </w:rPr>
      </w:pPr>
      <w:r w:rsidRPr="0093378E">
        <w:rPr>
          <w:noProof/>
          <w:color w:val="000000" w:themeColor="text1"/>
        </w:rPr>
        <w:drawing>
          <wp:inline distT="0" distB="0" distL="0" distR="0" wp14:anchorId="45078A52" wp14:editId="4D525058">
            <wp:extent cx="5731510" cy="71374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713740"/>
                    </a:xfrm>
                    <a:prstGeom prst="rect">
                      <a:avLst/>
                    </a:prstGeom>
                  </pic:spPr>
                </pic:pic>
              </a:graphicData>
            </a:graphic>
          </wp:inline>
        </w:drawing>
      </w:r>
    </w:p>
    <w:p w14:paraId="33C5D6DE" w14:textId="77777777" w:rsidR="00976588" w:rsidRDefault="00976588" w:rsidP="00976588">
      <w:pPr>
        <w:jc w:val="both"/>
        <w:rPr>
          <w:color w:val="000000" w:themeColor="text1"/>
        </w:rPr>
      </w:pPr>
      <w:r>
        <w:rPr>
          <w:color w:val="000000" w:themeColor="text1"/>
        </w:rPr>
        <w:tab/>
        <w:t xml:space="preserve">       You can check keys with following command.</w:t>
      </w:r>
    </w:p>
    <w:p w14:paraId="47D0D0CC" w14:textId="77777777" w:rsidR="00976588" w:rsidRPr="00BA7C58" w:rsidRDefault="00976588" w:rsidP="00976588">
      <w:pPr>
        <w:ind w:left="720"/>
        <w:jc w:val="both"/>
        <w:rPr>
          <w:color w:val="2E74B5" w:themeColor="accent5" w:themeShade="BF"/>
          <w:lang w:val="en-US" w:eastAsia="zh-CN"/>
        </w:rPr>
      </w:pPr>
      <w:r>
        <w:rPr>
          <w:color w:val="000000" w:themeColor="text1"/>
        </w:rPr>
        <w:t xml:space="preserve">        </w:t>
      </w:r>
      <w:proofErr w:type="spellStart"/>
      <w:r w:rsidRPr="00BA7C58">
        <w:rPr>
          <w:color w:val="2E74B5" w:themeColor="accent5" w:themeShade="BF"/>
          <w:lang w:val="en-US" w:eastAsia="zh-CN"/>
        </w:rPr>
        <w:t>aws-accesskey</w:t>
      </w:r>
      <w:proofErr w:type="spellEnd"/>
      <w:r w:rsidRPr="00BA7C58">
        <w:rPr>
          <w:color w:val="2E74B5" w:themeColor="accent5" w:themeShade="BF"/>
          <w:lang w:val="en-US" w:eastAsia="zh-CN"/>
        </w:rPr>
        <w:t xml:space="preserve"> show</w:t>
      </w:r>
    </w:p>
    <w:bookmarkEnd w:id="765"/>
    <w:p w14:paraId="0D9C08A0" w14:textId="77777777" w:rsidR="009E5B28" w:rsidRPr="00325B68" w:rsidRDefault="009E5B28" w:rsidP="009E5B28">
      <w:pPr>
        <w:rPr>
          <w:b/>
          <w:bCs/>
          <w:color w:val="2F5496" w:themeColor="accent1" w:themeShade="BF"/>
        </w:rPr>
      </w:pPr>
    </w:p>
    <w:p w14:paraId="4F7BC0F5" w14:textId="77777777" w:rsidR="007B0623" w:rsidRPr="00931496" w:rsidRDefault="007B0623" w:rsidP="007B0623">
      <w:pPr>
        <w:pStyle w:val="ListParagraph"/>
        <w:rPr>
          <w:b/>
          <w:bCs/>
          <w:color w:val="2F5496" w:themeColor="accent1" w:themeShade="BF"/>
          <w:lang w:val="en-IN" w:eastAsia="en-US"/>
        </w:rPr>
      </w:pPr>
    </w:p>
    <w:p w14:paraId="190846C3" w14:textId="77777777" w:rsidR="00993AEB" w:rsidRDefault="00993AEB" w:rsidP="008249A2">
      <w:pPr>
        <w:pStyle w:val="Heading1"/>
        <w:rPr>
          <w:ins w:id="787" w:author="Shubra Singh" w:date="2022-12-20T20:44:00Z"/>
        </w:rPr>
      </w:pPr>
    </w:p>
    <w:p w14:paraId="728BC318" w14:textId="1CF691E2" w:rsidR="0093722D" w:rsidRDefault="0093722D" w:rsidP="0093722D">
      <w:pPr>
        <w:pStyle w:val="Heading1"/>
        <w:rPr>
          <w:ins w:id="788" w:author="Shubra Singh" w:date="2022-12-21T17:36:00Z"/>
        </w:rPr>
      </w:pPr>
      <w:bookmarkStart w:id="789" w:name="_Toc121685657"/>
      <w:bookmarkStart w:id="790" w:name="_Toc122445421"/>
      <w:bookmarkStart w:id="791" w:name="_Toc122447510"/>
    </w:p>
    <w:p w14:paraId="3A473E47" w14:textId="1AAF0AA3" w:rsidR="0093722D" w:rsidRDefault="0093722D" w:rsidP="0093722D">
      <w:pPr>
        <w:rPr>
          <w:ins w:id="792" w:author="Shubra Singh" w:date="2022-12-21T17:36:00Z"/>
        </w:rPr>
      </w:pPr>
    </w:p>
    <w:p w14:paraId="4837D606" w14:textId="77777777" w:rsidR="0093722D" w:rsidRPr="0093722D" w:rsidRDefault="0093722D">
      <w:pPr>
        <w:rPr>
          <w:ins w:id="793" w:author="Shubra Singh" w:date="2022-12-21T17:36:00Z"/>
        </w:rPr>
        <w:pPrChange w:id="794" w:author="Shubra Singh" w:date="2022-12-21T17:36:00Z">
          <w:pPr>
            <w:pStyle w:val="Heading1"/>
          </w:pPr>
        </w:pPrChange>
      </w:pPr>
    </w:p>
    <w:p w14:paraId="5C3FEFCB" w14:textId="175D54D2" w:rsidR="0093722D" w:rsidRDefault="0093722D" w:rsidP="0093722D">
      <w:pPr>
        <w:pStyle w:val="Heading1"/>
        <w:rPr>
          <w:ins w:id="795" w:author="Shubra Singh" w:date="2022-12-21T17:36:00Z"/>
          <w:rFonts w:eastAsia="Times New Roman"/>
          <w:lang w:eastAsia="en-IN"/>
        </w:rPr>
      </w:pPr>
      <w:ins w:id="796" w:author="Shubra Singh" w:date="2022-12-21T17:36:00Z">
        <w:r>
          <w:rPr>
            <w:rFonts w:eastAsia="Times New Roman"/>
            <w:lang w:eastAsia="en-IN"/>
          </w:rPr>
          <w:t>Chapter 3- Install Client/Server VM</w:t>
        </w:r>
        <w:bookmarkEnd w:id="789"/>
        <w:bookmarkEnd w:id="790"/>
        <w:bookmarkEnd w:id="791"/>
        <w:r>
          <w:rPr>
            <w:rFonts w:eastAsia="Times New Roman"/>
            <w:lang w:eastAsia="en-IN"/>
          </w:rPr>
          <w:t xml:space="preserve"> </w:t>
        </w:r>
      </w:ins>
    </w:p>
    <w:p w14:paraId="1BDF1FC8" w14:textId="77777777" w:rsidR="0093722D" w:rsidRPr="000726AE" w:rsidRDefault="0093722D" w:rsidP="0093722D">
      <w:pPr>
        <w:rPr>
          <w:ins w:id="797" w:author="Shubra Singh" w:date="2022-12-21T17:36:00Z"/>
          <w:lang w:eastAsia="en-IN"/>
        </w:rPr>
      </w:pPr>
      <w:ins w:id="798" w:author="Shubra Singh" w:date="2022-12-21T17:36:00Z">
        <w:r>
          <w:rPr>
            <w:lang w:eastAsia="en-IN"/>
          </w:rPr>
          <w:t xml:space="preserve">Client VM and Server VM is a </w:t>
        </w:r>
        <w:proofErr w:type="spellStart"/>
        <w:r>
          <w:rPr>
            <w:lang w:eastAsia="en-IN"/>
          </w:rPr>
          <w:t>temparatory</w:t>
        </w:r>
        <w:proofErr w:type="spellEnd"/>
        <w:r>
          <w:rPr>
            <w:lang w:eastAsia="en-IN"/>
          </w:rPr>
          <w:t xml:space="preserve"> </w:t>
        </w:r>
        <w:proofErr w:type="spellStart"/>
        <w:r>
          <w:rPr>
            <w:lang w:eastAsia="en-IN"/>
          </w:rPr>
          <w:t>vm</w:t>
        </w:r>
        <w:proofErr w:type="spellEnd"/>
        <w:r>
          <w:rPr>
            <w:lang w:eastAsia="en-IN"/>
          </w:rPr>
          <w:t xml:space="preserve"> which can be deleted later. This will help to test traffic. We can test traffic from client </w:t>
        </w:r>
        <w:proofErr w:type="spellStart"/>
        <w:r>
          <w:rPr>
            <w:lang w:eastAsia="en-IN"/>
          </w:rPr>
          <w:t>vm</w:t>
        </w:r>
        <w:proofErr w:type="spellEnd"/>
        <w:r>
          <w:rPr>
            <w:lang w:eastAsia="en-IN"/>
          </w:rPr>
          <w:t xml:space="preserve"> to server </w:t>
        </w:r>
        <w:proofErr w:type="spellStart"/>
        <w:r>
          <w:rPr>
            <w:lang w:eastAsia="en-IN"/>
          </w:rPr>
          <w:t>vm</w:t>
        </w:r>
        <w:proofErr w:type="spellEnd"/>
        <w:r>
          <w:rPr>
            <w:lang w:eastAsia="en-IN"/>
          </w:rPr>
          <w:t xml:space="preserve"> via </w:t>
        </w:r>
        <w:proofErr w:type="spellStart"/>
        <w:r>
          <w:rPr>
            <w:lang w:eastAsia="en-IN"/>
          </w:rPr>
          <w:t>vThunder</w:t>
        </w:r>
        <w:proofErr w:type="spellEnd"/>
        <w:r>
          <w:rPr>
            <w:lang w:eastAsia="en-IN"/>
          </w:rPr>
          <w:t>.</w:t>
        </w:r>
      </w:ins>
    </w:p>
    <w:p w14:paraId="59D2F7BF" w14:textId="77777777" w:rsidR="0093722D" w:rsidRDefault="0093722D" w:rsidP="0093722D">
      <w:pPr>
        <w:pStyle w:val="Heading2"/>
        <w:rPr>
          <w:ins w:id="799" w:author="Shubra Singh" w:date="2022-12-21T17:36:00Z"/>
          <w:lang w:eastAsia="en-IN"/>
        </w:rPr>
      </w:pPr>
      <w:bookmarkStart w:id="800" w:name="_Toc121685658"/>
      <w:bookmarkStart w:id="801" w:name="_Toc122445422"/>
      <w:bookmarkStart w:id="802" w:name="_Toc122447511"/>
      <w:ins w:id="803" w:author="Shubra Singh" w:date="2022-12-21T17:36:00Z">
        <w:r>
          <w:rPr>
            <w:lang w:eastAsia="en-IN"/>
          </w:rPr>
          <w:t>Install</w:t>
        </w:r>
        <w:bookmarkEnd w:id="800"/>
        <w:bookmarkEnd w:id="801"/>
        <w:bookmarkEnd w:id="802"/>
      </w:ins>
    </w:p>
    <w:p w14:paraId="0D774E28" w14:textId="77777777" w:rsidR="0093722D" w:rsidRPr="00D80908" w:rsidRDefault="0093722D" w:rsidP="0093722D">
      <w:pPr>
        <w:rPr>
          <w:ins w:id="804" w:author="Shubra Singh" w:date="2022-12-21T17:36:00Z"/>
          <w:lang w:eastAsia="en-IN"/>
        </w:rPr>
      </w:pPr>
      <w:ins w:id="805" w:author="Shubra Singh" w:date="2022-12-21T17:36:00Z">
        <w:r>
          <w:rPr>
            <w:lang w:eastAsia="en-IN"/>
          </w:rPr>
          <w:t>Apache Server VM:</w:t>
        </w:r>
      </w:ins>
    </w:p>
    <w:p w14:paraId="34FDF9FF" w14:textId="77777777" w:rsidR="0093722D" w:rsidRDefault="0093722D" w:rsidP="0093722D">
      <w:pPr>
        <w:ind w:left="720"/>
        <w:rPr>
          <w:ins w:id="806" w:author="Shubra Singh" w:date="2022-12-21T17:36:00Z"/>
          <w:lang w:eastAsia="en-IN"/>
        </w:rPr>
      </w:pPr>
      <w:ins w:id="807" w:author="Shubra Singh" w:date="2022-12-21T17:36:00Z">
        <w:r>
          <w:rPr>
            <w:lang w:eastAsia="en-IN"/>
          </w:rPr>
          <w:t xml:space="preserve">Go to AWS Console -&gt; </w:t>
        </w:r>
        <w:r w:rsidRPr="004D411A">
          <w:rPr>
            <w:rFonts w:cstheme="minorHAnsi"/>
            <w:i/>
            <w:iCs/>
            <w:szCs w:val="28"/>
            <w:shd w:val="clear" w:color="auto" w:fill="FFFFFF"/>
          </w:rPr>
          <w:t xml:space="preserve">EC2 -&gt;  Instances </w:t>
        </w:r>
        <w:r w:rsidRPr="00DB40D1">
          <w:rPr>
            <w:rFonts w:cstheme="minorHAnsi"/>
            <w:i/>
            <w:iCs/>
            <w:szCs w:val="28"/>
            <w:shd w:val="clear" w:color="auto" w:fill="FFFFFF"/>
          </w:rPr>
          <w:t xml:space="preserve">- &gt; </w:t>
        </w:r>
        <w:r w:rsidRPr="004D411A">
          <w:rPr>
            <w:rFonts w:cstheme="minorHAnsi"/>
            <w:i/>
            <w:iCs/>
            <w:szCs w:val="28"/>
            <w:shd w:val="clear" w:color="auto" w:fill="FFFFFF"/>
          </w:rPr>
          <w:t xml:space="preserve">Select </w:t>
        </w:r>
        <w:r>
          <w:rPr>
            <w:rFonts w:cstheme="minorHAnsi"/>
            <w:i/>
            <w:iCs/>
            <w:color w:val="2E74B5" w:themeColor="accent5" w:themeShade="BF"/>
            <w:szCs w:val="28"/>
            <w:shd w:val="clear" w:color="auto" w:fill="FFFFFF"/>
          </w:rPr>
          <w:t>&lt;</w:t>
        </w:r>
        <w:proofErr w:type="spellStart"/>
        <w:r w:rsidRPr="007259C5">
          <w:rPr>
            <w:rFonts w:cstheme="minorHAnsi"/>
            <w:i/>
            <w:iCs/>
            <w:color w:val="00B0F0"/>
            <w:szCs w:val="28"/>
            <w:shd w:val="clear" w:color="auto" w:fill="FFFFFF"/>
          </w:rPr>
          <w:t>vth</w:t>
        </w:r>
        <w:proofErr w:type="spellEnd"/>
        <w:r>
          <w:rPr>
            <w:rFonts w:cstheme="minorHAnsi"/>
            <w:i/>
            <w:iCs/>
            <w:color w:val="00B0F0"/>
            <w:szCs w:val="28"/>
            <w:shd w:val="clear" w:color="auto" w:fill="FFFFFF"/>
          </w:rPr>
          <w:t>&gt;</w:t>
        </w:r>
        <w:r w:rsidRPr="007259C5">
          <w:rPr>
            <w:rFonts w:cstheme="minorHAnsi"/>
            <w:i/>
            <w:iCs/>
            <w:color w:val="00B0F0"/>
            <w:szCs w:val="28"/>
            <w:shd w:val="clear" w:color="auto" w:fill="FFFFFF"/>
          </w:rPr>
          <w:t>-server</w:t>
        </w:r>
        <w:r>
          <w:rPr>
            <w:rFonts w:cstheme="minorHAnsi"/>
            <w:i/>
            <w:iCs/>
            <w:color w:val="2E74B5" w:themeColor="accent5" w:themeShade="BF"/>
            <w:szCs w:val="28"/>
            <w:shd w:val="clear" w:color="auto" w:fill="FFFFFF"/>
          </w:rPr>
          <w:t xml:space="preserve"> -</w:t>
        </w:r>
        <w:r w:rsidRPr="004C5F9B">
          <w:rPr>
            <w:rFonts w:cstheme="minorHAnsi"/>
            <w:i/>
            <w:iCs/>
            <w:szCs w:val="28"/>
            <w:shd w:val="clear" w:color="auto" w:fill="FFFFFF"/>
          </w:rPr>
          <w:t xml:space="preserve">&gt; connect -&gt; EC2 instance connect  -&gt; </w:t>
        </w:r>
        <w:r>
          <w:rPr>
            <w:rFonts w:cstheme="minorHAnsi"/>
            <w:i/>
            <w:iCs/>
            <w:szCs w:val="28"/>
            <w:shd w:val="clear" w:color="auto" w:fill="FFFFFF"/>
          </w:rPr>
          <w:t>C</w:t>
        </w:r>
        <w:r w:rsidRPr="004C5F9B">
          <w:rPr>
            <w:rFonts w:cstheme="minorHAnsi"/>
            <w:i/>
            <w:iCs/>
            <w:szCs w:val="28"/>
            <w:shd w:val="clear" w:color="auto" w:fill="FFFFFF"/>
          </w:rPr>
          <w:t>onnect</w:t>
        </w:r>
      </w:ins>
    </w:p>
    <w:p w14:paraId="0E6C7E96" w14:textId="77777777" w:rsidR="0093722D" w:rsidRPr="00C95146" w:rsidRDefault="0093722D" w:rsidP="0093722D">
      <w:pPr>
        <w:ind w:firstLine="720"/>
        <w:rPr>
          <w:ins w:id="808" w:author="Shubra Singh" w:date="2022-12-21T17:36:00Z"/>
          <w:lang w:eastAsia="en-IN"/>
        </w:rPr>
      </w:pPr>
      <w:ins w:id="809" w:author="Shubra Singh" w:date="2022-12-21T17:36:00Z">
        <w:r>
          <w:rPr>
            <w:color w:val="2E74B5" w:themeColor="accent5" w:themeShade="BF"/>
            <w:lang w:eastAsia="en-IN"/>
          </w:rPr>
          <w:lastRenderedPageBreak/>
          <w:t xml:space="preserve">Run : </w:t>
        </w:r>
        <w:proofErr w:type="spellStart"/>
        <w:r w:rsidRPr="000E2B7C">
          <w:rPr>
            <w:color w:val="2E74B5" w:themeColor="accent5" w:themeShade="BF"/>
            <w:lang w:eastAsia="en-IN"/>
          </w:rPr>
          <w:t>sudo</w:t>
        </w:r>
        <w:proofErr w:type="spellEnd"/>
        <w:r w:rsidRPr="000E2B7C">
          <w:rPr>
            <w:color w:val="2E74B5" w:themeColor="accent5" w:themeShade="BF"/>
            <w:lang w:eastAsia="en-IN"/>
          </w:rPr>
          <w:t xml:space="preserve"> apt install apache2</w:t>
        </w:r>
      </w:ins>
    </w:p>
    <w:p w14:paraId="7340F6E3" w14:textId="77777777" w:rsidR="0093722D" w:rsidRDefault="0093722D" w:rsidP="0093722D">
      <w:pPr>
        <w:rPr>
          <w:ins w:id="810" w:author="Shubra Singh" w:date="2022-12-21T17:36:00Z"/>
          <w:lang w:eastAsia="en-IN"/>
        </w:rPr>
      </w:pPr>
    </w:p>
    <w:p w14:paraId="1E4C5DB9" w14:textId="77777777" w:rsidR="0093722D" w:rsidRPr="00C95146" w:rsidRDefault="0093722D" w:rsidP="0093722D">
      <w:pPr>
        <w:rPr>
          <w:ins w:id="811" w:author="Shubra Singh" w:date="2022-12-21T17:36:00Z"/>
          <w:lang w:eastAsia="en-IN"/>
        </w:rPr>
      </w:pPr>
      <w:ins w:id="812" w:author="Shubra Singh" w:date="2022-12-21T17:36:00Z">
        <w:r>
          <w:rPr>
            <w:lang w:eastAsia="en-IN"/>
          </w:rPr>
          <w:t>Client VM:</w:t>
        </w:r>
      </w:ins>
    </w:p>
    <w:p w14:paraId="72B45467" w14:textId="77777777" w:rsidR="0093722D" w:rsidRDefault="0093722D" w:rsidP="0093722D">
      <w:pPr>
        <w:pStyle w:val="ListParagraph"/>
        <w:numPr>
          <w:ilvl w:val="0"/>
          <w:numId w:val="35"/>
        </w:numPr>
        <w:rPr>
          <w:ins w:id="813" w:author="Shubra Singh" w:date="2022-12-21T17:36:00Z"/>
          <w:lang w:eastAsia="en-IN"/>
        </w:rPr>
      </w:pPr>
      <w:ins w:id="814" w:author="Shubra Singh" w:date="2022-12-21T17:36:00Z">
        <w:r>
          <w:rPr>
            <w:lang w:eastAsia="en-IN"/>
          </w:rPr>
          <w:t xml:space="preserve">Go to AWS Console -&gt; </w:t>
        </w:r>
        <w:r w:rsidRPr="003954E1">
          <w:rPr>
            <w:i/>
            <w:iCs/>
            <w:color w:val="2F5496" w:themeColor="accent1" w:themeShade="BF"/>
            <w:lang w:eastAsia="en-IN"/>
          </w:rPr>
          <w:t>EC2</w:t>
        </w:r>
        <w:r>
          <w:rPr>
            <w:i/>
            <w:iCs/>
            <w:color w:val="2F5496" w:themeColor="accent1" w:themeShade="BF"/>
            <w:lang w:eastAsia="en-IN"/>
          </w:rPr>
          <w:t xml:space="preserve"> -&gt; </w:t>
        </w:r>
        <w:r w:rsidRPr="003954E1">
          <w:rPr>
            <w:i/>
            <w:iCs/>
            <w:color w:val="2F5496" w:themeColor="accent1" w:themeShade="BF"/>
            <w:lang w:eastAsia="en-IN"/>
          </w:rPr>
          <w:t xml:space="preserve"> Instances</w:t>
        </w:r>
        <w:r>
          <w:rPr>
            <w:i/>
            <w:iCs/>
            <w:color w:val="2F5496" w:themeColor="accent1" w:themeShade="BF"/>
            <w:lang w:eastAsia="en-IN"/>
          </w:rPr>
          <w:t xml:space="preserve"> -&gt; </w:t>
        </w:r>
        <w:r w:rsidRPr="003954E1">
          <w:rPr>
            <w:i/>
            <w:iCs/>
            <w:color w:val="2F5496" w:themeColor="accent1" w:themeShade="BF"/>
            <w:lang w:eastAsia="en-IN"/>
          </w:rPr>
          <w:t xml:space="preserve"> Launch instances</w:t>
        </w:r>
      </w:ins>
    </w:p>
    <w:p w14:paraId="0B16D73A" w14:textId="77777777" w:rsidR="0093722D" w:rsidRDefault="0093722D" w:rsidP="0093722D">
      <w:pPr>
        <w:pStyle w:val="ListParagraph"/>
        <w:rPr>
          <w:ins w:id="815" w:author="Shubra Singh" w:date="2022-12-21T17:36:00Z"/>
          <w:lang w:eastAsia="en-IN"/>
        </w:rPr>
      </w:pPr>
      <w:ins w:id="816" w:author="Shubra Singh" w:date="2022-12-21T17:36:00Z">
        <w:r w:rsidRPr="00760101">
          <w:rPr>
            <w:noProof/>
            <w:lang w:eastAsia="en-IN"/>
          </w:rPr>
          <w:drawing>
            <wp:inline distT="0" distB="0" distL="0" distR="0" wp14:anchorId="12C17D2F" wp14:editId="23EC2946">
              <wp:extent cx="5040630" cy="524786"/>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01277" cy="551922"/>
                      </a:xfrm>
                      <a:prstGeom prst="rect">
                        <a:avLst/>
                      </a:prstGeom>
                    </pic:spPr>
                  </pic:pic>
                </a:graphicData>
              </a:graphic>
            </wp:inline>
          </w:drawing>
        </w:r>
        <w:r>
          <w:rPr>
            <w:lang w:eastAsia="en-IN"/>
          </w:rPr>
          <w:t xml:space="preserve"> </w:t>
        </w:r>
      </w:ins>
    </w:p>
    <w:p w14:paraId="064B7D74" w14:textId="77777777" w:rsidR="0093722D" w:rsidRDefault="0093722D" w:rsidP="0093722D">
      <w:pPr>
        <w:pStyle w:val="ListParagraph"/>
        <w:rPr>
          <w:ins w:id="817" w:author="Shubra Singh" w:date="2022-12-21T17:36:00Z"/>
          <w:lang w:eastAsia="en-IN"/>
        </w:rPr>
      </w:pPr>
    </w:p>
    <w:p w14:paraId="19187328" w14:textId="77777777" w:rsidR="0093722D" w:rsidRDefault="0093722D" w:rsidP="0093722D">
      <w:pPr>
        <w:pStyle w:val="ListParagraph"/>
        <w:numPr>
          <w:ilvl w:val="0"/>
          <w:numId w:val="41"/>
        </w:numPr>
        <w:rPr>
          <w:ins w:id="818" w:author="Shubra Singh" w:date="2022-12-21T17:36:00Z"/>
          <w:lang w:eastAsia="en-IN"/>
        </w:rPr>
      </w:pPr>
      <w:ins w:id="819" w:author="Shubra Singh" w:date="2022-12-21T17:36:00Z">
        <w:r>
          <w:rPr>
            <w:lang w:eastAsia="en-IN"/>
          </w:rPr>
          <w:t>Provide instance name. For example: &lt;</w:t>
        </w:r>
        <w:proofErr w:type="spellStart"/>
        <w:r>
          <w:rPr>
            <w:lang w:eastAsia="en-IN"/>
          </w:rPr>
          <w:t>vth</w:t>
        </w:r>
        <w:proofErr w:type="spellEnd"/>
        <w:r>
          <w:rPr>
            <w:lang w:eastAsia="en-IN"/>
          </w:rPr>
          <w:t>-client&gt;.</w:t>
        </w:r>
      </w:ins>
    </w:p>
    <w:p w14:paraId="5A0678DB" w14:textId="77777777" w:rsidR="0093722D" w:rsidRDefault="0093722D" w:rsidP="0093722D">
      <w:pPr>
        <w:pStyle w:val="ListParagraph"/>
        <w:numPr>
          <w:ilvl w:val="0"/>
          <w:numId w:val="41"/>
        </w:numPr>
        <w:rPr>
          <w:ins w:id="820" w:author="Shubra Singh" w:date="2022-12-21T17:36:00Z"/>
          <w:lang w:eastAsia="en-IN"/>
        </w:rPr>
      </w:pPr>
      <w:ins w:id="821" w:author="Shubra Singh" w:date="2022-12-21T17:36:00Z">
        <w:r>
          <w:rPr>
            <w:lang w:eastAsia="en-IN"/>
          </w:rPr>
          <w:t>Select image as Ubuntu.</w:t>
        </w:r>
      </w:ins>
    </w:p>
    <w:p w14:paraId="455753A8" w14:textId="77777777" w:rsidR="0093722D" w:rsidRDefault="0093722D" w:rsidP="0093722D">
      <w:pPr>
        <w:pStyle w:val="ListParagraph"/>
        <w:numPr>
          <w:ilvl w:val="0"/>
          <w:numId w:val="41"/>
        </w:numPr>
        <w:rPr>
          <w:ins w:id="822" w:author="Shubra Singh" w:date="2022-12-21T17:36:00Z"/>
          <w:lang w:eastAsia="en-IN"/>
        </w:rPr>
      </w:pPr>
      <w:ins w:id="823" w:author="Shubra Singh" w:date="2022-12-21T17:36:00Z">
        <w:r>
          <w:rPr>
            <w:lang w:eastAsia="en-IN"/>
          </w:rPr>
          <w:t>Select keypair as you created earlier.</w:t>
        </w:r>
      </w:ins>
    </w:p>
    <w:p w14:paraId="423135AA" w14:textId="77777777" w:rsidR="0093722D" w:rsidRDefault="0093722D" w:rsidP="0093722D">
      <w:pPr>
        <w:pStyle w:val="ListParagraph"/>
        <w:numPr>
          <w:ilvl w:val="0"/>
          <w:numId w:val="41"/>
        </w:numPr>
        <w:rPr>
          <w:ins w:id="824" w:author="Shubra Singh" w:date="2022-12-21T17:36:00Z"/>
          <w:lang w:eastAsia="en-IN"/>
        </w:rPr>
      </w:pPr>
      <w:ins w:id="825" w:author="Shubra Singh" w:date="2022-12-21T17:36:00Z">
        <w:r>
          <w:rPr>
            <w:lang w:eastAsia="en-IN"/>
          </w:rPr>
          <w:t>Edit the network settings. Select VPC &lt;</w:t>
        </w:r>
        <w:proofErr w:type="spellStart"/>
        <w:r>
          <w:rPr>
            <w:lang w:eastAsia="en-IN"/>
          </w:rPr>
          <w:t>vth-vpc</w:t>
        </w:r>
        <w:proofErr w:type="spellEnd"/>
        <w:r>
          <w:rPr>
            <w:lang w:eastAsia="en-IN"/>
          </w:rPr>
          <w:t xml:space="preserve">&gt;. </w:t>
        </w:r>
      </w:ins>
    </w:p>
    <w:p w14:paraId="74E4883B" w14:textId="77777777" w:rsidR="0093722D" w:rsidRDefault="0093722D" w:rsidP="0093722D">
      <w:pPr>
        <w:pStyle w:val="ListParagraph"/>
        <w:numPr>
          <w:ilvl w:val="0"/>
          <w:numId w:val="41"/>
        </w:numPr>
        <w:rPr>
          <w:ins w:id="826" w:author="Shubra Singh" w:date="2022-12-21T17:36:00Z"/>
          <w:lang w:eastAsia="en-IN"/>
        </w:rPr>
      </w:pPr>
      <w:ins w:id="827" w:author="Shubra Singh" w:date="2022-12-21T17:36:00Z">
        <w:r>
          <w:rPr>
            <w:lang w:eastAsia="en-IN"/>
          </w:rPr>
          <w:t>Select Data subnet 1. (</w:t>
        </w:r>
        <w:proofErr w:type="spellStart"/>
        <w:r>
          <w:rPr>
            <w:lang w:eastAsia="en-IN"/>
          </w:rPr>
          <w:t>e.g</w:t>
        </w:r>
        <w:proofErr w:type="spellEnd"/>
        <w:r>
          <w:rPr>
            <w:lang w:eastAsia="en-IN"/>
          </w:rPr>
          <w:t xml:space="preserve"> 10.0.2.0/24)</w:t>
        </w:r>
      </w:ins>
    </w:p>
    <w:p w14:paraId="7E4B3897" w14:textId="77777777" w:rsidR="0093722D" w:rsidRDefault="0093722D" w:rsidP="0093722D">
      <w:pPr>
        <w:pStyle w:val="ListParagraph"/>
        <w:numPr>
          <w:ilvl w:val="0"/>
          <w:numId w:val="41"/>
        </w:numPr>
        <w:rPr>
          <w:ins w:id="828" w:author="Shubra Singh" w:date="2022-12-21T17:36:00Z"/>
          <w:lang w:eastAsia="en-IN"/>
        </w:rPr>
      </w:pPr>
      <w:ins w:id="829" w:author="Shubra Singh" w:date="2022-12-21T17:36:00Z">
        <w:r>
          <w:rPr>
            <w:lang w:eastAsia="en-IN"/>
          </w:rPr>
          <w:t>Edit Auto Assign Public IP to enable.</w:t>
        </w:r>
      </w:ins>
    </w:p>
    <w:p w14:paraId="26C6EE1F" w14:textId="77777777" w:rsidR="0093722D" w:rsidRDefault="0093722D" w:rsidP="0093722D">
      <w:pPr>
        <w:pStyle w:val="ListParagraph"/>
        <w:numPr>
          <w:ilvl w:val="0"/>
          <w:numId w:val="41"/>
        </w:numPr>
        <w:rPr>
          <w:ins w:id="830" w:author="Shubra Singh" w:date="2022-12-21T17:36:00Z"/>
          <w:lang w:eastAsia="en-IN"/>
        </w:rPr>
      </w:pPr>
      <w:ins w:id="831" w:author="Shubra Singh" w:date="2022-12-21T17:36:00Z">
        <w:r>
          <w:rPr>
            <w:lang w:eastAsia="en-IN"/>
          </w:rPr>
          <w:t xml:space="preserve">Edit </w:t>
        </w:r>
        <w:r w:rsidRPr="00471E96">
          <w:rPr>
            <w:lang w:eastAsia="en-IN"/>
          </w:rPr>
          <w:t>Firewall (security groups) </w:t>
        </w:r>
        <w:r>
          <w:rPr>
            <w:lang w:eastAsia="en-IN"/>
          </w:rPr>
          <w:t xml:space="preserve">and select </w:t>
        </w:r>
        <w:r w:rsidRPr="00024E0F">
          <w:rPr>
            <w:lang w:eastAsia="en-IN"/>
          </w:rPr>
          <w:t>existing security group &lt;</w:t>
        </w:r>
        <w:proofErr w:type="spellStart"/>
        <w:r w:rsidRPr="00024E0F">
          <w:rPr>
            <w:lang w:eastAsia="en-IN"/>
          </w:rPr>
          <w:t>vth-vThunderSecurityGroupData</w:t>
        </w:r>
        <w:proofErr w:type="spellEnd"/>
        <w:r w:rsidRPr="00024E0F">
          <w:rPr>
            <w:lang w:eastAsia="en-IN"/>
          </w:rPr>
          <w:t>&gt;.</w:t>
        </w:r>
      </w:ins>
    </w:p>
    <w:p w14:paraId="38A9D914" w14:textId="77777777" w:rsidR="0093722D" w:rsidRDefault="0093722D" w:rsidP="0093722D">
      <w:pPr>
        <w:pStyle w:val="ListParagraph"/>
        <w:numPr>
          <w:ilvl w:val="0"/>
          <w:numId w:val="41"/>
        </w:numPr>
        <w:rPr>
          <w:ins w:id="832" w:author="Shubra Singh" w:date="2022-12-21T17:36:00Z"/>
          <w:lang w:eastAsia="en-IN"/>
        </w:rPr>
      </w:pPr>
      <w:ins w:id="833" w:author="Shubra Singh" w:date="2022-12-21T17:36:00Z">
        <w:r>
          <w:rPr>
            <w:lang w:eastAsia="en-IN"/>
          </w:rPr>
          <w:t>Click on launch instance.</w:t>
        </w:r>
      </w:ins>
    </w:p>
    <w:p w14:paraId="66F9A87C" w14:textId="77777777" w:rsidR="0093722D" w:rsidRPr="00D82F31" w:rsidRDefault="0093722D" w:rsidP="0093722D">
      <w:pPr>
        <w:pStyle w:val="ListParagraph"/>
        <w:numPr>
          <w:ilvl w:val="0"/>
          <w:numId w:val="41"/>
        </w:numPr>
        <w:rPr>
          <w:ins w:id="834" w:author="Shubra Singh" w:date="2022-12-21T17:36:00Z"/>
          <w:lang w:eastAsia="en-IN"/>
        </w:rPr>
      </w:pPr>
      <w:ins w:id="835" w:author="Shubra Singh" w:date="2022-12-21T17:36:00Z">
        <w:r>
          <w:rPr>
            <w:lang w:eastAsia="en-IN"/>
          </w:rPr>
          <w:t>Wait for 5 min.</w:t>
        </w:r>
      </w:ins>
    </w:p>
    <w:p w14:paraId="1C7542C5" w14:textId="77777777" w:rsidR="00993AEB" w:rsidRPr="00993AEB" w:rsidRDefault="00993AEB">
      <w:pPr>
        <w:rPr>
          <w:ins w:id="836" w:author="Shubra Singh" w:date="2022-12-20T20:44:00Z"/>
        </w:rPr>
        <w:pPrChange w:id="837" w:author="Shubra Singh" w:date="2022-12-20T20:44:00Z">
          <w:pPr>
            <w:pStyle w:val="Heading1"/>
          </w:pPr>
        </w:pPrChange>
      </w:pPr>
    </w:p>
    <w:p w14:paraId="1B91CEA4" w14:textId="6D7E616C" w:rsidR="0093722D" w:rsidRDefault="0093722D" w:rsidP="008249A2">
      <w:pPr>
        <w:pStyle w:val="Heading1"/>
        <w:rPr>
          <w:ins w:id="838" w:author="Shubra Singh" w:date="2022-12-21T17:36:00Z"/>
        </w:rPr>
      </w:pPr>
      <w:bookmarkStart w:id="839" w:name="_Toc122462323"/>
    </w:p>
    <w:p w14:paraId="246C68D8" w14:textId="6871B0D0" w:rsidR="0093722D" w:rsidRDefault="0093722D" w:rsidP="0093722D">
      <w:pPr>
        <w:rPr>
          <w:ins w:id="840" w:author="Shubra Singh" w:date="2022-12-21T17:36:00Z"/>
        </w:rPr>
      </w:pPr>
    </w:p>
    <w:p w14:paraId="6C98FE64" w14:textId="77777777" w:rsidR="0093722D" w:rsidRPr="0093722D" w:rsidRDefault="0093722D">
      <w:pPr>
        <w:rPr>
          <w:ins w:id="841" w:author="Shubra Singh" w:date="2022-12-21T17:36:00Z"/>
        </w:rPr>
        <w:pPrChange w:id="842" w:author="Shubra Singh" w:date="2022-12-21T17:36:00Z">
          <w:pPr>
            <w:pStyle w:val="Heading1"/>
          </w:pPr>
        </w:pPrChange>
      </w:pPr>
    </w:p>
    <w:p w14:paraId="0C324AA7" w14:textId="15A950EA" w:rsidR="000904A6" w:rsidRPr="008249A2" w:rsidRDefault="00C76A41" w:rsidP="008249A2">
      <w:pPr>
        <w:pStyle w:val="Heading1"/>
      </w:pPr>
      <w:r>
        <w:t>Chapte</w:t>
      </w:r>
      <w:r w:rsidR="008249A2">
        <w:t>r 4-HA Setup</w:t>
      </w:r>
      <w:bookmarkEnd w:id="839"/>
    </w:p>
    <w:p w14:paraId="0066AB0F" w14:textId="68AAF66E" w:rsidR="000904A6" w:rsidRDefault="000904A6" w:rsidP="008249A2">
      <w:pPr>
        <w:pStyle w:val="Heading2"/>
        <w:rPr>
          <w:rStyle w:val="normaltextrun"/>
          <w:sz w:val="28"/>
          <w:szCs w:val="28"/>
        </w:rPr>
      </w:pPr>
      <w:bookmarkStart w:id="843" w:name="_Toc110957059"/>
      <w:bookmarkStart w:id="844" w:name="_Toc113282286"/>
      <w:bookmarkStart w:id="845" w:name="_Toc122462324"/>
      <w:r w:rsidRPr="008249A2">
        <w:rPr>
          <w:rStyle w:val="normaltextrun"/>
          <w:sz w:val="28"/>
          <w:szCs w:val="28"/>
        </w:rPr>
        <w:t>Configuration</w:t>
      </w:r>
      <w:bookmarkEnd w:id="843"/>
      <w:bookmarkEnd w:id="844"/>
      <w:bookmarkEnd w:id="845"/>
    </w:p>
    <w:p w14:paraId="0B7DC7CF" w14:textId="759BB019" w:rsidR="007B0623" w:rsidRDefault="007B0623" w:rsidP="00976588">
      <w:r>
        <w:t xml:space="preserve">Parameter file </w:t>
      </w:r>
    </w:p>
    <w:p w14:paraId="7DBD0F60" w14:textId="77777777" w:rsidR="000904A6" w:rsidRPr="008249A2" w:rsidRDefault="000904A6" w:rsidP="00E37AFC">
      <w:pPr>
        <w:rPr>
          <w:b/>
          <w:bCs/>
          <w:u w:val="single"/>
        </w:rPr>
      </w:pPr>
      <w:bookmarkStart w:id="846" w:name="_Toc110957060"/>
      <w:bookmarkStart w:id="847" w:name="_Toc113282287"/>
      <w:r w:rsidRPr="008249A2">
        <w:rPr>
          <w:rStyle w:val="normaltextrun"/>
          <w:b/>
          <w:bCs/>
          <w:u w:val="single"/>
        </w:rPr>
        <w:t>DNS</w:t>
      </w:r>
      <w:bookmarkEnd w:id="846"/>
      <w:bookmarkEnd w:id="847"/>
      <w:r w:rsidRPr="008249A2">
        <w:rPr>
          <w:rStyle w:val="eop"/>
          <w:b/>
          <w:bCs/>
          <w:u w:val="single"/>
        </w:rPr>
        <w:t> </w:t>
      </w:r>
    </w:p>
    <w:p w14:paraId="293E8934" w14:textId="7BBE4229" w:rsidR="000904A6" w:rsidRDefault="000904A6" w:rsidP="00B02289">
      <w:pPr>
        <w:pStyle w:val="paragraph"/>
        <w:numPr>
          <w:ilvl w:val="1"/>
          <w:numId w:val="12"/>
        </w:numPr>
        <w:spacing w:before="0" w:beforeAutospacing="0" w:after="0" w:afterAutospacing="0"/>
        <w:textAlignment w:val="baseline"/>
        <w:rPr>
          <w:rStyle w:val="normaltextrun"/>
          <w:rFonts w:ascii="Calibri" w:hAnsi="Calibri" w:cs="Calibri"/>
          <w:sz w:val="28"/>
          <w:szCs w:val="28"/>
        </w:rPr>
      </w:pPr>
      <w:r w:rsidRPr="000904A6">
        <w:rPr>
          <w:rStyle w:val="normaltextrun"/>
          <w:rFonts w:ascii="Calibri" w:hAnsi="Calibri" w:cs="Calibri"/>
          <w:sz w:val="28"/>
          <w:szCs w:val="28"/>
        </w:rPr>
        <w:t>Default value is google</w:t>
      </w:r>
      <w:r w:rsidR="00944153">
        <w:rPr>
          <w:rStyle w:val="normaltextrun"/>
          <w:rFonts w:ascii="Calibri" w:hAnsi="Calibri" w:cs="Calibri"/>
          <w:sz w:val="28"/>
          <w:szCs w:val="28"/>
        </w:rPr>
        <w:t xml:space="preserve"> </w:t>
      </w:r>
      <w:proofErr w:type="spellStart"/>
      <w:r w:rsidRPr="000904A6">
        <w:rPr>
          <w:rStyle w:val="normaltextrun"/>
          <w:rFonts w:ascii="Calibri" w:hAnsi="Calibri" w:cs="Calibri"/>
          <w:sz w:val="28"/>
          <w:szCs w:val="28"/>
        </w:rPr>
        <w:t>dns</w:t>
      </w:r>
      <w:proofErr w:type="spellEnd"/>
      <w:r w:rsidRPr="000904A6">
        <w:rPr>
          <w:rStyle w:val="normaltextrun"/>
          <w:rFonts w:ascii="Calibri" w:hAnsi="Calibri" w:cs="Calibri"/>
          <w:sz w:val="28"/>
          <w:szCs w:val="28"/>
        </w:rPr>
        <w:t xml:space="preserve"> address.</w:t>
      </w:r>
    </w:p>
    <w:p w14:paraId="5903C72B" w14:textId="73373D7B" w:rsidR="000904A6" w:rsidRPr="000904A6" w:rsidRDefault="000904A6" w:rsidP="000904A6">
      <w:pPr>
        <w:pStyle w:val="paragraph"/>
        <w:spacing w:before="0" w:beforeAutospacing="0" w:after="0" w:afterAutospacing="0"/>
        <w:ind w:left="1440"/>
        <w:textAlignment w:val="baseline"/>
        <w:rPr>
          <w:rFonts w:ascii="Calibri" w:hAnsi="Calibri" w:cs="Calibri"/>
          <w:sz w:val="28"/>
          <w:szCs w:val="28"/>
        </w:rPr>
      </w:pPr>
      <w:r w:rsidRPr="000904A6">
        <w:rPr>
          <w:rStyle w:val="normaltextrun"/>
          <w:rFonts w:ascii="Calibri" w:hAnsi="Calibri" w:cs="Calibri"/>
          <w:sz w:val="28"/>
          <w:szCs w:val="28"/>
        </w:rPr>
        <w:t> </w:t>
      </w:r>
      <w:r w:rsidRPr="000904A6">
        <w:rPr>
          <w:rStyle w:val="eop"/>
          <w:rFonts w:ascii="Calibri" w:hAnsi="Calibri" w:cs="Calibri"/>
          <w:sz w:val="28"/>
          <w:szCs w:val="28"/>
        </w:rPr>
        <w:t> </w:t>
      </w:r>
    </w:p>
    <w:p w14:paraId="00FC9710" w14:textId="609A4ECB" w:rsidR="000904A6" w:rsidRPr="008249A2" w:rsidRDefault="002F15FA" w:rsidP="000904A6">
      <w:pPr>
        <w:pStyle w:val="paragraph"/>
        <w:spacing w:before="0" w:beforeAutospacing="0" w:after="0" w:afterAutospacing="0"/>
        <w:ind w:left="1440"/>
        <w:textAlignment w:val="baseline"/>
        <w:rPr>
          <w:rFonts w:ascii="Calibri" w:hAnsi="Calibri" w:cs="Calibri"/>
          <w:b/>
          <w:bCs/>
          <w:sz w:val="22"/>
          <w:szCs w:val="22"/>
          <w:u w:val="single"/>
        </w:rPr>
      </w:pPr>
      <w:r w:rsidRPr="002F15FA">
        <w:rPr>
          <w:rStyle w:val="eop"/>
          <w:rFonts w:ascii="Calibri" w:hAnsi="Calibri" w:cs="Calibri"/>
          <w:b/>
          <w:bCs/>
          <w:noProof/>
          <w:sz w:val="22"/>
          <w:szCs w:val="22"/>
          <w:u w:val="single"/>
        </w:rPr>
        <w:drawing>
          <wp:inline distT="0" distB="0" distL="0" distR="0" wp14:anchorId="1ACDA9F9" wp14:editId="5EFE8255">
            <wp:extent cx="2991004" cy="85729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91004" cy="857294"/>
                    </a:xfrm>
                    <a:prstGeom prst="rect">
                      <a:avLst/>
                    </a:prstGeom>
                  </pic:spPr>
                </pic:pic>
              </a:graphicData>
            </a:graphic>
          </wp:inline>
        </w:drawing>
      </w:r>
      <w:r w:rsidR="000904A6" w:rsidRPr="008249A2">
        <w:rPr>
          <w:rStyle w:val="eop"/>
          <w:rFonts w:ascii="Calibri" w:hAnsi="Calibri" w:cs="Calibri"/>
          <w:b/>
          <w:bCs/>
          <w:sz w:val="22"/>
          <w:szCs w:val="22"/>
          <w:u w:val="single"/>
        </w:rPr>
        <w:t> </w:t>
      </w:r>
    </w:p>
    <w:p w14:paraId="753BFD80" w14:textId="77777777" w:rsidR="000904A6" w:rsidRPr="008249A2" w:rsidRDefault="000904A6" w:rsidP="00E37AFC">
      <w:pPr>
        <w:rPr>
          <w:b/>
          <w:bCs/>
          <w:u w:val="single"/>
        </w:rPr>
      </w:pPr>
      <w:bookmarkStart w:id="848" w:name="_Toc110957061"/>
      <w:bookmarkStart w:id="849" w:name="_Toc113282288"/>
      <w:r w:rsidRPr="008249A2">
        <w:rPr>
          <w:rStyle w:val="normaltextrun"/>
          <w:b/>
          <w:bCs/>
          <w:u w:val="single"/>
        </w:rPr>
        <w:lastRenderedPageBreak/>
        <w:t>Network Gateway IP</w:t>
      </w:r>
      <w:bookmarkEnd w:id="848"/>
      <w:bookmarkEnd w:id="849"/>
      <w:r w:rsidRPr="008249A2">
        <w:rPr>
          <w:rStyle w:val="eop"/>
          <w:b/>
          <w:bCs/>
          <w:u w:val="single"/>
        </w:rPr>
        <w:t> </w:t>
      </w:r>
    </w:p>
    <w:p w14:paraId="19791CA7" w14:textId="71DF4CA2" w:rsidR="000904A6" w:rsidRPr="000904A6" w:rsidRDefault="000904A6" w:rsidP="00B02289">
      <w:pPr>
        <w:pStyle w:val="paragraph"/>
        <w:numPr>
          <w:ilvl w:val="0"/>
          <w:numId w:val="13"/>
        </w:numPr>
        <w:spacing w:before="0" w:beforeAutospacing="0" w:after="0" w:afterAutospacing="0"/>
        <w:textAlignment w:val="baseline"/>
        <w:rPr>
          <w:rFonts w:ascii="Calibri" w:hAnsi="Calibri" w:cs="Calibri"/>
          <w:sz w:val="28"/>
          <w:szCs w:val="28"/>
        </w:rPr>
      </w:pPr>
      <w:r w:rsidRPr="000904A6">
        <w:rPr>
          <w:rStyle w:val="normaltextrun"/>
          <w:rFonts w:ascii="Calibri" w:hAnsi="Calibri" w:cs="Calibri"/>
          <w:sz w:val="28"/>
          <w:szCs w:val="28"/>
          <w:lang w:val="en-US"/>
        </w:rPr>
        <w:t xml:space="preserve">Default value of network gateway </w:t>
      </w:r>
      <w:proofErr w:type="spellStart"/>
      <w:r w:rsidRPr="000904A6">
        <w:rPr>
          <w:rStyle w:val="normaltextrun"/>
          <w:rFonts w:ascii="Calibri" w:hAnsi="Calibri" w:cs="Calibri"/>
          <w:sz w:val="28"/>
          <w:szCs w:val="28"/>
          <w:lang w:val="en-US"/>
        </w:rPr>
        <w:t>ip</w:t>
      </w:r>
      <w:proofErr w:type="spellEnd"/>
      <w:r w:rsidRPr="000904A6">
        <w:rPr>
          <w:rStyle w:val="normaltextrun"/>
          <w:rFonts w:ascii="Calibri" w:hAnsi="Calibri" w:cs="Calibri"/>
          <w:sz w:val="28"/>
          <w:szCs w:val="28"/>
          <w:lang w:val="en-US"/>
        </w:rPr>
        <w:t xml:space="preserve"> address is 10.0.</w:t>
      </w:r>
      <w:r w:rsidR="00A16673">
        <w:rPr>
          <w:rStyle w:val="normaltextrun"/>
          <w:rFonts w:ascii="Calibri" w:hAnsi="Calibri" w:cs="Calibri"/>
          <w:sz w:val="28"/>
          <w:szCs w:val="28"/>
          <w:lang w:val="en-US"/>
        </w:rPr>
        <w:t>1</w:t>
      </w:r>
      <w:r w:rsidRPr="000904A6">
        <w:rPr>
          <w:rStyle w:val="normaltextrun"/>
          <w:rFonts w:ascii="Calibri" w:hAnsi="Calibri" w:cs="Calibri"/>
          <w:sz w:val="28"/>
          <w:szCs w:val="28"/>
          <w:lang w:val="en-US"/>
        </w:rPr>
        <w:t xml:space="preserve">.1 since this is first </w:t>
      </w:r>
      <w:proofErr w:type="spellStart"/>
      <w:r w:rsidRPr="000904A6">
        <w:rPr>
          <w:rStyle w:val="normaltextrun"/>
          <w:rFonts w:ascii="Calibri" w:hAnsi="Calibri" w:cs="Calibri"/>
          <w:sz w:val="28"/>
          <w:szCs w:val="28"/>
          <w:lang w:val="en-US"/>
        </w:rPr>
        <w:t>ip</w:t>
      </w:r>
      <w:proofErr w:type="spellEnd"/>
      <w:r w:rsidRPr="000904A6">
        <w:rPr>
          <w:rStyle w:val="normaltextrun"/>
          <w:rFonts w:ascii="Calibri" w:hAnsi="Calibri" w:cs="Calibri"/>
          <w:sz w:val="28"/>
          <w:szCs w:val="28"/>
          <w:lang w:val="en-US"/>
        </w:rPr>
        <w:t xml:space="preserve"> address of default management subnet configuration.</w:t>
      </w:r>
      <w:r w:rsidRPr="000904A6">
        <w:rPr>
          <w:rStyle w:val="eop"/>
          <w:rFonts w:ascii="Calibri" w:hAnsi="Calibri" w:cs="Calibri"/>
          <w:sz w:val="28"/>
          <w:szCs w:val="28"/>
        </w:rPr>
        <w:t> </w:t>
      </w:r>
    </w:p>
    <w:p w14:paraId="564CE924" w14:textId="0B1BA5CB" w:rsidR="000904A6" w:rsidRDefault="00A16673" w:rsidP="000904A6">
      <w:pPr>
        <w:pStyle w:val="paragraph"/>
        <w:spacing w:before="0" w:beforeAutospacing="0" w:after="0" w:afterAutospacing="0"/>
        <w:ind w:left="1440"/>
        <w:textAlignment w:val="baseline"/>
        <w:rPr>
          <w:rFonts w:ascii="Calibri" w:hAnsi="Calibri" w:cs="Calibri"/>
          <w:sz w:val="22"/>
          <w:szCs w:val="22"/>
        </w:rPr>
      </w:pPr>
      <w:del w:id="850" w:author="Shubra Singh" w:date="2022-12-21T17:33:00Z">
        <w:r w:rsidRPr="00A16673" w:rsidDel="0093722D">
          <w:rPr>
            <w:rStyle w:val="eop"/>
            <w:rFonts w:ascii="Calibri" w:hAnsi="Calibri" w:cs="Calibri"/>
            <w:noProof/>
            <w:sz w:val="22"/>
            <w:szCs w:val="22"/>
          </w:rPr>
          <w:drawing>
            <wp:inline distT="0" distB="0" distL="0" distR="0" wp14:anchorId="79A8FDCD" wp14:editId="5E9C3A32">
              <wp:extent cx="3384724" cy="1981302"/>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4724" cy="1981302"/>
                      </a:xfrm>
                      <a:prstGeom prst="rect">
                        <a:avLst/>
                      </a:prstGeom>
                    </pic:spPr>
                  </pic:pic>
                </a:graphicData>
              </a:graphic>
            </wp:inline>
          </w:drawing>
        </w:r>
      </w:del>
      <w:ins w:id="851" w:author="Shubra Singh" w:date="2022-12-21T17:33:00Z">
        <w:r w:rsidR="0093722D" w:rsidRPr="0093722D">
          <w:rPr>
            <w:noProof/>
          </w:rPr>
          <w:t xml:space="preserve"> </w:t>
        </w:r>
        <w:r w:rsidR="0093722D" w:rsidRPr="0093722D">
          <w:rPr>
            <w:rStyle w:val="eop"/>
            <w:rFonts w:ascii="Calibri" w:hAnsi="Calibri" w:cs="Calibri"/>
            <w:noProof/>
            <w:sz w:val="22"/>
            <w:szCs w:val="22"/>
          </w:rPr>
          <w:drawing>
            <wp:inline distT="0" distB="0" distL="0" distR="0" wp14:anchorId="533997BA" wp14:editId="637E9B60">
              <wp:extent cx="3562533" cy="28830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62533" cy="2883048"/>
                      </a:xfrm>
                      <a:prstGeom prst="rect">
                        <a:avLst/>
                      </a:prstGeom>
                    </pic:spPr>
                  </pic:pic>
                </a:graphicData>
              </a:graphic>
            </wp:inline>
          </w:drawing>
        </w:r>
      </w:ins>
      <w:r w:rsidR="000904A6">
        <w:rPr>
          <w:rStyle w:val="eop"/>
          <w:rFonts w:ascii="Calibri" w:hAnsi="Calibri" w:cs="Calibri"/>
          <w:sz w:val="22"/>
          <w:szCs w:val="22"/>
        </w:rPr>
        <w:t> </w:t>
      </w:r>
    </w:p>
    <w:p w14:paraId="5F98E5F0" w14:textId="77777777" w:rsidR="000904A6" w:rsidRPr="008249A2" w:rsidRDefault="000904A6" w:rsidP="00E37AFC">
      <w:pPr>
        <w:rPr>
          <w:b/>
          <w:bCs/>
          <w:u w:val="single"/>
        </w:rPr>
      </w:pPr>
      <w:bookmarkStart w:id="852" w:name="_Toc110957062"/>
      <w:bookmarkStart w:id="853" w:name="_Toc113282289"/>
      <w:proofErr w:type="spellStart"/>
      <w:r w:rsidRPr="008249A2">
        <w:rPr>
          <w:rStyle w:val="normaltextrun"/>
          <w:b/>
          <w:bCs/>
          <w:u w:val="single"/>
        </w:rPr>
        <w:t>Vrrp</w:t>
      </w:r>
      <w:bookmarkEnd w:id="852"/>
      <w:bookmarkEnd w:id="853"/>
      <w:proofErr w:type="spellEnd"/>
      <w:r w:rsidRPr="008249A2">
        <w:rPr>
          <w:rStyle w:val="eop"/>
          <w:b/>
          <w:bCs/>
          <w:u w:val="single"/>
        </w:rPr>
        <w:t> </w:t>
      </w:r>
    </w:p>
    <w:p w14:paraId="07BA1C8E" w14:textId="14008B3A" w:rsidR="000904A6" w:rsidRPr="000904A6" w:rsidRDefault="000904A6" w:rsidP="00B02289">
      <w:pPr>
        <w:pStyle w:val="paragraph"/>
        <w:numPr>
          <w:ilvl w:val="0"/>
          <w:numId w:val="14"/>
        </w:numPr>
        <w:spacing w:before="0" w:beforeAutospacing="0" w:after="0" w:afterAutospacing="0"/>
        <w:textAlignment w:val="baseline"/>
        <w:rPr>
          <w:rStyle w:val="eop"/>
          <w:rFonts w:ascii="Calibri" w:hAnsi="Calibri" w:cs="Calibri"/>
          <w:sz w:val="28"/>
          <w:szCs w:val="28"/>
        </w:rPr>
      </w:pPr>
      <w:r w:rsidRPr="000904A6">
        <w:rPr>
          <w:rStyle w:val="normaltextrun"/>
          <w:rFonts w:ascii="Calibri" w:hAnsi="Calibri" w:cs="Calibri"/>
          <w:sz w:val="28"/>
          <w:szCs w:val="28"/>
          <w:lang w:val="en-US"/>
        </w:rPr>
        <w:t>Default value of set id is 1</w:t>
      </w:r>
      <w:r w:rsidRPr="000904A6">
        <w:rPr>
          <w:rStyle w:val="eop"/>
          <w:rFonts w:ascii="Calibri" w:hAnsi="Calibri" w:cs="Calibri"/>
          <w:sz w:val="28"/>
          <w:szCs w:val="28"/>
        </w:rPr>
        <w:t> </w:t>
      </w:r>
    </w:p>
    <w:p w14:paraId="73E9E39E" w14:textId="77777777" w:rsidR="000904A6" w:rsidRDefault="000904A6" w:rsidP="000904A6">
      <w:pPr>
        <w:pStyle w:val="paragraph"/>
        <w:spacing w:before="0" w:beforeAutospacing="0" w:after="0" w:afterAutospacing="0"/>
        <w:ind w:left="720"/>
        <w:textAlignment w:val="baseline"/>
        <w:rPr>
          <w:rFonts w:ascii="Calibri" w:hAnsi="Calibri" w:cs="Calibri"/>
          <w:sz w:val="22"/>
          <w:szCs w:val="22"/>
        </w:rPr>
      </w:pPr>
    </w:p>
    <w:p w14:paraId="09E62A70" w14:textId="714A49D7" w:rsidR="000904A6" w:rsidRDefault="002F1532" w:rsidP="000904A6">
      <w:pPr>
        <w:pStyle w:val="paragraph"/>
        <w:spacing w:before="0" w:beforeAutospacing="0" w:after="0" w:afterAutospacing="0"/>
        <w:ind w:left="1440"/>
        <w:textAlignment w:val="baseline"/>
        <w:rPr>
          <w:rFonts w:ascii="Calibri" w:hAnsi="Calibri" w:cs="Calibri"/>
          <w:sz w:val="22"/>
          <w:szCs w:val="22"/>
        </w:rPr>
      </w:pPr>
      <w:r w:rsidRPr="002F1532">
        <w:rPr>
          <w:rStyle w:val="eop"/>
          <w:rFonts w:ascii="Calibri" w:hAnsi="Calibri" w:cs="Calibri"/>
          <w:noProof/>
          <w:sz w:val="22"/>
          <w:szCs w:val="22"/>
        </w:rPr>
        <w:drawing>
          <wp:inline distT="0" distB="0" distL="0" distR="0" wp14:anchorId="49FFA3FB" wp14:editId="6F42BD28">
            <wp:extent cx="2006703" cy="76203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06703" cy="762039"/>
                    </a:xfrm>
                    <a:prstGeom prst="rect">
                      <a:avLst/>
                    </a:prstGeom>
                  </pic:spPr>
                </pic:pic>
              </a:graphicData>
            </a:graphic>
          </wp:inline>
        </w:drawing>
      </w:r>
      <w:r w:rsidR="000904A6">
        <w:rPr>
          <w:rStyle w:val="eop"/>
          <w:rFonts w:ascii="Calibri" w:hAnsi="Calibri" w:cs="Calibri"/>
          <w:sz w:val="22"/>
          <w:szCs w:val="22"/>
        </w:rPr>
        <w:t> </w:t>
      </w:r>
    </w:p>
    <w:p w14:paraId="5DF6BCAA" w14:textId="77777777" w:rsidR="000904A6" w:rsidRPr="000904A6" w:rsidRDefault="000904A6" w:rsidP="00E37AFC">
      <w:bookmarkStart w:id="854" w:name="_Toc110957063"/>
      <w:bookmarkStart w:id="855" w:name="_Toc113282290"/>
      <w:r w:rsidRPr="000904A6">
        <w:rPr>
          <w:rStyle w:val="normaltextrun"/>
        </w:rPr>
        <w:t>Terminal Idle Timeout</w:t>
      </w:r>
      <w:bookmarkEnd w:id="854"/>
      <w:bookmarkEnd w:id="855"/>
      <w:r w:rsidRPr="000904A6">
        <w:rPr>
          <w:rStyle w:val="eop"/>
        </w:rPr>
        <w:t> </w:t>
      </w:r>
    </w:p>
    <w:p w14:paraId="5DB0A584" w14:textId="6ECE2366" w:rsidR="000904A6" w:rsidRPr="000904A6" w:rsidRDefault="000904A6" w:rsidP="00B02289">
      <w:pPr>
        <w:pStyle w:val="paragraph"/>
        <w:numPr>
          <w:ilvl w:val="0"/>
          <w:numId w:val="15"/>
        </w:numPr>
        <w:spacing w:before="0" w:beforeAutospacing="0" w:after="0" w:afterAutospacing="0"/>
        <w:textAlignment w:val="baseline"/>
        <w:rPr>
          <w:rStyle w:val="eop"/>
          <w:rFonts w:ascii="Calibri" w:hAnsi="Calibri" w:cs="Calibri"/>
          <w:sz w:val="28"/>
          <w:szCs w:val="28"/>
        </w:rPr>
      </w:pPr>
      <w:r w:rsidRPr="000904A6">
        <w:rPr>
          <w:rStyle w:val="normaltextrun"/>
          <w:rFonts w:ascii="Calibri" w:hAnsi="Calibri" w:cs="Calibri"/>
          <w:sz w:val="28"/>
          <w:szCs w:val="28"/>
          <w:lang w:val="en-US"/>
        </w:rPr>
        <w:t>Default value for idle timeout is 0</w:t>
      </w:r>
      <w:r w:rsidRPr="000904A6">
        <w:rPr>
          <w:rStyle w:val="eop"/>
          <w:rFonts w:ascii="Calibri" w:hAnsi="Calibri" w:cs="Calibri"/>
          <w:sz w:val="28"/>
          <w:szCs w:val="28"/>
        </w:rPr>
        <w:t> </w:t>
      </w:r>
    </w:p>
    <w:p w14:paraId="7530FBC2" w14:textId="77777777" w:rsidR="000904A6" w:rsidRDefault="000904A6" w:rsidP="000904A6">
      <w:pPr>
        <w:pStyle w:val="paragraph"/>
        <w:spacing w:before="0" w:beforeAutospacing="0" w:after="0" w:afterAutospacing="0"/>
        <w:ind w:left="720"/>
        <w:textAlignment w:val="baseline"/>
        <w:rPr>
          <w:rFonts w:ascii="Calibri" w:hAnsi="Calibri" w:cs="Calibri"/>
          <w:sz w:val="22"/>
          <w:szCs w:val="22"/>
        </w:rPr>
      </w:pPr>
    </w:p>
    <w:p w14:paraId="5CCA9809" w14:textId="6C317CAB" w:rsidR="000904A6" w:rsidRDefault="002F1532" w:rsidP="000904A6">
      <w:pPr>
        <w:pStyle w:val="paragraph"/>
        <w:spacing w:before="0" w:beforeAutospacing="0" w:after="0" w:afterAutospacing="0"/>
        <w:ind w:left="1440"/>
        <w:textAlignment w:val="baseline"/>
        <w:rPr>
          <w:rFonts w:ascii="Calibri" w:hAnsi="Calibri" w:cs="Calibri"/>
          <w:sz w:val="22"/>
          <w:szCs w:val="22"/>
        </w:rPr>
      </w:pPr>
      <w:r w:rsidRPr="002F1532">
        <w:rPr>
          <w:rStyle w:val="eop"/>
          <w:rFonts w:ascii="Calibri" w:hAnsi="Calibri" w:cs="Calibri"/>
          <w:noProof/>
          <w:sz w:val="22"/>
          <w:szCs w:val="22"/>
        </w:rPr>
        <w:drawing>
          <wp:inline distT="0" distB="0" distL="0" distR="0" wp14:anchorId="4188A488" wp14:editId="321CCB5A">
            <wp:extent cx="2590933" cy="73028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90933" cy="730288"/>
                    </a:xfrm>
                    <a:prstGeom prst="rect">
                      <a:avLst/>
                    </a:prstGeom>
                  </pic:spPr>
                </pic:pic>
              </a:graphicData>
            </a:graphic>
          </wp:inline>
        </w:drawing>
      </w:r>
      <w:r w:rsidR="000904A6">
        <w:rPr>
          <w:rStyle w:val="eop"/>
          <w:rFonts w:ascii="Calibri" w:hAnsi="Calibri" w:cs="Calibri"/>
          <w:sz w:val="22"/>
          <w:szCs w:val="22"/>
        </w:rPr>
        <w:t> </w:t>
      </w:r>
    </w:p>
    <w:p w14:paraId="63377E5D" w14:textId="77777777" w:rsidR="000904A6" w:rsidRPr="000904A6" w:rsidRDefault="000904A6" w:rsidP="00E37AFC">
      <w:bookmarkStart w:id="856" w:name="_Toc110957064"/>
      <w:bookmarkStart w:id="857" w:name="_Toc113282291"/>
      <w:proofErr w:type="spellStart"/>
      <w:r w:rsidRPr="000904A6">
        <w:rPr>
          <w:rStyle w:val="normaltextrun"/>
        </w:rPr>
        <w:t>Vrid</w:t>
      </w:r>
      <w:bookmarkEnd w:id="856"/>
      <w:bookmarkEnd w:id="857"/>
      <w:proofErr w:type="spellEnd"/>
      <w:r w:rsidRPr="000904A6">
        <w:rPr>
          <w:rStyle w:val="eop"/>
        </w:rPr>
        <w:t> </w:t>
      </w:r>
    </w:p>
    <w:p w14:paraId="62F7A19B" w14:textId="1F07BBAF" w:rsidR="000904A6" w:rsidRPr="000904A6" w:rsidRDefault="000904A6" w:rsidP="00B02289">
      <w:pPr>
        <w:pStyle w:val="paragraph"/>
        <w:numPr>
          <w:ilvl w:val="0"/>
          <w:numId w:val="16"/>
        </w:numPr>
        <w:spacing w:before="0" w:beforeAutospacing="0" w:after="0" w:afterAutospacing="0"/>
        <w:textAlignment w:val="baseline"/>
        <w:rPr>
          <w:rFonts w:ascii="Calibri" w:hAnsi="Calibri" w:cs="Calibri"/>
          <w:sz w:val="28"/>
          <w:szCs w:val="28"/>
        </w:rPr>
      </w:pPr>
      <w:r w:rsidRPr="000904A6">
        <w:rPr>
          <w:rStyle w:val="normaltextrun"/>
          <w:rFonts w:ascii="Calibri" w:hAnsi="Calibri" w:cs="Calibri"/>
          <w:sz w:val="28"/>
          <w:szCs w:val="28"/>
        </w:rPr>
        <w:t xml:space="preserve">Default value of </w:t>
      </w:r>
      <w:proofErr w:type="spellStart"/>
      <w:r w:rsidRPr="000904A6">
        <w:rPr>
          <w:rStyle w:val="normaltextrun"/>
          <w:rFonts w:ascii="Calibri" w:hAnsi="Calibri" w:cs="Calibri"/>
          <w:sz w:val="28"/>
          <w:szCs w:val="28"/>
        </w:rPr>
        <w:t>vrid</w:t>
      </w:r>
      <w:proofErr w:type="spellEnd"/>
      <w:r w:rsidRPr="000904A6">
        <w:rPr>
          <w:rStyle w:val="normaltextrun"/>
          <w:rFonts w:ascii="Calibri" w:hAnsi="Calibri" w:cs="Calibri"/>
          <w:sz w:val="28"/>
          <w:szCs w:val="28"/>
        </w:rPr>
        <w:t xml:space="preserve"> is 0</w:t>
      </w:r>
      <w:r w:rsidRPr="000904A6">
        <w:rPr>
          <w:rStyle w:val="eop"/>
          <w:rFonts w:ascii="Calibri" w:hAnsi="Calibri" w:cs="Calibri"/>
          <w:sz w:val="28"/>
          <w:szCs w:val="28"/>
        </w:rPr>
        <w:t> </w:t>
      </w:r>
    </w:p>
    <w:p w14:paraId="50FF9FC2" w14:textId="02209015" w:rsidR="000904A6" w:rsidRDefault="000904A6" w:rsidP="00B02289">
      <w:pPr>
        <w:pStyle w:val="paragraph"/>
        <w:numPr>
          <w:ilvl w:val="0"/>
          <w:numId w:val="16"/>
        </w:numPr>
        <w:spacing w:before="0" w:beforeAutospacing="0" w:after="0" w:afterAutospacing="0"/>
        <w:textAlignment w:val="baseline"/>
        <w:rPr>
          <w:rStyle w:val="eop"/>
          <w:rFonts w:ascii="Calibri" w:hAnsi="Calibri" w:cs="Calibri"/>
          <w:sz w:val="28"/>
          <w:szCs w:val="28"/>
        </w:rPr>
      </w:pPr>
      <w:r w:rsidRPr="000904A6">
        <w:rPr>
          <w:rStyle w:val="normaltextrun"/>
          <w:rFonts w:ascii="Calibri" w:hAnsi="Calibri" w:cs="Calibri"/>
          <w:sz w:val="28"/>
          <w:szCs w:val="28"/>
        </w:rPr>
        <w:t>Default priority for vThunder-1 is 100, and vThunder-2 will have 99 (100-1) priority.</w:t>
      </w:r>
      <w:r w:rsidRPr="000904A6">
        <w:rPr>
          <w:rStyle w:val="eop"/>
          <w:rFonts w:ascii="Calibri" w:hAnsi="Calibri" w:cs="Calibri"/>
          <w:sz w:val="28"/>
          <w:szCs w:val="28"/>
        </w:rPr>
        <w:t> </w:t>
      </w:r>
    </w:p>
    <w:p w14:paraId="3DF8095A" w14:textId="77777777" w:rsidR="00326585" w:rsidDel="00993AEB" w:rsidRDefault="00326585" w:rsidP="00C13DD7">
      <w:pPr>
        <w:pStyle w:val="Heading2"/>
        <w:rPr>
          <w:del w:id="858" w:author="Shubra Singh" w:date="2022-12-20T20:44:00Z"/>
          <w:rStyle w:val="normaltextrun"/>
          <w:sz w:val="28"/>
          <w:szCs w:val="28"/>
        </w:rPr>
      </w:pPr>
      <w:bookmarkStart w:id="859" w:name="_Toc110943282"/>
      <w:bookmarkStart w:id="860" w:name="_Toc113019311"/>
      <w:bookmarkStart w:id="861" w:name="_Toc113379531"/>
      <w:bookmarkStart w:id="862" w:name="_Toc114654697"/>
      <w:bookmarkStart w:id="863" w:name="_Toc119087873"/>
      <w:bookmarkStart w:id="864" w:name="_Toc119487643"/>
    </w:p>
    <w:p w14:paraId="793DD92E" w14:textId="54C1B677" w:rsidR="00326585" w:rsidDel="00993AEB" w:rsidRDefault="00326585" w:rsidP="00C13DD7">
      <w:pPr>
        <w:pStyle w:val="Heading2"/>
        <w:rPr>
          <w:del w:id="865" w:author="Shubra Singh" w:date="2022-12-20T20:44:00Z"/>
          <w:rStyle w:val="normaltextrun"/>
          <w:sz w:val="28"/>
          <w:szCs w:val="28"/>
        </w:rPr>
      </w:pPr>
    </w:p>
    <w:p w14:paraId="2681DDB5" w14:textId="77777777" w:rsidR="00326585" w:rsidRPr="00326585" w:rsidRDefault="00326585" w:rsidP="00326585"/>
    <w:p w14:paraId="2FAFE0DB" w14:textId="0CFDA209" w:rsidR="00C13DD7" w:rsidRPr="00CE3DE4" w:rsidRDefault="00C13DD7" w:rsidP="00C13DD7">
      <w:pPr>
        <w:pStyle w:val="Heading2"/>
        <w:rPr>
          <w:rStyle w:val="normaltextrun"/>
          <w:sz w:val="28"/>
          <w:szCs w:val="28"/>
        </w:rPr>
      </w:pPr>
      <w:bookmarkStart w:id="866" w:name="_Toc122462325"/>
      <w:r w:rsidRPr="00CE3DE4">
        <w:rPr>
          <w:rStyle w:val="normaltextrun"/>
          <w:sz w:val="28"/>
          <w:szCs w:val="28"/>
        </w:rPr>
        <w:t>GLM Configuration</w:t>
      </w:r>
      <w:bookmarkEnd w:id="859"/>
      <w:bookmarkEnd w:id="860"/>
      <w:bookmarkEnd w:id="861"/>
      <w:bookmarkEnd w:id="862"/>
      <w:bookmarkEnd w:id="863"/>
      <w:bookmarkEnd w:id="864"/>
      <w:bookmarkEnd w:id="866"/>
    </w:p>
    <w:p w14:paraId="0951F346" w14:textId="77777777" w:rsidR="00C13DD7" w:rsidRPr="001A3BA2" w:rsidRDefault="00C13DD7" w:rsidP="00C13DD7">
      <w:r>
        <w:t xml:space="preserve"> LOGIN</w:t>
      </w:r>
    </w:p>
    <w:p w14:paraId="27EE835F" w14:textId="77777777" w:rsidR="00C13DD7" w:rsidRDefault="00C13DD7" w:rsidP="00C13DD7">
      <w:pPr>
        <w:pStyle w:val="ListParagraph"/>
        <w:numPr>
          <w:ilvl w:val="1"/>
          <w:numId w:val="32"/>
        </w:numPr>
        <w:rPr>
          <w:lang w:val="en-IN" w:eastAsia="en-IN"/>
        </w:rPr>
      </w:pPr>
      <w:r>
        <w:rPr>
          <w:lang w:val="en-IN" w:eastAsia="en-IN"/>
        </w:rPr>
        <w:lastRenderedPageBreak/>
        <w:t xml:space="preserve">Go to </w:t>
      </w:r>
      <w:hyperlink r:id="rId74" w:history="1">
        <w:r w:rsidRPr="00AC79EF">
          <w:rPr>
            <w:rStyle w:val="Hyperlink"/>
            <w:lang w:val="en-IN" w:eastAsia="en-IN"/>
          </w:rPr>
          <w:t>https://glm.a10networks.com</w:t>
        </w:r>
      </w:hyperlink>
    </w:p>
    <w:p w14:paraId="04329D2C" w14:textId="77777777" w:rsidR="00C13DD7" w:rsidRDefault="00C13DD7" w:rsidP="00C13DD7">
      <w:pPr>
        <w:pStyle w:val="ListParagraph"/>
        <w:numPr>
          <w:ilvl w:val="1"/>
          <w:numId w:val="32"/>
        </w:numPr>
        <w:rPr>
          <w:lang w:val="en-IN" w:eastAsia="en-IN"/>
        </w:rPr>
      </w:pPr>
      <w:r>
        <w:rPr>
          <w:lang w:val="en-IN" w:eastAsia="en-IN"/>
        </w:rPr>
        <w:t>Now enter valid email id.</w:t>
      </w:r>
    </w:p>
    <w:p w14:paraId="24C4434E" w14:textId="77777777" w:rsidR="00C13DD7" w:rsidRPr="00803A97" w:rsidRDefault="00C13DD7" w:rsidP="00C13DD7">
      <w:r w:rsidRPr="00803A97">
        <w:rPr>
          <w:noProof/>
        </w:rPr>
        <w:drawing>
          <wp:inline distT="0" distB="0" distL="0" distR="0" wp14:anchorId="597DC0E0" wp14:editId="485D303C">
            <wp:extent cx="5906770" cy="278295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4470" cy="2796008"/>
                    </a:xfrm>
                    <a:prstGeom prst="rect">
                      <a:avLst/>
                    </a:prstGeom>
                  </pic:spPr>
                </pic:pic>
              </a:graphicData>
            </a:graphic>
          </wp:inline>
        </w:drawing>
      </w:r>
    </w:p>
    <w:p w14:paraId="1856C228" w14:textId="77777777" w:rsidR="00C13DD7" w:rsidRDefault="00C13DD7" w:rsidP="00C13DD7">
      <w:pPr>
        <w:pStyle w:val="ListParagraph"/>
        <w:numPr>
          <w:ilvl w:val="1"/>
          <w:numId w:val="32"/>
        </w:numPr>
        <w:rPr>
          <w:lang w:val="en-IN" w:eastAsia="en-IN"/>
        </w:rPr>
      </w:pPr>
      <w:r>
        <w:rPr>
          <w:lang w:val="en-IN" w:eastAsia="en-IN"/>
        </w:rPr>
        <w:t>Enter the password for the entered email-id</w:t>
      </w:r>
    </w:p>
    <w:p w14:paraId="5363428F" w14:textId="77777777" w:rsidR="00C13DD7" w:rsidRPr="00BC0446" w:rsidDel="00635FAF" w:rsidRDefault="00C13DD7" w:rsidP="00C13DD7">
      <w:pPr>
        <w:rPr>
          <w:del w:id="867" w:author="Shubra Singh" w:date="2022-12-16T10:52:00Z"/>
          <w:lang w:eastAsia="en-IN"/>
        </w:rPr>
      </w:pPr>
      <w:r w:rsidRPr="00BC0446">
        <w:rPr>
          <w:noProof/>
          <w:lang w:eastAsia="en-IN"/>
        </w:rPr>
        <w:drawing>
          <wp:inline distT="0" distB="0" distL="0" distR="0" wp14:anchorId="3A1045FD" wp14:editId="1D59CCBC">
            <wp:extent cx="5942678" cy="2385392"/>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3978" cy="2389928"/>
                    </a:xfrm>
                    <a:prstGeom prst="rect">
                      <a:avLst/>
                    </a:prstGeom>
                  </pic:spPr>
                </pic:pic>
              </a:graphicData>
            </a:graphic>
          </wp:inline>
        </w:drawing>
      </w:r>
    </w:p>
    <w:p w14:paraId="21FD5379" w14:textId="77777777" w:rsidR="00C13DD7" w:rsidDel="00635FAF" w:rsidRDefault="00C13DD7" w:rsidP="00C13DD7">
      <w:pPr>
        <w:rPr>
          <w:del w:id="868" w:author="Shubra Singh" w:date="2022-12-16T10:52:00Z"/>
        </w:rPr>
      </w:pPr>
    </w:p>
    <w:p w14:paraId="0E781589" w14:textId="77777777" w:rsidR="00C13DD7" w:rsidRPr="001A3BA2" w:rsidRDefault="00C13DD7" w:rsidP="00C13DD7"/>
    <w:p w14:paraId="175D4467" w14:textId="380DBFAB" w:rsidR="00C13DD7" w:rsidRPr="00F717CC" w:rsidRDefault="00C13DD7">
      <w:pPr>
        <w:pStyle w:val="ListParagraph"/>
        <w:numPr>
          <w:ilvl w:val="1"/>
          <w:numId w:val="32"/>
        </w:numPr>
        <w:rPr>
          <w:lang w:val="en-IN" w:eastAsia="en-US"/>
        </w:rPr>
        <w:pPrChange w:id="869" w:author="Shubra Singh" w:date="2022-12-16T10:52:00Z">
          <w:pPr>
            <w:pStyle w:val="ListParagraph"/>
            <w:numPr>
              <w:numId w:val="33"/>
            </w:numPr>
            <w:ind w:hanging="360"/>
          </w:pPr>
        </w:pPrChange>
      </w:pPr>
      <w:r>
        <w:rPr>
          <w:lang w:val="en-IN" w:eastAsia="en-US"/>
        </w:rPr>
        <w:t>Add username, password and entitlement token in parameter file.</w:t>
      </w:r>
    </w:p>
    <w:p w14:paraId="7015D5B1" w14:textId="1BA8FE3D" w:rsidR="00C13DD7" w:rsidRPr="00296E08" w:rsidRDefault="00C13DD7" w:rsidP="00C13DD7">
      <w:pPr>
        <w:pStyle w:val="ListParagraph"/>
        <w:rPr>
          <w:lang w:val="en-IN" w:eastAsia="en-US"/>
        </w:rPr>
      </w:pPr>
      <w:r w:rsidRPr="00E87E3C">
        <w:rPr>
          <w:noProof/>
          <w:lang w:val="en-IN" w:eastAsia="en-US"/>
        </w:rPr>
        <w:lastRenderedPageBreak/>
        <w:drawing>
          <wp:inline distT="0" distB="0" distL="0" distR="0" wp14:anchorId="19100943" wp14:editId="17401553">
            <wp:extent cx="3129045" cy="212148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38000" cy="2127554"/>
                    </a:xfrm>
                    <a:prstGeom prst="rect">
                      <a:avLst/>
                    </a:prstGeom>
                  </pic:spPr>
                </pic:pic>
              </a:graphicData>
            </a:graphic>
          </wp:inline>
        </w:drawing>
      </w:r>
    </w:p>
    <w:p w14:paraId="10B3E2F0" w14:textId="4D6CDE5A" w:rsidR="00C13DD7" w:rsidRPr="00E87E3C" w:rsidDel="00635FAF" w:rsidRDefault="00C13DD7" w:rsidP="00C13DD7">
      <w:pPr>
        <w:pStyle w:val="ListParagraph"/>
        <w:numPr>
          <w:ilvl w:val="0"/>
          <w:numId w:val="33"/>
        </w:numPr>
        <w:rPr>
          <w:del w:id="870" w:author="Shubra Singh" w:date="2022-12-16T10:52:00Z"/>
          <w:lang w:val="en-IN" w:eastAsia="en-US"/>
        </w:rPr>
      </w:pPr>
      <w:del w:id="871" w:author="Shubra Singh" w:date="2022-12-16T10:52:00Z">
        <w:r w:rsidDel="00635FAF">
          <w:rPr>
            <w:lang w:val="en-IN" w:eastAsia="en-US"/>
          </w:rPr>
          <w:delText xml:space="preserve">To get entitlement token login to </w:delText>
        </w:r>
        <w:r w:rsidDel="00635FAF">
          <w:fldChar w:fldCharType="begin"/>
        </w:r>
        <w:r w:rsidDel="00635FAF">
          <w:delInstrText>HYPERLINK "https://glm.a10networks.com/" \t "_blank" \o "https://glm.a10networks.com/"</w:delInstrText>
        </w:r>
        <w:r w:rsidDel="00635FAF">
          <w:fldChar w:fldCharType="separate"/>
        </w:r>
        <w:r w:rsidDel="00635FAF">
          <w:rPr>
            <w:rStyle w:val="Hyperlink"/>
            <w:rFonts w:ascii="Segoe UI" w:hAnsi="Segoe UI" w:cs="Segoe UI"/>
            <w:color w:val="4F52B2"/>
            <w:sz w:val="21"/>
            <w:szCs w:val="21"/>
            <w:shd w:val="clear" w:color="auto" w:fill="E8EBFA"/>
          </w:rPr>
          <w:delText>https://glm.a10networks.com/</w:delText>
        </w:r>
        <w:r w:rsidDel="00635FAF">
          <w:rPr>
            <w:rStyle w:val="Hyperlink"/>
            <w:rFonts w:ascii="Segoe UI" w:hAnsi="Segoe UI" w:cs="Segoe UI"/>
            <w:color w:val="4F52B2"/>
            <w:sz w:val="21"/>
            <w:szCs w:val="21"/>
            <w:shd w:val="clear" w:color="auto" w:fill="E8EBFA"/>
          </w:rPr>
          <w:fldChar w:fldCharType="end"/>
        </w:r>
        <w:r w:rsidDel="00635FAF">
          <w:delText>.</w:delText>
        </w:r>
      </w:del>
    </w:p>
    <w:p w14:paraId="6015B992" w14:textId="77777777" w:rsidR="00C13DD7" w:rsidRPr="00AB4BFD" w:rsidRDefault="00C13DD7" w:rsidP="00C13DD7">
      <w:pPr>
        <w:pStyle w:val="ListParagraph"/>
        <w:rPr>
          <w:lang w:val="en-IN" w:eastAsia="en-US"/>
        </w:rPr>
      </w:pPr>
      <w:r w:rsidRPr="00E87E3C">
        <w:rPr>
          <w:noProof/>
          <w:lang w:val="en-IN" w:eastAsia="en-US"/>
        </w:rPr>
        <w:drawing>
          <wp:inline distT="0" distB="0" distL="0" distR="0" wp14:anchorId="107EDDA8" wp14:editId="6E0A3AF6">
            <wp:extent cx="5731510" cy="240411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404110"/>
                    </a:xfrm>
                    <a:prstGeom prst="rect">
                      <a:avLst/>
                    </a:prstGeom>
                  </pic:spPr>
                </pic:pic>
              </a:graphicData>
            </a:graphic>
          </wp:inline>
        </w:drawing>
      </w:r>
    </w:p>
    <w:p w14:paraId="3C7D1292" w14:textId="77777777" w:rsidR="00C13DD7" w:rsidRPr="006F56EE" w:rsidRDefault="00C13DD7" w:rsidP="00C13DD7">
      <w:pPr>
        <w:pStyle w:val="ListParagraph"/>
        <w:rPr>
          <w:lang w:val="en-IN" w:eastAsia="en-US"/>
        </w:rPr>
      </w:pPr>
    </w:p>
    <w:p w14:paraId="253E4089" w14:textId="595A5EEE" w:rsidR="00C13DD7" w:rsidRPr="00E87E3C" w:rsidRDefault="00C13DD7">
      <w:pPr>
        <w:pStyle w:val="ListParagraph"/>
        <w:numPr>
          <w:ilvl w:val="1"/>
          <w:numId w:val="32"/>
        </w:numPr>
        <w:rPr>
          <w:lang w:val="en-IN" w:eastAsia="en-US"/>
        </w:rPr>
        <w:pPrChange w:id="872" w:author="Shubra Singh" w:date="2022-12-16T10:52:00Z">
          <w:pPr>
            <w:pStyle w:val="ListParagraph"/>
            <w:numPr>
              <w:numId w:val="33"/>
            </w:numPr>
            <w:ind w:hanging="360"/>
          </w:pPr>
        </w:pPrChange>
      </w:pPr>
      <w:r>
        <w:t>And then click on any license given and get an entitlement token.</w:t>
      </w:r>
    </w:p>
    <w:p w14:paraId="36442AD4" w14:textId="3D2E3BE8" w:rsidR="00073CE0" w:rsidRPr="00F717CC" w:rsidRDefault="00C13DD7" w:rsidP="00F717CC">
      <w:pPr>
        <w:pStyle w:val="ListParagraph"/>
        <w:rPr>
          <w:lang w:val="en-IN" w:eastAsia="en-US"/>
        </w:rPr>
      </w:pPr>
      <w:r w:rsidRPr="003708F6">
        <w:rPr>
          <w:noProof/>
          <w:lang w:val="en-IN" w:eastAsia="en-US"/>
        </w:rPr>
        <w:drawing>
          <wp:inline distT="0" distB="0" distL="0" distR="0" wp14:anchorId="1984F3C5" wp14:editId="1C887E8C">
            <wp:extent cx="5731510" cy="196977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969770"/>
                    </a:xfrm>
                    <a:prstGeom prst="rect">
                      <a:avLst/>
                    </a:prstGeom>
                  </pic:spPr>
                </pic:pic>
              </a:graphicData>
            </a:graphic>
          </wp:inline>
        </w:drawing>
      </w:r>
    </w:p>
    <w:p w14:paraId="5335CDFC" w14:textId="305DD092" w:rsidR="000904A6" w:rsidRPr="00C76A41" w:rsidRDefault="00E74680" w:rsidP="00E74680">
      <w:pPr>
        <w:pStyle w:val="Heading2"/>
        <w:rPr>
          <w:sz w:val="28"/>
          <w:szCs w:val="28"/>
        </w:rPr>
      </w:pPr>
      <w:bookmarkStart w:id="873" w:name="_Toc122462326"/>
      <w:r w:rsidRPr="00C76A41">
        <w:rPr>
          <w:sz w:val="28"/>
          <w:szCs w:val="28"/>
        </w:rPr>
        <w:t>Install</w:t>
      </w:r>
      <w:bookmarkEnd w:id="873"/>
    </w:p>
    <w:p w14:paraId="2AF63E10" w14:textId="77777777" w:rsidR="00993AEB" w:rsidRDefault="00993AEB" w:rsidP="00D745E1">
      <w:pPr>
        <w:pStyle w:val="ListParagraph"/>
        <w:rPr>
          <w:ins w:id="874" w:author="Shubra Singh" w:date="2022-12-20T20:45:00Z"/>
          <w:rFonts w:cstheme="minorHAnsi"/>
          <w:szCs w:val="28"/>
          <w:lang w:val="en-IN" w:eastAsia="en-US"/>
        </w:rPr>
      </w:pPr>
    </w:p>
    <w:p w14:paraId="36D93760" w14:textId="77777777" w:rsidR="00993AEB" w:rsidRDefault="00993AEB" w:rsidP="00993AEB">
      <w:pPr>
        <w:pStyle w:val="ListParagraph"/>
        <w:rPr>
          <w:ins w:id="875" w:author="Shubra Singh" w:date="2022-12-20T20:45:00Z"/>
          <w:rFonts w:cstheme="minorHAnsi"/>
          <w:szCs w:val="28"/>
          <w:lang w:val="en-IN" w:eastAsia="en-US"/>
        </w:rPr>
      </w:pPr>
      <w:ins w:id="876" w:author="Shubra Singh" w:date="2022-12-20T20:45:00Z">
        <w:r>
          <w:rPr>
            <w:rFonts w:cstheme="minorHAnsi"/>
            <w:szCs w:val="28"/>
            <w:lang w:val="en-IN" w:eastAsia="en-US"/>
          </w:rPr>
          <w:t>Open your CMD in current working directory.</w:t>
        </w:r>
      </w:ins>
    </w:p>
    <w:p w14:paraId="462E3731" w14:textId="2B6FBBE8" w:rsidR="00993AEB" w:rsidRPr="006E458E" w:rsidRDefault="00993AEB" w:rsidP="00993AEB">
      <w:pPr>
        <w:pStyle w:val="ListParagraph"/>
        <w:rPr>
          <w:ins w:id="877" w:author="Shubra Singh" w:date="2022-12-20T20:45:00Z"/>
          <w:rFonts w:cstheme="minorHAnsi"/>
          <w:color w:val="2E74B5" w:themeColor="accent5" w:themeShade="BF"/>
          <w:szCs w:val="28"/>
          <w:shd w:val="clear" w:color="auto" w:fill="FFFFFF"/>
        </w:rPr>
      </w:pPr>
      <w:ins w:id="878" w:author="Shubra Singh" w:date="2022-12-20T20:45:00Z">
        <w:r>
          <w:rPr>
            <w:rFonts w:cstheme="minorHAnsi"/>
            <w:szCs w:val="28"/>
            <w:lang w:val="en-IN" w:eastAsia="en-US"/>
          </w:rPr>
          <w:t xml:space="preserve">Run : </w:t>
        </w:r>
        <w:r w:rsidRPr="00285E97">
          <w:rPr>
            <w:rFonts w:cstheme="minorHAnsi"/>
            <w:color w:val="2E74B5" w:themeColor="accent5" w:themeShade="BF"/>
            <w:szCs w:val="28"/>
            <w:shd w:val="clear" w:color="auto" w:fill="FFFFFF"/>
          </w:rPr>
          <w:t>Python ./</w:t>
        </w:r>
        <w:r w:rsidRPr="00421A3C">
          <w:rPr>
            <w:rFonts w:cstheme="minorHAnsi"/>
            <w:color w:val="2E74B5" w:themeColor="accent5" w:themeShade="BF"/>
            <w:szCs w:val="28"/>
            <w:shd w:val="clear" w:color="auto" w:fill="FFFFFF"/>
          </w:rPr>
          <w:t>CFT_TMPL_3NIC_2VM_HA_GLM_PVTVIP_CONFIG_SLB_SSL_HA_GLM</w:t>
        </w:r>
        <w:r w:rsidRPr="00285E97">
          <w:rPr>
            <w:rFonts w:cstheme="minorHAnsi"/>
            <w:color w:val="2E74B5" w:themeColor="accent5" w:themeShade="BF"/>
            <w:szCs w:val="28"/>
            <w:shd w:val="clear" w:color="auto" w:fill="FFFFFF"/>
          </w:rPr>
          <w:t>_2.py</w:t>
        </w:r>
      </w:ins>
    </w:p>
    <w:p w14:paraId="76081A0E" w14:textId="10FA5552" w:rsidR="00993AEB" w:rsidRDefault="00993AEB" w:rsidP="00993AEB">
      <w:pPr>
        <w:rPr>
          <w:ins w:id="879" w:author="Shubra Singh" w:date="2022-12-20T20:55:00Z"/>
          <w:sz w:val="22"/>
          <w:szCs w:val="18"/>
        </w:rPr>
      </w:pPr>
      <w:ins w:id="880" w:author="Shubra Singh" w:date="2022-12-20T20:45:00Z">
        <w:r>
          <w:lastRenderedPageBreak/>
          <w:tab/>
        </w:r>
        <w:r w:rsidRPr="00024E0F">
          <w:rPr>
            <w:sz w:val="22"/>
            <w:szCs w:val="18"/>
          </w:rPr>
          <w:t xml:space="preserve">Provide below configuration params: </w:t>
        </w:r>
      </w:ins>
    </w:p>
    <w:p w14:paraId="11EBCF54" w14:textId="5008AF8C" w:rsidR="00DF5647" w:rsidRPr="00C12ABD" w:rsidDel="00993AEB" w:rsidRDefault="00C12ABD">
      <w:pPr>
        <w:rPr>
          <w:del w:id="881" w:author="Shubra Singh" w:date="2022-12-20T20:45:00Z"/>
          <w:sz w:val="22"/>
          <w:szCs w:val="18"/>
          <w:rPrChange w:id="882" w:author="Shubra Singh" w:date="2022-12-20T20:56:00Z">
            <w:rPr>
              <w:del w:id="883" w:author="Shubra Singh" w:date="2022-12-20T20:45:00Z"/>
              <w:rFonts w:cstheme="minorHAnsi"/>
              <w:szCs w:val="28"/>
              <w:lang w:val="en-IN" w:eastAsia="en-US"/>
            </w:rPr>
          </w:rPrChange>
        </w:rPr>
        <w:pPrChange w:id="884" w:author="Shubra Singh" w:date="2022-12-20T20:56:00Z">
          <w:pPr>
            <w:pStyle w:val="ListParagraph"/>
          </w:pPr>
        </w:pPrChange>
      </w:pPr>
      <w:ins w:id="885" w:author="Shubra Singh" w:date="2022-12-20T20:55:00Z">
        <w:r w:rsidRPr="00C12ABD">
          <w:rPr>
            <w:noProof/>
            <w:sz w:val="22"/>
            <w:szCs w:val="18"/>
          </w:rPr>
          <w:drawing>
            <wp:inline distT="0" distB="0" distL="0" distR="0" wp14:anchorId="2A776093" wp14:editId="079DD2E7">
              <wp:extent cx="6112412" cy="1104265"/>
              <wp:effectExtent l="0" t="0" r="317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2975" cy="1106173"/>
                      </a:xfrm>
                      <a:prstGeom prst="rect">
                        <a:avLst/>
                      </a:prstGeom>
                    </pic:spPr>
                  </pic:pic>
                </a:graphicData>
              </a:graphic>
            </wp:inline>
          </w:drawing>
        </w:r>
      </w:ins>
      <w:del w:id="886" w:author="Shubra Singh" w:date="2022-12-20T20:45:00Z">
        <w:r w:rsidR="00DF5647" w:rsidRPr="002F1532" w:rsidDel="00993AEB">
          <w:rPr>
            <w:rFonts w:cstheme="minorHAnsi"/>
            <w:szCs w:val="28"/>
          </w:rPr>
          <w:delText xml:space="preserve">Run the script execution command </w:delText>
        </w:r>
      </w:del>
    </w:p>
    <w:p w14:paraId="4E117AE1" w14:textId="1B4C55A2" w:rsidR="00DF5647" w:rsidRPr="006E458E" w:rsidDel="00993AEB" w:rsidRDefault="00DF5647">
      <w:pPr>
        <w:rPr>
          <w:del w:id="887" w:author="Shubra Singh" w:date="2022-12-20T20:45:00Z"/>
          <w:rFonts w:cstheme="minorHAnsi"/>
          <w:color w:val="2E74B5" w:themeColor="accent5" w:themeShade="BF"/>
          <w:szCs w:val="28"/>
          <w:shd w:val="clear" w:color="auto" w:fill="FFFFFF"/>
        </w:rPr>
        <w:pPrChange w:id="888" w:author="Shubra Singh" w:date="2022-12-20T20:56:00Z">
          <w:pPr>
            <w:pStyle w:val="ListParagraph"/>
          </w:pPr>
        </w:pPrChange>
      </w:pPr>
      <w:del w:id="889" w:author="Shubra Singh" w:date="2022-12-20T20:45:00Z">
        <w:r w:rsidRPr="00285E97" w:rsidDel="00993AEB">
          <w:rPr>
            <w:rFonts w:cstheme="minorHAnsi"/>
            <w:color w:val="2E74B5" w:themeColor="accent5" w:themeShade="BF"/>
            <w:szCs w:val="28"/>
          </w:rPr>
          <w:delText>$</w:delText>
        </w:r>
        <w:r w:rsidRPr="00285E97" w:rsidDel="00993AEB">
          <w:rPr>
            <w:rFonts w:cstheme="minorHAnsi"/>
            <w:color w:val="2E74B5" w:themeColor="accent5" w:themeShade="BF"/>
            <w:szCs w:val="28"/>
            <w:shd w:val="clear" w:color="auto" w:fill="FFFFFF"/>
          </w:rPr>
          <w:delText>Python ./</w:delText>
        </w:r>
        <w:r w:rsidR="00421A3C" w:rsidRPr="00421A3C" w:rsidDel="00993AEB">
          <w:delText xml:space="preserve"> </w:delText>
        </w:r>
        <w:r w:rsidR="00421A3C" w:rsidRPr="00421A3C" w:rsidDel="00993AEB">
          <w:rPr>
            <w:rFonts w:cstheme="minorHAnsi"/>
            <w:color w:val="2E74B5" w:themeColor="accent5" w:themeShade="BF"/>
            <w:szCs w:val="28"/>
            <w:shd w:val="clear" w:color="auto" w:fill="FFFFFF"/>
          </w:rPr>
          <w:delText>CFT_TMPL_3NIC_2VM_HA_GLM_PVTVIP_CONFIG_SLB_SSL_HA_GLM</w:delText>
        </w:r>
        <w:r w:rsidRPr="00285E97" w:rsidDel="00993AEB">
          <w:rPr>
            <w:rFonts w:cstheme="minorHAnsi"/>
            <w:color w:val="2E74B5" w:themeColor="accent5" w:themeShade="BF"/>
            <w:szCs w:val="28"/>
            <w:shd w:val="clear" w:color="auto" w:fill="FFFFFF"/>
          </w:rPr>
          <w:delText>_2.py</w:delText>
        </w:r>
      </w:del>
    </w:p>
    <w:p w14:paraId="146337BA" w14:textId="77777777" w:rsidR="00FB3B09" w:rsidRDefault="00FB3B09">
      <w:pPr>
        <w:rPr>
          <w:szCs w:val="28"/>
        </w:rPr>
        <w:pPrChange w:id="890" w:author="Shubra Singh" w:date="2022-12-20T20:56:00Z">
          <w:pPr>
            <w:pStyle w:val="Heading2"/>
          </w:pPr>
        </w:pPrChange>
      </w:pPr>
      <w:bookmarkStart w:id="891" w:name="_Toc113280442"/>
    </w:p>
    <w:p w14:paraId="6B98B6D7" w14:textId="77777777" w:rsidR="00C12ABD" w:rsidRDefault="00C12ABD" w:rsidP="00185F32">
      <w:pPr>
        <w:pStyle w:val="Heading2"/>
        <w:rPr>
          <w:ins w:id="892" w:author="Shubra Singh" w:date="2022-12-20T20:57:00Z"/>
          <w:sz w:val="28"/>
          <w:szCs w:val="28"/>
        </w:rPr>
      </w:pPr>
    </w:p>
    <w:p w14:paraId="59847D2B" w14:textId="77777777" w:rsidR="00C12ABD" w:rsidRDefault="00C12ABD" w:rsidP="00185F32">
      <w:pPr>
        <w:pStyle w:val="Heading2"/>
        <w:rPr>
          <w:ins w:id="893" w:author="Shubra Singh" w:date="2022-12-20T20:57:00Z"/>
          <w:sz w:val="28"/>
          <w:szCs w:val="28"/>
        </w:rPr>
      </w:pPr>
    </w:p>
    <w:p w14:paraId="19CD61C7" w14:textId="77777777" w:rsidR="00C12ABD" w:rsidRDefault="00C12ABD" w:rsidP="00185F32">
      <w:pPr>
        <w:pStyle w:val="Heading2"/>
        <w:rPr>
          <w:ins w:id="894" w:author="Shubra Singh" w:date="2022-12-20T20:57:00Z"/>
          <w:sz w:val="28"/>
          <w:szCs w:val="28"/>
        </w:rPr>
      </w:pPr>
    </w:p>
    <w:p w14:paraId="39485BF5" w14:textId="77777777" w:rsidR="00C12ABD" w:rsidRDefault="00C12ABD" w:rsidP="00185F32">
      <w:pPr>
        <w:pStyle w:val="Heading2"/>
        <w:rPr>
          <w:ins w:id="895" w:author="Shubra Singh" w:date="2022-12-20T20:57:00Z"/>
          <w:sz w:val="28"/>
          <w:szCs w:val="28"/>
        </w:rPr>
      </w:pPr>
    </w:p>
    <w:p w14:paraId="0C0FCF85" w14:textId="77777777" w:rsidR="00C12ABD" w:rsidRDefault="00C12ABD" w:rsidP="00185F32">
      <w:pPr>
        <w:pStyle w:val="Heading2"/>
        <w:rPr>
          <w:ins w:id="896" w:author="Shubra Singh" w:date="2022-12-20T20:57:00Z"/>
          <w:sz w:val="28"/>
          <w:szCs w:val="28"/>
        </w:rPr>
      </w:pPr>
    </w:p>
    <w:p w14:paraId="428E99A4" w14:textId="77777777" w:rsidR="00C12ABD" w:rsidRDefault="00C12ABD" w:rsidP="00185F32">
      <w:pPr>
        <w:pStyle w:val="Heading2"/>
        <w:rPr>
          <w:ins w:id="897" w:author="Shubra Singh" w:date="2022-12-20T20:57:00Z"/>
          <w:sz w:val="28"/>
          <w:szCs w:val="28"/>
        </w:rPr>
      </w:pPr>
    </w:p>
    <w:p w14:paraId="09DD0A33" w14:textId="77777777" w:rsidR="00C12ABD" w:rsidRDefault="00C12ABD" w:rsidP="00185F32">
      <w:pPr>
        <w:pStyle w:val="Heading2"/>
        <w:rPr>
          <w:ins w:id="898" w:author="Shubra Singh" w:date="2022-12-20T20:57:00Z"/>
          <w:sz w:val="28"/>
          <w:szCs w:val="28"/>
        </w:rPr>
      </w:pPr>
    </w:p>
    <w:p w14:paraId="4E656F18" w14:textId="77777777" w:rsidR="00C12ABD" w:rsidRDefault="00C12ABD" w:rsidP="00185F32">
      <w:pPr>
        <w:pStyle w:val="Heading2"/>
        <w:rPr>
          <w:ins w:id="899" w:author="Shubra Singh" w:date="2022-12-20T20:57:00Z"/>
          <w:sz w:val="28"/>
          <w:szCs w:val="28"/>
        </w:rPr>
      </w:pPr>
    </w:p>
    <w:p w14:paraId="7A765196" w14:textId="77777777" w:rsidR="00C12ABD" w:rsidRDefault="00C12ABD" w:rsidP="00185F32">
      <w:pPr>
        <w:pStyle w:val="Heading2"/>
        <w:rPr>
          <w:ins w:id="900" w:author="Shubra Singh" w:date="2022-12-20T20:57:00Z"/>
          <w:sz w:val="28"/>
          <w:szCs w:val="28"/>
        </w:rPr>
      </w:pPr>
    </w:p>
    <w:p w14:paraId="604E5CB3" w14:textId="77777777" w:rsidR="00C12ABD" w:rsidRDefault="00C12ABD" w:rsidP="00185F32">
      <w:pPr>
        <w:pStyle w:val="Heading2"/>
        <w:rPr>
          <w:ins w:id="901" w:author="Shubra Singh" w:date="2022-12-20T20:57:00Z"/>
          <w:sz w:val="28"/>
          <w:szCs w:val="28"/>
        </w:rPr>
      </w:pPr>
    </w:p>
    <w:p w14:paraId="49281233" w14:textId="77777777" w:rsidR="00C12ABD" w:rsidRDefault="00C12ABD" w:rsidP="00185F32">
      <w:pPr>
        <w:pStyle w:val="Heading2"/>
        <w:rPr>
          <w:ins w:id="902" w:author="Shubra Singh" w:date="2022-12-20T20:57:00Z"/>
          <w:sz w:val="28"/>
          <w:szCs w:val="28"/>
        </w:rPr>
      </w:pPr>
    </w:p>
    <w:p w14:paraId="2142E578" w14:textId="4949900F" w:rsidR="0023053E" w:rsidRDefault="0023053E" w:rsidP="0023053E">
      <w:pPr>
        <w:rPr>
          <w:ins w:id="903" w:author="Shubra Singh" w:date="2022-12-21T12:41:00Z"/>
        </w:rPr>
      </w:pPr>
    </w:p>
    <w:p w14:paraId="26287774" w14:textId="77777777" w:rsidR="0023053E" w:rsidRPr="0023053E" w:rsidRDefault="0023053E">
      <w:pPr>
        <w:rPr>
          <w:ins w:id="904" w:author="Shubra Singh" w:date="2022-12-20T20:57:00Z"/>
        </w:rPr>
        <w:pPrChange w:id="905" w:author="Shubra Singh" w:date="2022-12-21T12:41:00Z">
          <w:pPr>
            <w:pStyle w:val="Heading2"/>
          </w:pPr>
        </w:pPrChange>
      </w:pPr>
    </w:p>
    <w:p w14:paraId="0FA3D93E" w14:textId="4CF2B861" w:rsidR="00DF5647" w:rsidRPr="00C76A41" w:rsidRDefault="00F717CC" w:rsidP="00185F32">
      <w:pPr>
        <w:pStyle w:val="Heading2"/>
        <w:rPr>
          <w:sz w:val="28"/>
          <w:szCs w:val="28"/>
        </w:rPr>
      </w:pPr>
      <w:bookmarkStart w:id="906" w:name="_Toc122462327"/>
      <w:r>
        <w:rPr>
          <w:sz w:val="28"/>
          <w:szCs w:val="28"/>
        </w:rPr>
        <w:t>Ch</w:t>
      </w:r>
      <w:r w:rsidR="00E9391E">
        <w:rPr>
          <w:sz w:val="28"/>
          <w:szCs w:val="28"/>
        </w:rPr>
        <w:t xml:space="preserve">apter 5-Let us </w:t>
      </w:r>
      <w:r w:rsidR="00DF5647" w:rsidRPr="00C76A41">
        <w:rPr>
          <w:sz w:val="28"/>
          <w:szCs w:val="28"/>
        </w:rPr>
        <w:t>Verify</w:t>
      </w:r>
      <w:bookmarkEnd w:id="891"/>
      <w:bookmarkEnd w:id="906"/>
    </w:p>
    <w:p w14:paraId="2C03DBE6" w14:textId="77777777" w:rsidR="00FB0858" w:rsidRDefault="00FB0858" w:rsidP="00FB0858">
      <w:pPr>
        <w:pStyle w:val="BodyText"/>
        <w:rPr>
          <w:rFonts w:cstheme="minorHAnsi"/>
        </w:rPr>
      </w:pPr>
      <w:proofErr w:type="spellStart"/>
      <w:r>
        <w:rPr>
          <w:rFonts w:cstheme="minorHAnsi"/>
        </w:rPr>
        <w:t>vThunder</w:t>
      </w:r>
      <w:proofErr w:type="spellEnd"/>
      <w:r>
        <w:rPr>
          <w:rFonts w:cstheme="minorHAnsi"/>
        </w:rPr>
        <w:t xml:space="preserve"> can be access by </w:t>
      </w:r>
      <w:proofErr w:type="spellStart"/>
      <w:r>
        <w:rPr>
          <w:rFonts w:cstheme="minorHAnsi"/>
        </w:rPr>
        <w:t>ssh</w:t>
      </w:r>
      <w:proofErr w:type="spellEnd"/>
      <w:r>
        <w:rPr>
          <w:rFonts w:cstheme="minorHAnsi"/>
        </w:rPr>
        <w:t xml:space="preserve"> to instance or GUI.</w:t>
      </w:r>
    </w:p>
    <w:p w14:paraId="2B17C92B" w14:textId="77777777" w:rsidR="00FB0858" w:rsidRDefault="00FB0858" w:rsidP="00FB0858">
      <w:pPr>
        <w:pStyle w:val="BodyText"/>
        <w:rPr>
          <w:rFonts w:cstheme="minorHAnsi"/>
        </w:rPr>
      </w:pPr>
      <w:r>
        <w:rPr>
          <w:rFonts w:cstheme="minorHAnsi"/>
        </w:rPr>
        <w:t xml:space="preserve">SSH to </w:t>
      </w:r>
      <w:proofErr w:type="spellStart"/>
      <w:r>
        <w:rPr>
          <w:rFonts w:cstheme="minorHAnsi"/>
        </w:rPr>
        <w:t>vThunder</w:t>
      </w:r>
      <w:proofErr w:type="spellEnd"/>
      <w:r>
        <w:rPr>
          <w:rFonts w:cstheme="minorHAnsi"/>
        </w:rPr>
        <w:t xml:space="preserve"> Instance: </w:t>
      </w:r>
    </w:p>
    <w:p w14:paraId="4A8D3C74" w14:textId="77777777" w:rsidR="00FB0858" w:rsidRDefault="00FB0858" w:rsidP="00FB0858">
      <w:pPr>
        <w:pStyle w:val="BodyText"/>
        <w:rPr>
          <w:rFonts w:cstheme="minorHAnsi"/>
        </w:rPr>
      </w:pPr>
      <w:r>
        <w:rPr>
          <w:rFonts w:cstheme="minorHAnsi"/>
        </w:rPr>
        <w:t xml:space="preserve">Open </w:t>
      </w:r>
      <w:proofErr w:type="spellStart"/>
      <w:r>
        <w:rPr>
          <w:rFonts w:cstheme="minorHAnsi"/>
        </w:rPr>
        <w:t>MobaXterm</w:t>
      </w:r>
      <w:proofErr w:type="spellEnd"/>
      <w:r>
        <w:rPr>
          <w:rFonts w:cstheme="minorHAnsi"/>
        </w:rPr>
        <w:t xml:space="preserve"> and connect.</w:t>
      </w:r>
    </w:p>
    <w:p w14:paraId="27551312" w14:textId="77777777" w:rsidR="00FB0858" w:rsidRDefault="00FB0858" w:rsidP="00FB0858">
      <w:pPr>
        <w:pStyle w:val="BodyText"/>
        <w:rPr>
          <w:rFonts w:cstheme="minorHAnsi"/>
        </w:rPr>
      </w:pPr>
      <w:r>
        <w:rPr>
          <w:rFonts w:cstheme="minorHAnsi"/>
        </w:rPr>
        <w:t xml:space="preserve">IP: Get from AWS Console -&gt; </w:t>
      </w:r>
      <w:proofErr w:type="spellStart"/>
      <w:r>
        <w:rPr>
          <w:rFonts w:cstheme="minorHAnsi"/>
        </w:rPr>
        <w:t>Cloudformation</w:t>
      </w:r>
      <w:proofErr w:type="spellEnd"/>
      <w:r>
        <w:rPr>
          <w:rFonts w:cstheme="minorHAnsi"/>
        </w:rPr>
        <w:t xml:space="preserve"> template -&gt; created stack name -&gt; Resources-&gt; </w:t>
      </w:r>
      <w:proofErr w:type="spellStart"/>
      <w:r>
        <w:rPr>
          <w:rFonts w:cstheme="minorHAnsi"/>
        </w:rPr>
        <w:t>vthunder</w:t>
      </w:r>
      <w:proofErr w:type="spellEnd"/>
      <w:r>
        <w:rPr>
          <w:rFonts w:cstheme="minorHAnsi"/>
        </w:rPr>
        <w:t xml:space="preserve">-&gt;public </w:t>
      </w:r>
      <w:proofErr w:type="spellStart"/>
      <w:r>
        <w:rPr>
          <w:rFonts w:cstheme="minorHAnsi"/>
        </w:rPr>
        <w:t>ip</w:t>
      </w:r>
      <w:proofErr w:type="spellEnd"/>
      <w:r>
        <w:rPr>
          <w:rFonts w:cstheme="minorHAnsi"/>
        </w:rPr>
        <w:t>.</w:t>
      </w:r>
    </w:p>
    <w:p w14:paraId="05C966B8" w14:textId="77777777" w:rsidR="00FB0858" w:rsidRDefault="00FB0858" w:rsidP="00FB0858">
      <w:pPr>
        <w:pStyle w:val="BodyText"/>
        <w:rPr>
          <w:rFonts w:cstheme="minorHAnsi"/>
        </w:rPr>
      </w:pPr>
      <w:r>
        <w:rPr>
          <w:rFonts w:cstheme="minorHAnsi"/>
        </w:rPr>
        <w:t>Username [Default]: admin</w:t>
      </w:r>
    </w:p>
    <w:p w14:paraId="1A7657C5" w14:textId="77777777" w:rsidR="00FB0858" w:rsidRDefault="00FB0858" w:rsidP="00FB0858">
      <w:pPr>
        <w:pStyle w:val="BodyText"/>
        <w:rPr>
          <w:rFonts w:cstheme="minorHAnsi"/>
        </w:rPr>
      </w:pPr>
    </w:p>
    <w:p w14:paraId="0155BAD5" w14:textId="77777777" w:rsidR="00736E3B" w:rsidRDefault="00736E3B" w:rsidP="00736E3B">
      <w:pPr>
        <w:pStyle w:val="BodyText"/>
        <w:rPr>
          <w:ins w:id="907" w:author="Shubra Singh" w:date="2022-12-16T15:54:00Z"/>
          <w:rFonts w:cstheme="minorHAnsi"/>
        </w:rPr>
      </w:pPr>
      <w:ins w:id="908" w:author="Shubra Singh" w:date="2022-12-16T15:54:00Z">
        <w:r>
          <w:rPr>
            <w:rFonts w:cstheme="minorHAnsi"/>
          </w:rPr>
          <w:t>After login.</w:t>
        </w:r>
      </w:ins>
    </w:p>
    <w:p w14:paraId="50ED2FCE" w14:textId="77777777" w:rsidR="00736E3B" w:rsidRDefault="00736E3B" w:rsidP="00736E3B">
      <w:pPr>
        <w:pStyle w:val="BodyText"/>
        <w:rPr>
          <w:ins w:id="909" w:author="Shubra Singh" w:date="2022-12-16T15:54:00Z"/>
          <w:rFonts w:cstheme="minorHAnsi"/>
        </w:rPr>
      </w:pPr>
      <w:ins w:id="910" w:author="Shubra Singh" w:date="2022-12-16T15:54:00Z">
        <w:r>
          <w:rPr>
            <w:rFonts w:cstheme="minorHAnsi"/>
          </w:rPr>
          <w:t>Execute Command -&gt; enable</w:t>
        </w:r>
      </w:ins>
    </w:p>
    <w:p w14:paraId="364FD50B" w14:textId="77777777" w:rsidR="00736E3B" w:rsidRDefault="00736E3B" w:rsidP="00736E3B">
      <w:pPr>
        <w:pStyle w:val="BodyText"/>
        <w:rPr>
          <w:ins w:id="911" w:author="Shubra Singh" w:date="2022-12-16T15:54:00Z"/>
          <w:rFonts w:cstheme="minorHAnsi"/>
        </w:rPr>
      </w:pPr>
      <w:ins w:id="912" w:author="Shubra Singh" w:date="2022-12-16T15:54:00Z">
        <w:r>
          <w:rPr>
            <w:rFonts w:cstheme="minorHAnsi"/>
          </w:rPr>
          <w:t>Password -&gt; &lt;just press enter&gt;</w:t>
        </w:r>
      </w:ins>
    </w:p>
    <w:p w14:paraId="2FACD8D2" w14:textId="77777777" w:rsidR="00736E3B" w:rsidRDefault="00736E3B" w:rsidP="00736E3B">
      <w:pPr>
        <w:pStyle w:val="BodyText"/>
        <w:rPr>
          <w:ins w:id="913" w:author="Shubra Singh" w:date="2022-12-16T15:54:00Z"/>
          <w:rFonts w:cstheme="minorHAnsi"/>
        </w:rPr>
      </w:pPr>
      <w:ins w:id="914" w:author="Shubra Singh" w:date="2022-12-16T15:54:00Z">
        <w:r w:rsidRPr="006F2BE0">
          <w:rPr>
            <w:rFonts w:cstheme="minorHAnsi"/>
            <w:noProof/>
          </w:rPr>
          <w:drawing>
            <wp:inline distT="0" distB="0" distL="0" distR="0" wp14:anchorId="4BB14A15" wp14:editId="6B73F2ED">
              <wp:extent cx="2502029" cy="1263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02029" cy="1263715"/>
                      </a:xfrm>
                      <a:prstGeom prst="rect">
                        <a:avLst/>
                      </a:prstGeom>
                    </pic:spPr>
                  </pic:pic>
                </a:graphicData>
              </a:graphic>
            </wp:inline>
          </w:drawing>
        </w:r>
      </w:ins>
    </w:p>
    <w:p w14:paraId="1506B141" w14:textId="77777777" w:rsidR="00736E3B" w:rsidRDefault="00736E3B" w:rsidP="00736E3B">
      <w:pPr>
        <w:pStyle w:val="BodyText"/>
        <w:rPr>
          <w:ins w:id="915" w:author="Shubra Singh" w:date="2022-12-16T15:54:00Z"/>
          <w:rFonts w:cstheme="minorHAnsi"/>
        </w:rPr>
      </w:pPr>
      <w:ins w:id="916" w:author="Shubra Singh" w:date="2022-12-16T15:54:00Z">
        <w:r>
          <w:rPr>
            <w:rFonts w:cstheme="minorHAnsi"/>
          </w:rPr>
          <w:lastRenderedPageBreak/>
          <w:t>Execute Command -&gt; configure</w:t>
        </w:r>
      </w:ins>
    </w:p>
    <w:p w14:paraId="3CCAD099" w14:textId="77777777" w:rsidR="00736E3B" w:rsidRDefault="00736E3B" w:rsidP="00736E3B">
      <w:pPr>
        <w:pStyle w:val="BodyText"/>
        <w:rPr>
          <w:ins w:id="917" w:author="Shubra Singh" w:date="2022-12-16T15:54:00Z"/>
          <w:rFonts w:cstheme="minorHAnsi"/>
        </w:rPr>
      </w:pPr>
      <w:ins w:id="918" w:author="Shubra Singh" w:date="2022-12-16T15:54:00Z">
        <w:r w:rsidRPr="006F2BE0">
          <w:rPr>
            <w:rFonts w:cstheme="minorHAnsi"/>
            <w:noProof/>
          </w:rPr>
          <w:drawing>
            <wp:inline distT="0" distB="0" distL="0" distR="0" wp14:anchorId="5A3B4C22" wp14:editId="2FE48CB1">
              <wp:extent cx="3054507" cy="5778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54507" cy="577880"/>
                      </a:xfrm>
                      <a:prstGeom prst="rect">
                        <a:avLst/>
                      </a:prstGeom>
                    </pic:spPr>
                  </pic:pic>
                </a:graphicData>
              </a:graphic>
            </wp:inline>
          </w:drawing>
        </w:r>
      </w:ins>
    </w:p>
    <w:p w14:paraId="4911D983" w14:textId="40187566" w:rsidR="00FB0858" w:rsidDel="00736E3B" w:rsidRDefault="00FB0858" w:rsidP="00FB0858">
      <w:pPr>
        <w:pStyle w:val="Heading3"/>
        <w:rPr>
          <w:del w:id="919" w:author="Shubra Singh" w:date="2022-12-16T15:54:00Z"/>
          <w:rFonts w:cstheme="minorHAnsi"/>
        </w:rPr>
      </w:pPr>
      <w:del w:id="920" w:author="Shubra Singh" w:date="2022-12-16T15:54:00Z">
        <w:r w:rsidDel="00736E3B">
          <w:rPr>
            <w:rFonts w:cstheme="minorHAnsi"/>
          </w:rPr>
          <w:delText>After login.</w:delText>
        </w:r>
      </w:del>
    </w:p>
    <w:p w14:paraId="4CD2523A" w14:textId="3AE985F6" w:rsidR="00FB0858" w:rsidRPr="005147F0" w:rsidDel="00736E3B" w:rsidRDefault="00FB0858" w:rsidP="00FB0858">
      <w:pPr>
        <w:pStyle w:val="BodyText"/>
        <w:rPr>
          <w:del w:id="921" w:author="Shubra Singh" w:date="2022-12-16T15:54:00Z"/>
          <w:rFonts w:eastAsiaTheme="minorHAnsi" w:cstheme="minorHAnsi"/>
          <w:i/>
          <w:iCs/>
          <w:color w:val="2E74B5" w:themeColor="accent5" w:themeShade="BF"/>
          <w:szCs w:val="28"/>
          <w:shd w:val="clear" w:color="auto" w:fill="FFFFFF"/>
          <w:lang w:val="en-IN"/>
        </w:rPr>
      </w:pPr>
      <w:del w:id="922" w:author="Shubra Singh" w:date="2022-12-16T15:54:00Z">
        <w:r w:rsidDel="00736E3B">
          <w:rPr>
            <w:rFonts w:cstheme="minorHAnsi"/>
          </w:rPr>
          <w:delText xml:space="preserve">Execute Command -&gt; </w:delText>
        </w:r>
        <w:r w:rsidRPr="005147F0" w:rsidDel="00736E3B">
          <w:rPr>
            <w:rFonts w:eastAsiaTheme="minorHAnsi" w:cstheme="minorHAnsi"/>
            <w:i/>
            <w:iCs/>
            <w:color w:val="2E74B5" w:themeColor="accent5" w:themeShade="BF"/>
            <w:szCs w:val="28"/>
            <w:shd w:val="clear" w:color="auto" w:fill="FFFFFF"/>
            <w:lang w:val="en-IN"/>
          </w:rPr>
          <w:delText>enable</w:delText>
        </w:r>
      </w:del>
    </w:p>
    <w:p w14:paraId="3BA95A88" w14:textId="3F127F5C" w:rsidR="00FB0858" w:rsidDel="00736E3B" w:rsidRDefault="00FB0858" w:rsidP="00FB0858">
      <w:pPr>
        <w:pStyle w:val="BodyText"/>
        <w:rPr>
          <w:del w:id="923" w:author="Shubra Singh" w:date="2022-12-16T15:54:00Z"/>
          <w:rFonts w:cstheme="minorHAnsi"/>
        </w:rPr>
      </w:pPr>
      <w:del w:id="924" w:author="Shubra Singh" w:date="2022-12-16T15:54:00Z">
        <w:r w:rsidDel="00736E3B">
          <w:rPr>
            <w:rFonts w:cstheme="minorHAnsi"/>
          </w:rPr>
          <w:delText>Password -&gt; &lt;just press enter&gt;</w:delText>
        </w:r>
      </w:del>
    </w:p>
    <w:p w14:paraId="6B02D69D" w14:textId="6FFBB191" w:rsidR="00FB0858" w:rsidDel="00736E3B" w:rsidRDefault="00FB0858" w:rsidP="00FB0858">
      <w:pPr>
        <w:pStyle w:val="BodyText"/>
        <w:rPr>
          <w:del w:id="925" w:author="Shubra Singh" w:date="2022-12-16T15:54:00Z"/>
          <w:rFonts w:cstheme="minorHAnsi"/>
        </w:rPr>
      </w:pPr>
      <w:del w:id="926" w:author="Shubra Singh" w:date="2022-12-16T15:54:00Z">
        <w:r w:rsidRPr="006C6062" w:rsidDel="00736E3B">
          <w:rPr>
            <w:rFonts w:cstheme="minorHAnsi"/>
            <w:noProof/>
          </w:rPr>
          <w:drawing>
            <wp:inline distT="0" distB="0" distL="0" distR="0" wp14:anchorId="1EBE7154" wp14:editId="01AC9EFD">
              <wp:extent cx="2425652" cy="101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34306" cy="1019625"/>
                      </a:xfrm>
                      <a:prstGeom prst="rect">
                        <a:avLst/>
                      </a:prstGeom>
                    </pic:spPr>
                  </pic:pic>
                </a:graphicData>
              </a:graphic>
            </wp:inline>
          </w:drawing>
        </w:r>
      </w:del>
    </w:p>
    <w:p w14:paraId="66F0429D" w14:textId="2E3B418D" w:rsidR="00FB0858" w:rsidDel="00736E3B" w:rsidRDefault="00FB0858" w:rsidP="00FB0858">
      <w:pPr>
        <w:pStyle w:val="BodyText"/>
        <w:rPr>
          <w:del w:id="927" w:author="Shubra Singh" w:date="2022-12-16T15:54:00Z"/>
          <w:rFonts w:cstheme="minorHAnsi"/>
        </w:rPr>
      </w:pPr>
      <w:del w:id="928" w:author="Shubra Singh" w:date="2022-12-16T15:54:00Z">
        <w:r w:rsidDel="00736E3B">
          <w:rPr>
            <w:rFonts w:cstheme="minorHAnsi"/>
          </w:rPr>
          <w:delText xml:space="preserve">Execute Command -&gt; </w:delText>
        </w:r>
        <w:r w:rsidRPr="002333F3" w:rsidDel="00736E3B">
          <w:rPr>
            <w:rFonts w:eastAsiaTheme="minorHAnsi" w:cstheme="minorHAnsi"/>
            <w:i/>
            <w:iCs/>
            <w:color w:val="2E74B5" w:themeColor="accent5" w:themeShade="BF"/>
            <w:szCs w:val="28"/>
            <w:shd w:val="clear" w:color="auto" w:fill="FFFFFF"/>
            <w:lang w:val="en-IN"/>
          </w:rPr>
          <w:delText>configure</w:delText>
        </w:r>
      </w:del>
    </w:p>
    <w:p w14:paraId="517B7898" w14:textId="5608F102" w:rsidR="00FB0858" w:rsidDel="00736E3B" w:rsidRDefault="00FB0858" w:rsidP="00FB0858">
      <w:pPr>
        <w:pStyle w:val="BodyText"/>
        <w:rPr>
          <w:del w:id="929" w:author="Shubra Singh" w:date="2022-12-16T15:54:00Z"/>
          <w:rFonts w:cstheme="minorHAnsi"/>
        </w:rPr>
      </w:pPr>
      <w:del w:id="930" w:author="Shubra Singh" w:date="2022-12-16T15:54:00Z">
        <w:r w:rsidRPr="001C7A20" w:rsidDel="00736E3B">
          <w:rPr>
            <w:rFonts w:cstheme="minorHAnsi"/>
            <w:noProof/>
          </w:rPr>
          <w:drawing>
            <wp:inline distT="0" distB="0" distL="0" distR="0" wp14:anchorId="41936FC8" wp14:editId="77BE6604">
              <wp:extent cx="2692400" cy="40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92539" cy="406421"/>
                      </a:xfrm>
                      <a:prstGeom prst="rect">
                        <a:avLst/>
                      </a:prstGeom>
                    </pic:spPr>
                  </pic:pic>
                </a:graphicData>
              </a:graphic>
            </wp:inline>
          </w:drawing>
        </w:r>
      </w:del>
    </w:p>
    <w:p w14:paraId="08CE46B3" w14:textId="77777777" w:rsidR="00FB0858" w:rsidRDefault="00FB0858" w:rsidP="00FB0858">
      <w:pPr>
        <w:pStyle w:val="Heading3"/>
      </w:pPr>
      <w:bookmarkStart w:id="931" w:name="_Toc113879307"/>
      <w:bookmarkStart w:id="932" w:name="_Toc113879557"/>
      <w:bookmarkStart w:id="933" w:name="_Toc119087876"/>
      <w:bookmarkStart w:id="934" w:name="_Toc122462328"/>
      <w:proofErr w:type="spellStart"/>
      <w:r>
        <w:t>Slb</w:t>
      </w:r>
      <w:proofErr w:type="spellEnd"/>
      <w:r>
        <w:t xml:space="preserve"> verification</w:t>
      </w:r>
      <w:bookmarkEnd w:id="931"/>
      <w:bookmarkEnd w:id="932"/>
      <w:bookmarkEnd w:id="933"/>
      <w:bookmarkEnd w:id="934"/>
    </w:p>
    <w:p w14:paraId="6C7AEE95" w14:textId="67BC566D" w:rsidR="00FB0858" w:rsidRDefault="00FB0858" w:rsidP="00FB0858">
      <w:pPr>
        <w:pStyle w:val="BodyText"/>
        <w:rPr>
          <w:rFonts w:eastAsiaTheme="minorHAnsi" w:cstheme="minorHAnsi"/>
          <w:i/>
          <w:iCs/>
          <w:color w:val="2E74B5" w:themeColor="accent5" w:themeShade="BF"/>
          <w:szCs w:val="28"/>
          <w:shd w:val="clear" w:color="auto" w:fill="FFFFFF"/>
          <w:lang w:val="en-IN"/>
        </w:rPr>
      </w:pPr>
      <w:r>
        <w:rPr>
          <w:rFonts w:cstheme="minorHAnsi"/>
        </w:rPr>
        <w:t xml:space="preserve">Execute Command -&gt; </w:t>
      </w:r>
      <w:r w:rsidRPr="002333F3">
        <w:rPr>
          <w:rFonts w:eastAsiaTheme="minorHAnsi" w:cstheme="minorHAnsi"/>
          <w:i/>
          <w:iCs/>
          <w:color w:val="2E74B5" w:themeColor="accent5" w:themeShade="BF"/>
          <w:szCs w:val="28"/>
          <w:shd w:val="clear" w:color="auto" w:fill="FFFFFF"/>
          <w:lang w:val="en-IN"/>
        </w:rPr>
        <w:t>show running</w:t>
      </w:r>
      <w:r w:rsidR="00166923">
        <w:rPr>
          <w:rFonts w:eastAsiaTheme="minorHAnsi" w:cstheme="minorHAnsi"/>
          <w:i/>
          <w:iCs/>
          <w:color w:val="2E74B5" w:themeColor="accent5" w:themeShade="BF"/>
          <w:szCs w:val="28"/>
          <w:shd w:val="clear" w:color="auto" w:fill="FFFFFF"/>
          <w:lang w:val="en-IN"/>
        </w:rPr>
        <w:t>-</w:t>
      </w:r>
      <w:r w:rsidRPr="002333F3">
        <w:rPr>
          <w:rFonts w:eastAsiaTheme="minorHAnsi" w:cstheme="minorHAnsi"/>
          <w:i/>
          <w:iCs/>
          <w:color w:val="2E74B5" w:themeColor="accent5" w:themeShade="BF"/>
          <w:szCs w:val="28"/>
          <w:shd w:val="clear" w:color="auto" w:fill="FFFFFF"/>
          <w:lang w:val="en-IN"/>
        </w:rPr>
        <w:t>config</w:t>
      </w:r>
    </w:p>
    <w:p w14:paraId="69BFB05B" w14:textId="6C46A43D" w:rsidR="00F717CC" w:rsidRDefault="00F717CC" w:rsidP="00F717CC">
      <w:pPr>
        <w:pStyle w:val="BodyText"/>
        <w:rPr>
          <w:rFonts w:eastAsiaTheme="minorHAnsi" w:cstheme="minorHAnsi"/>
          <w:i/>
          <w:iCs/>
          <w:color w:val="2E74B5" w:themeColor="accent5" w:themeShade="BF"/>
          <w:szCs w:val="28"/>
          <w:shd w:val="clear" w:color="auto" w:fill="FFFFFF"/>
          <w:lang w:val="en-IN"/>
        </w:rPr>
      </w:pPr>
      <w:r>
        <w:rPr>
          <w:rFonts w:eastAsiaTheme="minorHAnsi" w:cstheme="minorHAnsi"/>
          <w:i/>
          <w:iCs/>
          <w:color w:val="2E74B5" w:themeColor="accent5" w:themeShade="BF"/>
          <w:szCs w:val="28"/>
          <w:shd w:val="clear" w:color="auto" w:fill="FFFFFF"/>
          <w:lang w:val="en-IN"/>
        </w:rPr>
        <w:t>{stack name}</w:t>
      </w:r>
      <w:r w:rsidR="00BA679D">
        <w:rPr>
          <w:rFonts w:eastAsiaTheme="minorHAnsi" w:cstheme="minorHAnsi"/>
          <w:i/>
          <w:iCs/>
          <w:color w:val="2E74B5" w:themeColor="accent5" w:themeShade="BF"/>
          <w:szCs w:val="28"/>
          <w:shd w:val="clear" w:color="auto" w:fill="FFFFFF"/>
          <w:lang w:val="en-IN"/>
        </w:rPr>
        <w:t xml:space="preserve"> </w:t>
      </w:r>
      <w:r>
        <w:rPr>
          <w:rFonts w:eastAsiaTheme="minorHAnsi" w:cstheme="minorHAnsi"/>
          <w:i/>
          <w:iCs/>
          <w:color w:val="2E74B5" w:themeColor="accent5" w:themeShade="BF"/>
          <w:szCs w:val="28"/>
          <w:shd w:val="clear" w:color="auto" w:fill="FFFFFF"/>
          <w:lang w:val="en-IN"/>
        </w:rPr>
        <w:t>-inst-1</w:t>
      </w:r>
    </w:p>
    <w:p w14:paraId="326615DF" w14:textId="794DD32E" w:rsidR="00FB0858" w:rsidDel="001D5882" w:rsidRDefault="00E5055A" w:rsidP="00FB0858">
      <w:pPr>
        <w:pStyle w:val="BodyText"/>
        <w:rPr>
          <w:del w:id="935" w:author="Shubra Singh" w:date="2022-12-16T11:30:00Z"/>
          <w:rFonts w:eastAsiaTheme="minorHAnsi" w:cstheme="minorHAnsi"/>
          <w:i/>
          <w:iCs/>
          <w:color w:val="2E74B5" w:themeColor="accent5" w:themeShade="BF"/>
          <w:szCs w:val="28"/>
          <w:shd w:val="clear" w:color="auto" w:fill="FFFFFF"/>
          <w:lang w:val="en-IN"/>
        </w:rPr>
      </w:pPr>
      <w:r w:rsidRPr="006A4A4D">
        <w:rPr>
          <w:rFonts w:cstheme="minorHAnsi"/>
          <w:i/>
          <w:iCs/>
          <w:noProof/>
          <w:color w:val="2E74B5" w:themeColor="accent5" w:themeShade="BF"/>
          <w:szCs w:val="28"/>
          <w:shd w:val="clear" w:color="auto" w:fill="FFFFFF"/>
        </w:rPr>
        <w:drawing>
          <wp:inline distT="0" distB="0" distL="0" distR="0" wp14:anchorId="39AB8FCF" wp14:editId="2FB52044">
            <wp:extent cx="2888055" cy="3100547"/>
            <wp:effectExtent l="0" t="0" r="762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04865" cy="3118594"/>
                    </a:xfrm>
                    <a:prstGeom prst="rect">
                      <a:avLst/>
                    </a:prstGeom>
                  </pic:spPr>
                </pic:pic>
              </a:graphicData>
            </a:graphic>
          </wp:inline>
        </w:drawing>
      </w:r>
    </w:p>
    <w:p w14:paraId="55715EC5" w14:textId="77777777" w:rsidR="0080101C" w:rsidDel="001D5882" w:rsidRDefault="0080101C" w:rsidP="00FB0858">
      <w:pPr>
        <w:pStyle w:val="BodyText"/>
        <w:rPr>
          <w:del w:id="936" w:author="Shubra Singh" w:date="2022-12-16T11:30:00Z"/>
          <w:rFonts w:eastAsiaTheme="minorHAnsi" w:cstheme="minorHAnsi"/>
          <w:i/>
          <w:iCs/>
          <w:color w:val="2E74B5" w:themeColor="accent5" w:themeShade="BF"/>
          <w:szCs w:val="28"/>
          <w:shd w:val="clear" w:color="auto" w:fill="FFFFFF"/>
          <w:lang w:val="en-IN"/>
        </w:rPr>
      </w:pPr>
    </w:p>
    <w:p w14:paraId="270A10F4" w14:textId="085CE977" w:rsidR="0080101C" w:rsidRDefault="00F717CC" w:rsidP="0080101C">
      <w:pPr>
        <w:pStyle w:val="BodyText"/>
        <w:rPr>
          <w:rFonts w:eastAsiaTheme="minorHAnsi" w:cstheme="minorHAnsi"/>
          <w:i/>
          <w:iCs/>
          <w:color w:val="2E74B5" w:themeColor="accent5" w:themeShade="BF"/>
          <w:szCs w:val="28"/>
          <w:shd w:val="clear" w:color="auto" w:fill="FFFFFF"/>
          <w:lang w:val="en-IN"/>
        </w:rPr>
      </w:pPr>
      <w:del w:id="937" w:author="Shubra Singh" w:date="2022-12-16T11:30:00Z">
        <w:r w:rsidDel="001D5882">
          <w:rPr>
            <w:rFonts w:eastAsiaTheme="minorHAnsi" w:cstheme="minorHAnsi"/>
            <w:i/>
            <w:iCs/>
            <w:color w:val="2E74B5" w:themeColor="accent5" w:themeShade="BF"/>
            <w:szCs w:val="28"/>
            <w:shd w:val="clear" w:color="auto" w:fill="FFFFFF"/>
            <w:lang w:val="en-IN"/>
          </w:rPr>
          <w:delText>{</w:delText>
        </w:r>
        <w:r w:rsidR="0080101C" w:rsidDel="001D5882">
          <w:rPr>
            <w:rFonts w:eastAsiaTheme="minorHAnsi" w:cstheme="minorHAnsi"/>
            <w:i/>
            <w:iCs/>
            <w:color w:val="2E74B5" w:themeColor="accent5" w:themeShade="BF"/>
            <w:szCs w:val="28"/>
            <w:shd w:val="clear" w:color="auto" w:fill="FFFFFF"/>
            <w:lang w:val="en-IN"/>
          </w:rPr>
          <w:delText>stack name</w:delText>
        </w:r>
        <w:r w:rsidDel="001D5882">
          <w:rPr>
            <w:rFonts w:eastAsiaTheme="minorHAnsi" w:cstheme="minorHAnsi"/>
            <w:i/>
            <w:iCs/>
            <w:color w:val="2E74B5" w:themeColor="accent5" w:themeShade="BF"/>
            <w:szCs w:val="28"/>
            <w:shd w:val="clear" w:color="auto" w:fill="FFFFFF"/>
            <w:lang w:val="en-IN"/>
          </w:rPr>
          <w:delText>}</w:delText>
        </w:r>
        <w:r w:rsidR="00BA679D" w:rsidDel="001D5882">
          <w:rPr>
            <w:rFonts w:eastAsiaTheme="minorHAnsi" w:cstheme="minorHAnsi"/>
            <w:i/>
            <w:iCs/>
            <w:color w:val="2E74B5" w:themeColor="accent5" w:themeShade="BF"/>
            <w:szCs w:val="28"/>
            <w:shd w:val="clear" w:color="auto" w:fill="FFFFFF"/>
            <w:lang w:val="en-IN"/>
          </w:rPr>
          <w:delText xml:space="preserve"> </w:delText>
        </w:r>
        <w:r w:rsidR="0080101C" w:rsidDel="001D5882">
          <w:rPr>
            <w:rFonts w:eastAsiaTheme="minorHAnsi" w:cstheme="minorHAnsi"/>
            <w:i/>
            <w:iCs/>
            <w:color w:val="2E74B5" w:themeColor="accent5" w:themeShade="BF"/>
            <w:szCs w:val="28"/>
            <w:shd w:val="clear" w:color="auto" w:fill="FFFFFF"/>
            <w:lang w:val="en-IN"/>
          </w:rPr>
          <w:delText>-inst-2</w:delText>
        </w:r>
      </w:del>
    </w:p>
    <w:p w14:paraId="61A848FA" w14:textId="45F7BCDA" w:rsidR="00FB3B09" w:rsidDel="001D5882" w:rsidRDefault="00FB3B09" w:rsidP="0080101C">
      <w:pPr>
        <w:pStyle w:val="BodyText"/>
        <w:rPr>
          <w:del w:id="938" w:author="Shubra Singh" w:date="2022-12-16T11:30:00Z"/>
          <w:rFonts w:eastAsiaTheme="minorHAnsi" w:cstheme="minorHAnsi"/>
          <w:i/>
          <w:iCs/>
          <w:color w:val="2E74B5" w:themeColor="accent5" w:themeShade="BF"/>
          <w:szCs w:val="28"/>
          <w:shd w:val="clear" w:color="auto" w:fill="FFFFFF"/>
          <w:lang w:val="en-IN"/>
        </w:rPr>
      </w:pPr>
    </w:p>
    <w:p w14:paraId="7459C6C0" w14:textId="4C14CCE0" w:rsidR="00FB0858" w:rsidRPr="00E9391E" w:rsidDel="001D5882" w:rsidRDefault="00E5055A" w:rsidP="00E9391E">
      <w:pPr>
        <w:pStyle w:val="BodyText"/>
        <w:rPr>
          <w:del w:id="939" w:author="Shubra Singh" w:date="2022-12-16T11:30:00Z"/>
          <w:rFonts w:eastAsiaTheme="minorHAnsi" w:cstheme="minorHAnsi"/>
          <w:i/>
          <w:iCs/>
          <w:color w:val="2E74B5" w:themeColor="accent5" w:themeShade="BF"/>
          <w:szCs w:val="28"/>
          <w:shd w:val="clear" w:color="auto" w:fill="FFFFFF"/>
          <w:lang w:val="en-IN"/>
        </w:rPr>
      </w:pPr>
      <w:del w:id="940" w:author="Shubra Singh" w:date="2022-12-16T11:30:00Z">
        <w:r w:rsidRPr="006A4A4D" w:rsidDel="001D5882">
          <w:rPr>
            <w:rFonts w:cstheme="minorHAnsi"/>
            <w:i/>
            <w:iCs/>
            <w:noProof/>
            <w:color w:val="2E74B5" w:themeColor="accent5" w:themeShade="BF"/>
            <w:szCs w:val="28"/>
            <w:shd w:val="clear" w:color="auto" w:fill="FFFFFF"/>
          </w:rPr>
          <w:drawing>
            <wp:inline distT="0" distB="0" distL="0" distR="0" wp14:anchorId="1A49FCC3" wp14:editId="34B7B1D4">
              <wp:extent cx="3873699" cy="422931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73699" cy="4229317"/>
                      </a:xfrm>
                      <a:prstGeom prst="rect">
                        <a:avLst/>
                      </a:prstGeom>
                    </pic:spPr>
                  </pic:pic>
                </a:graphicData>
              </a:graphic>
            </wp:inline>
          </w:drawing>
        </w:r>
      </w:del>
    </w:p>
    <w:p w14:paraId="332AB707" w14:textId="77777777" w:rsidR="00FB0858" w:rsidRDefault="00FB0858" w:rsidP="00FB0858">
      <w:pPr>
        <w:pStyle w:val="Heading3"/>
      </w:pPr>
      <w:bookmarkStart w:id="941" w:name="_Toc113879308"/>
      <w:bookmarkStart w:id="942" w:name="_Toc113879558"/>
      <w:bookmarkStart w:id="943" w:name="_Toc119087877"/>
      <w:bookmarkStart w:id="944" w:name="_Toc122462329"/>
      <w:r>
        <w:t>SSL verification</w:t>
      </w:r>
      <w:bookmarkEnd w:id="941"/>
      <w:bookmarkEnd w:id="942"/>
      <w:bookmarkEnd w:id="943"/>
      <w:bookmarkEnd w:id="944"/>
    </w:p>
    <w:p w14:paraId="08BC4404" w14:textId="77777777" w:rsidR="00FB0858" w:rsidRPr="002333F3" w:rsidRDefault="00FB0858" w:rsidP="00FB0858">
      <w:pPr>
        <w:pStyle w:val="BodyText"/>
        <w:rPr>
          <w:rFonts w:eastAsiaTheme="minorHAnsi" w:cstheme="minorHAnsi"/>
          <w:i/>
          <w:iCs/>
          <w:color w:val="2E74B5" w:themeColor="accent5" w:themeShade="BF"/>
          <w:szCs w:val="28"/>
          <w:shd w:val="clear" w:color="auto" w:fill="FFFFFF"/>
          <w:lang w:val="en-IN"/>
        </w:rPr>
      </w:pPr>
      <w:r>
        <w:rPr>
          <w:rFonts w:cstheme="minorHAnsi"/>
        </w:rPr>
        <w:t xml:space="preserve">Execute Command -&gt; </w:t>
      </w:r>
      <w:r w:rsidRPr="002333F3">
        <w:rPr>
          <w:rFonts w:eastAsiaTheme="minorHAnsi" w:cstheme="minorHAnsi"/>
          <w:i/>
          <w:iCs/>
          <w:color w:val="2E74B5" w:themeColor="accent5" w:themeShade="BF"/>
          <w:szCs w:val="28"/>
          <w:shd w:val="clear" w:color="auto" w:fill="FFFFFF"/>
          <w:lang w:val="en-IN"/>
        </w:rPr>
        <w:t xml:space="preserve">show </w:t>
      </w:r>
      <w:proofErr w:type="spellStart"/>
      <w:r w:rsidRPr="002333F3">
        <w:rPr>
          <w:rFonts w:eastAsiaTheme="minorHAnsi" w:cstheme="minorHAnsi"/>
          <w:i/>
          <w:iCs/>
          <w:color w:val="2E74B5" w:themeColor="accent5" w:themeShade="BF"/>
          <w:szCs w:val="28"/>
          <w:shd w:val="clear" w:color="auto" w:fill="FFFFFF"/>
          <w:lang w:val="en-IN"/>
        </w:rPr>
        <w:t>pki</w:t>
      </w:r>
      <w:proofErr w:type="spellEnd"/>
      <w:r w:rsidRPr="002333F3">
        <w:rPr>
          <w:rFonts w:eastAsiaTheme="minorHAnsi" w:cstheme="minorHAnsi"/>
          <w:i/>
          <w:iCs/>
          <w:color w:val="2E74B5" w:themeColor="accent5" w:themeShade="BF"/>
          <w:szCs w:val="28"/>
          <w:shd w:val="clear" w:color="auto" w:fill="FFFFFF"/>
          <w:lang w:val="en-IN"/>
        </w:rPr>
        <w:t xml:space="preserve"> cert</w:t>
      </w:r>
    </w:p>
    <w:p w14:paraId="7BEE37AD" w14:textId="38516DEA" w:rsidR="00FB0858" w:rsidRDefault="00FB0858" w:rsidP="00FB0858">
      <w:r w:rsidRPr="006A2AAF">
        <w:rPr>
          <w:noProof/>
        </w:rPr>
        <w:drawing>
          <wp:inline distT="0" distB="0" distL="0" distR="0" wp14:anchorId="1A17B176" wp14:editId="19FFBA5C">
            <wp:extent cx="5731510" cy="815340"/>
            <wp:effectExtent l="0" t="0" r="254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815340"/>
                    </a:xfrm>
                    <a:prstGeom prst="rect">
                      <a:avLst/>
                    </a:prstGeom>
                  </pic:spPr>
                </pic:pic>
              </a:graphicData>
            </a:graphic>
          </wp:inline>
        </w:drawing>
      </w:r>
    </w:p>
    <w:p w14:paraId="7CDAE307" w14:textId="77777777" w:rsidR="00FB0858" w:rsidRDefault="00FB0858" w:rsidP="00FB0858">
      <w:pPr>
        <w:pStyle w:val="Heading3"/>
      </w:pPr>
      <w:bookmarkStart w:id="945" w:name="_Toc113879559"/>
      <w:bookmarkStart w:id="946" w:name="_Toc119087878"/>
      <w:bookmarkStart w:id="947" w:name="_Toc122462330"/>
      <w:r>
        <w:t>HA verification</w:t>
      </w:r>
      <w:bookmarkEnd w:id="945"/>
      <w:bookmarkEnd w:id="946"/>
      <w:bookmarkEnd w:id="947"/>
    </w:p>
    <w:p w14:paraId="281E82BE" w14:textId="77777777" w:rsidR="00E5055A" w:rsidRPr="002333F3" w:rsidRDefault="00E5055A" w:rsidP="00E5055A">
      <w:pPr>
        <w:pStyle w:val="BodyText"/>
        <w:rPr>
          <w:rFonts w:cstheme="minorHAnsi"/>
          <w:i/>
          <w:iCs/>
          <w:color w:val="2F5496" w:themeColor="accent1" w:themeShade="BF"/>
        </w:rPr>
      </w:pPr>
      <w:r>
        <w:rPr>
          <w:rFonts w:cstheme="minorHAnsi"/>
        </w:rPr>
        <w:t xml:space="preserve">Execute Command -&gt; </w:t>
      </w:r>
      <w:r w:rsidRPr="002333F3">
        <w:rPr>
          <w:rFonts w:eastAsiaTheme="minorHAnsi" w:cstheme="minorHAnsi"/>
          <w:i/>
          <w:iCs/>
          <w:color w:val="2E74B5" w:themeColor="accent5" w:themeShade="BF"/>
          <w:szCs w:val="28"/>
          <w:shd w:val="clear" w:color="auto" w:fill="FFFFFF"/>
          <w:lang w:val="en-IN"/>
        </w:rPr>
        <w:t>show running</w:t>
      </w:r>
      <w:r>
        <w:rPr>
          <w:rFonts w:eastAsiaTheme="minorHAnsi" w:cstheme="minorHAnsi"/>
          <w:i/>
          <w:iCs/>
          <w:color w:val="2E74B5" w:themeColor="accent5" w:themeShade="BF"/>
          <w:szCs w:val="28"/>
          <w:shd w:val="clear" w:color="auto" w:fill="FFFFFF"/>
          <w:lang w:val="en-IN"/>
        </w:rPr>
        <w:t>-</w:t>
      </w:r>
      <w:r w:rsidRPr="002333F3">
        <w:rPr>
          <w:rFonts w:eastAsiaTheme="minorHAnsi" w:cstheme="minorHAnsi"/>
          <w:i/>
          <w:iCs/>
          <w:color w:val="2E74B5" w:themeColor="accent5" w:themeShade="BF"/>
          <w:szCs w:val="28"/>
          <w:shd w:val="clear" w:color="auto" w:fill="FFFFFF"/>
          <w:lang w:val="en-IN"/>
        </w:rPr>
        <w:t>config</w:t>
      </w:r>
    </w:p>
    <w:p w14:paraId="358A812D" w14:textId="77777777" w:rsidR="00E5055A" w:rsidRDefault="00E5055A" w:rsidP="00E5055A">
      <w:pPr>
        <w:pStyle w:val="BodyText"/>
        <w:rPr>
          <w:rFonts w:eastAsiaTheme="minorHAnsi" w:cstheme="minorHAnsi"/>
          <w:i/>
          <w:iCs/>
          <w:color w:val="2E74B5" w:themeColor="accent5" w:themeShade="BF"/>
          <w:szCs w:val="28"/>
          <w:shd w:val="clear" w:color="auto" w:fill="FFFFFF"/>
          <w:lang w:val="en-IN"/>
        </w:rPr>
      </w:pPr>
      <w:proofErr w:type="spellStart"/>
      <w:r>
        <w:rPr>
          <w:rFonts w:eastAsiaTheme="minorHAnsi" w:cstheme="minorHAnsi"/>
          <w:i/>
          <w:iCs/>
          <w:color w:val="2E74B5" w:themeColor="accent5" w:themeShade="BF"/>
          <w:szCs w:val="28"/>
          <w:shd w:val="clear" w:color="auto" w:fill="FFFFFF"/>
          <w:lang w:val="en-IN"/>
        </w:rPr>
        <w:t>vThunder</w:t>
      </w:r>
      <w:proofErr w:type="spellEnd"/>
      <w:r>
        <w:rPr>
          <w:rFonts w:eastAsiaTheme="minorHAnsi" w:cstheme="minorHAnsi"/>
          <w:i/>
          <w:iCs/>
          <w:color w:val="2E74B5" w:themeColor="accent5" w:themeShade="BF"/>
          <w:szCs w:val="28"/>
          <w:shd w:val="clear" w:color="auto" w:fill="FFFFFF"/>
          <w:lang w:val="en-IN"/>
        </w:rPr>
        <w:t xml:space="preserve"> 1(stack name-inst-1)</w:t>
      </w:r>
    </w:p>
    <w:p w14:paraId="1D8A6022" w14:textId="77777777" w:rsidR="00E5055A" w:rsidRDefault="00E5055A" w:rsidP="00E5055A">
      <w:pPr>
        <w:pStyle w:val="BodyText"/>
        <w:rPr>
          <w:rFonts w:eastAsiaTheme="minorHAnsi" w:cstheme="minorHAnsi"/>
          <w:i/>
          <w:iCs/>
          <w:color w:val="2E74B5" w:themeColor="accent5" w:themeShade="BF"/>
          <w:szCs w:val="28"/>
          <w:shd w:val="clear" w:color="auto" w:fill="FFFFFF"/>
          <w:lang w:val="en-IN"/>
        </w:rPr>
      </w:pPr>
      <w:r w:rsidRPr="006A4A4D">
        <w:rPr>
          <w:rFonts w:eastAsiaTheme="minorHAnsi" w:cstheme="minorHAnsi"/>
          <w:i/>
          <w:iCs/>
          <w:noProof/>
          <w:color w:val="2E74B5" w:themeColor="accent5" w:themeShade="BF"/>
          <w:szCs w:val="28"/>
          <w:shd w:val="clear" w:color="auto" w:fill="FFFFFF"/>
          <w:lang w:val="en-IN"/>
        </w:rPr>
        <w:drawing>
          <wp:inline distT="0" distB="0" distL="0" distR="0" wp14:anchorId="15B88E9C" wp14:editId="6443AAD2">
            <wp:extent cx="2654436" cy="151137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4436" cy="1511378"/>
                    </a:xfrm>
                    <a:prstGeom prst="rect">
                      <a:avLst/>
                    </a:prstGeom>
                  </pic:spPr>
                </pic:pic>
              </a:graphicData>
            </a:graphic>
          </wp:inline>
        </w:drawing>
      </w:r>
    </w:p>
    <w:p w14:paraId="1394C44A" w14:textId="16E97ACF" w:rsidR="00E5055A" w:rsidRDefault="00E5055A" w:rsidP="00E5055A">
      <w:pPr>
        <w:pStyle w:val="BodyText"/>
        <w:rPr>
          <w:rFonts w:eastAsiaTheme="minorHAnsi" w:cstheme="minorHAnsi"/>
          <w:i/>
          <w:iCs/>
          <w:color w:val="2E74B5" w:themeColor="accent5" w:themeShade="BF"/>
          <w:szCs w:val="28"/>
          <w:shd w:val="clear" w:color="auto" w:fill="FFFFFF"/>
          <w:lang w:val="en-IN"/>
        </w:rPr>
      </w:pPr>
      <w:r w:rsidRPr="006A4A4D">
        <w:rPr>
          <w:rFonts w:eastAsiaTheme="minorHAnsi" w:cstheme="minorHAnsi"/>
          <w:i/>
          <w:iCs/>
          <w:noProof/>
          <w:color w:val="2E74B5" w:themeColor="accent5" w:themeShade="BF"/>
          <w:szCs w:val="28"/>
          <w:shd w:val="clear" w:color="auto" w:fill="FFFFFF"/>
          <w:lang w:val="en-IN"/>
        </w:rPr>
        <w:lastRenderedPageBreak/>
        <w:drawing>
          <wp:inline distT="0" distB="0" distL="0" distR="0" wp14:anchorId="12FD2451" wp14:editId="1466EBBB">
            <wp:extent cx="3029106" cy="170188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9106" cy="1701887"/>
                    </a:xfrm>
                    <a:prstGeom prst="rect">
                      <a:avLst/>
                    </a:prstGeom>
                  </pic:spPr>
                </pic:pic>
              </a:graphicData>
            </a:graphic>
          </wp:inline>
        </w:drawing>
      </w:r>
    </w:p>
    <w:p w14:paraId="4D3AFC8F" w14:textId="77777777" w:rsidR="00E5055A" w:rsidRPr="006A2A02" w:rsidRDefault="00E5055A" w:rsidP="00E5055A">
      <w:pPr>
        <w:pStyle w:val="BodyText"/>
        <w:rPr>
          <w:rFonts w:eastAsiaTheme="minorHAnsi" w:cstheme="minorHAnsi"/>
          <w:i/>
          <w:iCs/>
          <w:color w:val="2E74B5" w:themeColor="accent5" w:themeShade="BF"/>
          <w:szCs w:val="28"/>
          <w:shd w:val="clear" w:color="auto" w:fill="FFFFFF"/>
          <w:lang w:val="en-IN"/>
        </w:rPr>
      </w:pPr>
      <w:proofErr w:type="spellStart"/>
      <w:r>
        <w:rPr>
          <w:rFonts w:eastAsiaTheme="minorHAnsi" w:cstheme="minorHAnsi"/>
          <w:i/>
          <w:iCs/>
          <w:color w:val="2E74B5" w:themeColor="accent5" w:themeShade="BF"/>
          <w:szCs w:val="28"/>
          <w:shd w:val="clear" w:color="auto" w:fill="FFFFFF"/>
          <w:lang w:val="en-IN"/>
        </w:rPr>
        <w:t>vThunder</w:t>
      </w:r>
      <w:proofErr w:type="spellEnd"/>
      <w:r>
        <w:rPr>
          <w:rFonts w:eastAsiaTheme="minorHAnsi" w:cstheme="minorHAnsi"/>
          <w:i/>
          <w:iCs/>
          <w:color w:val="2E74B5" w:themeColor="accent5" w:themeShade="BF"/>
          <w:szCs w:val="28"/>
          <w:shd w:val="clear" w:color="auto" w:fill="FFFFFF"/>
          <w:lang w:val="en-IN"/>
        </w:rPr>
        <w:t xml:space="preserve"> 2(stack name-inst-2)</w:t>
      </w:r>
    </w:p>
    <w:p w14:paraId="6AF7E432" w14:textId="77777777" w:rsidR="00E5055A" w:rsidRDefault="00E5055A" w:rsidP="00E5055A">
      <w:r w:rsidRPr="006A4A4D">
        <w:rPr>
          <w:noProof/>
        </w:rPr>
        <w:drawing>
          <wp:inline distT="0" distB="0" distL="0" distR="0" wp14:anchorId="4B6E102B" wp14:editId="586F140B">
            <wp:extent cx="2521080" cy="14669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1080" cy="1466925"/>
                    </a:xfrm>
                    <a:prstGeom prst="rect">
                      <a:avLst/>
                    </a:prstGeom>
                  </pic:spPr>
                </pic:pic>
              </a:graphicData>
            </a:graphic>
          </wp:inline>
        </w:drawing>
      </w:r>
    </w:p>
    <w:p w14:paraId="22A3FDA8" w14:textId="150BE632" w:rsidR="00E9391E" w:rsidRDefault="00E5055A" w:rsidP="00FB0858">
      <w:r w:rsidRPr="006A4A4D">
        <w:rPr>
          <w:noProof/>
        </w:rPr>
        <w:drawing>
          <wp:inline distT="0" distB="0" distL="0" distR="0" wp14:anchorId="3860BC58" wp14:editId="72264758">
            <wp:extent cx="3124361" cy="196860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24361" cy="1968601"/>
                    </a:xfrm>
                    <a:prstGeom prst="rect">
                      <a:avLst/>
                    </a:prstGeom>
                  </pic:spPr>
                </pic:pic>
              </a:graphicData>
            </a:graphic>
          </wp:inline>
        </w:drawing>
      </w:r>
    </w:p>
    <w:p w14:paraId="68BA4412" w14:textId="59D7FEC9" w:rsidR="00F717CC" w:rsidRPr="00E5055A" w:rsidRDefault="00FB0858" w:rsidP="00E5055A">
      <w:pPr>
        <w:rPr>
          <w:i/>
          <w:iCs/>
          <w:color w:val="2E74B5" w:themeColor="accent5" w:themeShade="BF"/>
        </w:rPr>
      </w:pPr>
      <w:r>
        <w:t xml:space="preserve">Path: </w:t>
      </w:r>
      <w:r w:rsidRPr="002333F3">
        <w:rPr>
          <w:rFonts w:cstheme="minorHAnsi"/>
          <w:i/>
          <w:iCs/>
          <w:color w:val="2E74B5" w:themeColor="accent5" w:themeShade="BF"/>
          <w:szCs w:val="28"/>
          <w:shd w:val="clear" w:color="auto" w:fill="FFFFFF"/>
        </w:rPr>
        <w:t>EC2&gt;&gt; Instances&gt;&gt; vth-inst</w:t>
      </w:r>
      <w:r>
        <w:rPr>
          <w:rFonts w:cstheme="minorHAnsi"/>
          <w:i/>
          <w:iCs/>
          <w:color w:val="2E74B5" w:themeColor="accent5" w:themeShade="BF"/>
          <w:szCs w:val="28"/>
          <w:shd w:val="clear" w:color="auto" w:fill="FFFFFF"/>
        </w:rPr>
        <w:t>1</w:t>
      </w:r>
      <w:r w:rsidRPr="002333F3">
        <w:rPr>
          <w:rFonts w:cstheme="minorHAnsi"/>
          <w:i/>
          <w:iCs/>
          <w:color w:val="2E74B5" w:themeColor="accent5" w:themeShade="BF"/>
          <w:szCs w:val="28"/>
          <w:shd w:val="clear" w:color="auto" w:fill="FFFFFF"/>
        </w:rPr>
        <w:t>&gt;&gt; Networking</w:t>
      </w:r>
      <w:r w:rsidR="0080101C">
        <w:rPr>
          <w:rFonts w:cstheme="minorHAnsi"/>
          <w:i/>
          <w:iCs/>
          <w:color w:val="2E74B5" w:themeColor="accent5" w:themeShade="BF"/>
          <w:szCs w:val="28"/>
          <w:shd w:val="clear" w:color="auto" w:fill="FFFFFF"/>
        </w:rPr>
        <w:t>&gt;&gt;</w:t>
      </w:r>
      <w:r w:rsidR="0080101C" w:rsidRPr="0080101C">
        <w:rPr>
          <w:i/>
          <w:iCs/>
          <w:color w:val="2E74B5" w:themeColor="accent5" w:themeShade="BF"/>
        </w:rPr>
        <w:t>vth-inst1</w:t>
      </w:r>
      <w:r w:rsidR="00E5055A">
        <w:rPr>
          <w:i/>
          <w:iCs/>
          <w:color w:val="2E74B5" w:themeColor="accent5" w:themeShade="BF"/>
        </w:rPr>
        <w:t>&gt;&gt;</w:t>
      </w:r>
      <w:r w:rsidR="00F717CC">
        <w:rPr>
          <w:rFonts w:cstheme="minorHAnsi"/>
          <w:i/>
          <w:iCs/>
          <w:color w:val="2E74B5" w:themeColor="accent5" w:themeShade="BF"/>
          <w:szCs w:val="28"/>
          <w:shd w:val="clear" w:color="auto" w:fill="FFFFFF"/>
        </w:rPr>
        <w:t>{stack name}</w:t>
      </w:r>
      <w:r w:rsidR="00BA679D">
        <w:rPr>
          <w:rFonts w:cstheme="minorHAnsi"/>
          <w:i/>
          <w:iCs/>
          <w:color w:val="2E74B5" w:themeColor="accent5" w:themeShade="BF"/>
          <w:szCs w:val="28"/>
          <w:shd w:val="clear" w:color="auto" w:fill="FFFFFF"/>
        </w:rPr>
        <w:t xml:space="preserve"> </w:t>
      </w:r>
      <w:r w:rsidR="00F717CC">
        <w:rPr>
          <w:rFonts w:cstheme="minorHAnsi"/>
          <w:i/>
          <w:iCs/>
          <w:color w:val="2E74B5" w:themeColor="accent5" w:themeShade="BF"/>
          <w:szCs w:val="28"/>
          <w:shd w:val="clear" w:color="auto" w:fill="FFFFFF"/>
        </w:rPr>
        <w:t>-inst-1</w:t>
      </w:r>
    </w:p>
    <w:p w14:paraId="53035B2C" w14:textId="5F55B91E" w:rsidR="00FB0858" w:rsidRDefault="0074529D" w:rsidP="00FB0858">
      <w:r w:rsidRPr="0074529D">
        <w:rPr>
          <w:noProof/>
        </w:rPr>
        <w:drawing>
          <wp:inline distT="0" distB="0" distL="0" distR="0" wp14:anchorId="76ABA051" wp14:editId="1BF0C793">
            <wp:extent cx="5731510" cy="25209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520950"/>
                    </a:xfrm>
                    <a:prstGeom prst="rect">
                      <a:avLst/>
                    </a:prstGeom>
                  </pic:spPr>
                </pic:pic>
              </a:graphicData>
            </a:graphic>
          </wp:inline>
        </w:drawing>
      </w:r>
    </w:p>
    <w:p w14:paraId="6D36DFE9" w14:textId="7F25055A" w:rsidR="00F717CC" w:rsidRPr="00E5055A" w:rsidRDefault="00F717CC" w:rsidP="00E5055A">
      <w:pPr>
        <w:pStyle w:val="BodyText"/>
        <w:rPr>
          <w:rFonts w:eastAsiaTheme="minorHAnsi" w:cstheme="minorHAnsi"/>
          <w:i/>
          <w:iCs/>
          <w:color w:val="2E74B5" w:themeColor="accent5" w:themeShade="BF"/>
          <w:szCs w:val="28"/>
          <w:shd w:val="clear" w:color="auto" w:fill="FFFFFF"/>
          <w:lang w:val="en-IN"/>
        </w:rPr>
      </w:pPr>
      <w:r>
        <w:rPr>
          <w:rFonts w:eastAsiaTheme="minorHAnsi" w:cstheme="minorHAnsi"/>
          <w:i/>
          <w:iCs/>
          <w:color w:val="2E74B5" w:themeColor="accent5" w:themeShade="BF"/>
          <w:szCs w:val="28"/>
          <w:shd w:val="clear" w:color="auto" w:fill="FFFFFF"/>
          <w:lang w:val="en-IN"/>
        </w:rPr>
        <w:lastRenderedPageBreak/>
        <w:t>{stack name}</w:t>
      </w:r>
      <w:r w:rsidR="00BA679D">
        <w:rPr>
          <w:rFonts w:eastAsiaTheme="minorHAnsi" w:cstheme="minorHAnsi"/>
          <w:i/>
          <w:iCs/>
          <w:color w:val="2E74B5" w:themeColor="accent5" w:themeShade="BF"/>
          <w:szCs w:val="28"/>
          <w:shd w:val="clear" w:color="auto" w:fill="FFFFFF"/>
          <w:lang w:val="en-IN"/>
        </w:rPr>
        <w:t xml:space="preserve"> </w:t>
      </w:r>
      <w:r>
        <w:rPr>
          <w:rFonts w:eastAsiaTheme="minorHAnsi" w:cstheme="minorHAnsi"/>
          <w:i/>
          <w:iCs/>
          <w:color w:val="2E74B5" w:themeColor="accent5" w:themeShade="BF"/>
          <w:szCs w:val="28"/>
          <w:shd w:val="clear" w:color="auto" w:fill="FFFFFF"/>
          <w:lang w:val="en-IN"/>
        </w:rPr>
        <w:t>-inst-2</w:t>
      </w:r>
    </w:p>
    <w:p w14:paraId="5FD6FBB4" w14:textId="399D93AB" w:rsidR="00FB0858" w:rsidRDefault="000F3C63" w:rsidP="00FB0858">
      <w:r w:rsidRPr="000F3C63">
        <w:rPr>
          <w:noProof/>
        </w:rPr>
        <w:drawing>
          <wp:inline distT="0" distB="0" distL="0" distR="0" wp14:anchorId="2B9D1483" wp14:editId="3A56AE5A">
            <wp:extent cx="5731510" cy="29000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900045"/>
                    </a:xfrm>
                    <a:prstGeom prst="rect">
                      <a:avLst/>
                    </a:prstGeom>
                  </pic:spPr>
                </pic:pic>
              </a:graphicData>
            </a:graphic>
          </wp:inline>
        </w:drawing>
      </w:r>
    </w:p>
    <w:p w14:paraId="5583132A" w14:textId="743B3BFA" w:rsidR="00FB0858" w:rsidRPr="00FB3B09" w:rsidRDefault="00A50237" w:rsidP="00FB3B09">
      <w:pPr>
        <w:pStyle w:val="Heading4"/>
        <w:rPr>
          <w:i w:val="0"/>
          <w:iCs w:val="0"/>
          <w:sz w:val="24"/>
          <w:szCs w:val="24"/>
        </w:rPr>
      </w:pPr>
      <w:r w:rsidRPr="00A50237">
        <w:rPr>
          <w:i w:val="0"/>
          <w:iCs w:val="0"/>
          <w:sz w:val="24"/>
          <w:szCs w:val="24"/>
        </w:rPr>
        <w:t>Traffic testing</w:t>
      </w:r>
    </w:p>
    <w:p w14:paraId="208305E1" w14:textId="64221998" w:rsidR="00FB0858" w:rsidRDefault="00E84720" w:rsidP="00FB0858">
      <w:r>
        <w:rPr>
          <w:noProof/>
        </w:rPr>
        <w:drawing>
          <wp:inline distT="0" distB="0" distL="0" distR="0" wp14:anchorId="25B6E2D8" wp14:editId="30247B76">
            <wp:extent cx="5731510" cy="193294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1932940"/>
                    </a:xfrm>
                    <a:prstGeom prst="rect">
                      <a:avLst/>
                    </a:prstGeom>
                    <a:noFill/>
                    <a:ln>
                      <a:noFill/>
                    </a:ln>
                  </pic:spPr>
                </pic:pic>
              </a:graphicData>
            </a:graphic>
          </wp:inline>
        </w:drawing>
      </w:r>
    </w:p>
    <w:p w14:paraId="5D85577D" w14:textId="77777777" w:rsidR="00FB0858" w:rsidRDefault="00FB0858" w:rsidP="00FB0858">
      <w:r>
        <w:t xml:space="preserve">Run the following command to force stop the active </w:t>
      </w:r>
      <w:proofErr w:type="spellStart"/>
      <w:r>
        <w:t>vThunder</w:t>
      </w:r>
      <w:proofErr w:type="spellEnd"/>
      <w:r>
        <w:t xml:space="preserve"> and make standby to active.</w:t>
      </w:r>
    </w:p>
    <w:p w14:paraId="5F7A2C93" w14:textId="77777777" w:rsidR="00FB0858" w:rsidRDefault="00FB0858" w:rsidP="00FB0858">
      <w:pPr>
        <w:rPr>
          <w:rFonts w:cstheme="minorHAnsi"/>
          <w:i/>
          <w:iCs/>
          <w:color w:val="2E74B5" w:themeColor="accent5" w:themeShade="BF"/>
          <w:szCs w:val="28"/>
          <w:shd w:val="clear" w:color="auto" w:fill="FFFFFF"/>
        </w:rPr>
      </w:pPr>
      <w:proofErr w:type="spellStart"/>
      <w:r w:rsidRPr="002333F3">
        <w:rPr>
          <w:rFonts w:cstheme="minorHAnsi"/>
          <w:i/>
          <w:iCs/>
          <w:color w:val="2E74B5" w:themeColor="accent5" w:themeShade="BF"/>
          <w:szCs w:val="28"/>
          <w:shd w:val="clear" w:color="auto" w:fill="FFFFFF"/>
        </w:rPr>
        <w:t>vrrp</w:t>
      </w:r>
      <w:proofErr w:type="spellEnd"/>
      <w:r w:rsidRPr="002333F3">
        <w:rPr>
          <w:rFonts w:cstheme="minorHAnsi"/>
          <w:i/>
          <w:iCs/>
          <w:color w:val="2E74B5" w:themeColor="accent5" w:themeShade="BF"/>
          <w:szCs w:val="28"/>
          <w:shd w:val="clear" w:color="auto" w:fill="FFFFFF"/>
        </w:rPr>
        <w:t>-a force-self-standby enable</w:t>
      </w:r>
    </w:p>
    <w:p w14:paraId="6D38D0D9" w14:textId="2335649C" w:rsidR="00F717CC" w:rsidRDefault="00F717CC" w:rsidP="00F717CC">
      <w:pPr>
        <w:pStyle w:val="BodyText"/>
        <w:rPr>
          <w:rFonts w:eastAsiaTheme="minorHAnsi" w:cstheme="minorHAnsi"/>
          <w:i/>
          <w:iCs/>
          <w:color w:val="2E74B5" w:themeColor="accent5" w:themeShade="BF"/>
          <w:szCs w:val="28"/>
          <w:shd w:val="clear" w:color="auto" w:fill="FFFFFF"/>
          <w:lang w:val="en-IN"/>
        </w:rPr>
      </w:pPr>
      <w:r>
        <w:rPr>
          <w:rFonts w:eastAsiaTheme="minorHAnsi" w:cstheme="minorHAnsi"/>
          <w:i/>
          <w:iCs/>
          <w:color w:val="2E74B5" w:themeColor="accent5" w:themeShade="BF"/>
          <w:szCs w:val="28"/>
          <w:shd w:val="clear" w:color="auto" w:fill="FFFFFF"/>
          <w:lang w:val="en-IN"/>
        </w:rPr>
        <w:t>{stack name}</w:t>
      </w:r>
      <w:r w:rsidR="00BA679D">
        <w:rPr>
          <w:rFonts w:eastAsiaTheme="minorHAnsi" w:cstheme="minorHAnsi"/>
          <w:i/>
          <w:iCs/>
          <w:color w:val="2E74B5" w:themeColor="accent5" w:themeShade="BF"/>
          <w:szCs w:val="28"/>
          <w:shd w:val="clear" w:color="auto" w:fill="FFFFFF"/>
          <w:lang w:val="en-IN"/>
        </w:rPr>
        <w:t xml:space="preserve"> </w:t>
      </w:r>
      <w:r>
        <w:rPr>
          <w:rFonts w:eastAsiaTheme="minorHAnsi" w:cstheme="minorHAnsi"/>
          <w:i/>
          <w:iCs/>
          <w:color w:val="2E74B5" w:themeColor="accent5" w:themeShade="BF"/>
          <w:szCs w:val="28"/>
          <w:shd w:val="clear" w:color="auto" w:fill="FFFFFF"/>
          <w:lang w:val="en-IN"/>
        </w:rPr>
        <w:t>-inst-1</w:t>
      </w:r>
    </w:p>
    <w:p w14:paraId="26A96A7C" w14:textId="77777777" w:rsidR="00FB0858" w:rsidRDefault="00FB0858" w:rsidP="00FB0858">
      <w:r w:rsidRPr="003C7638">
        <w:rPr>
          <w:noProof/>
        </w:rPr>
        <w:drawing>
          <wp:inline distT="0" distB="0" distL="0" distR="0" wp14:anchorId="12B4041B" wp14:editId="1F0E29D9">
            <wp:extent cx="5302250" cy="7308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02250" cy="730885"/>
                    </a:xfrm>
                    <a:prstGeom prst="rect">
                      <a:avLst/>
                    </a:prstGeom>
                  </pic:spPr>
                </pic:pic>
              </a:graphicData>
            </a:graphic>
          </wp:inline>
        </w:drawing>
      </w:r>
    </w:p>
    <w:p w14:paraId="24705A6E" w14:textId="6F4ABA2B" w:rsidR="00F717CC" w:rsidRDefault="00F717CC" w:rsidP="00F717CC">
      <w:pPr>
        <w:pStyle w:val="BodyText"/>
        <w:rPr>
          <w:rFonts w:eastAsiaTheme="minorHAnsi" w:cstheme="minorHAnsi"/>
          <w:i/>
          <w:iCs/>
          <w:color w:val="2E74B5" w:themeColor="accent5" w:themeShade="BF"/>
          <w:szCs w:val="28"/>
          <w:shd w:val="clear" w:color="auto" w:fill="FFFFFF"/>
          <w:lang w:val="en-IN"/>
        </w:rPr>
      </w:pPr>
      <w:r>
        <w:rPr>
          <w:rFonts w:eastAsiaTheme="minorHAnsi" w:cstheme="minorHAnsi"/>
          <w:i/>
          <w:iCs/>
          <w:color w:val="2E74B5" w:themeColor="accent5" w:themeShade="BF"/>
          <w:szCs w:val="28"/>
          <w:shd w:val="clear" w:color="auto" w:fill="FFFFFF"/>
          <w:lang w:val="en-IN"/>
        </w:rPr>
        <w:t>vth-inst-2</w:t>
      </w:r>
    </w:p>
    <w:p w14:paraId="66054CF8" w14:textId="3EB25AA7" w:rsidR="00B70E1A" w:rsidRDefault="00FB0858" w:rsidP="00FB0858">
      <w:r w:rsidRPr="003C7638">
        <w:rPr>
          <w:noProof/>
        </w:rPr>
        <w:drawing>
          <wp:inline distT="0" distB="0" distL="0" distR="0" wp14:anchorId="7D68197C" wp14:editId="1DA697F8">
            <wp:extent cx="5232400" cy="55245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2675" cy="552479"/>
                    </a:xfrm>
                    <a:prstGeom prst="rect">
                      <a:avLst/>
                    </a:prstGeom>
                  </pic:spPr>
                </pic:pic>
              </a:graphicData>
            </a:graphic>
          </wp:inline>
        </w:drawing>
      </w:r>
    </w:p>
    <w:p w14:paraId="136284B1" w14:textId="5584BDC8" w:rsidR="00F717CC" w:rsidRDefault="00F717CC" w:rsidP="00F717CC">
      <w:pPr>
        <w:pStyle w:val="BodyText"/>
        <w:rPr>
          <w:rFonts w:eastAsiaTheme="minorHAnsi" w:cstheme="minorHAnsi"/>
          <w:i/>
          <w:iCs/>
          <w:color w:val="2E74B5" w:themeColor="accent5" w:themeShade="BF"/>
          <w:szCs w:val="28"/>
          <w:shd w:val="clear" w:color="auto" w:fill="FFFFFF"/>
          <w:lang w:val="en-IN"/>
        </w:rPr>
      </w:pPr>
      <w:r>
        <w:rPr>
          <w:rFonts w:eastAsiaTheme="minorHAnsi" w:cstheme="minorHAnsi"/>
          <w:i/>
          <w:iCs/>
          <w:color w:val="2E74B5" w:themeColor="accent5" w:themeShade="BF"/>
          <w:szCs w:val="28"/>
          <w:shd w:val="clear" w:color="auto" w:fill="FFFFFF"/>
          <w:lang w:val="en-IN"/>
        </w:rPr>
        <w:t>vth-inst-1</w:t>
      </w:r>
    </w:p>
    <w:p w14:paraId="483CF6ED" w14:textId="129C0FDD" w:rsidR="00FB0858" w:rsidRDefault="00E84720" w:rsidP="00FB0858">
      <w:r w:rsidRPr="00E84720">
        <w:rPr>
          <w:noProof/>
        </w:rPr>
        <w:lastRenderedPageBreak/>
        <w:drawing>
          <wp:inline distT="0" distB="0" distL="0" distR="0" wp14:anchorId="08193D7F" wp14:editId="268E4C1B">
            <wp:extent cx="5731510" cy="290512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905125"/>
                    </a:xfrm>
                    <a:prstGeom prst="rect">
                      <a:avLst/>
                    </a:prstGeom>
                  </pic:spPr>
                </pic:pic>
              </a:graphicData>
            </a:graphic>
          </wp:inline>
        </w:drawing>
      </w:r>
    </w:p>
    <w:p w14:paraId="1936D90C" w14:textId="77777777" w:rsidR="00B70E1A" w:rsidRDefault="00B70E1A" w:rsidP="00FB0858"/>
    <w:p w14:paraId="45892A2F" w14:textId="4F3CE275" w:rsidR="00F717CC" w:rsidRDefault="00F717CC" w:rsidP="00F717CC">
      <w:pPr>
        <w:pStyle w:val="BodyText"/>
        <w:rPr>
          <w:rFonts w:eastAsiaTheme="minorHAnsi" w:cstheme="minorHAnsi"/>
          <w:i/>
          <w:iCs/>
          <w:color w:val="2E74B5" w:themeColor="accent5" w:themeShade="BF"/>
          <w:szCs w:val="28"/>
          <w:shd w:val="clear" w:color="auto" w:fill="FFFFFF"/>
          <w:lang w:val="en-IN"/>
        </w:rPr>
      </w:pPr>
      <w:r>
        <w:rPr>
          <w:rFonts w:eastAsiaTheme="minorHAnsi" w:cstheme="minorHAnsi"/>
          <w:i/>
          <w:iCs/>
          <w:color w:val="2E74B5" w:themeColor="accent5" w:themeShade="BF"/>
          <w:szCs w:val="28"/>
          <w:shd w:val="clear" w:color="auto" w:fill="FFFFFF"/>
          <w:lang w:val="en-IN"/>
        </w:rPr>
        <w:t>vth-inst-2</w:t>
      </w:r>
    </w:p>
    <w:p w14:paraId="6BF87D70" w14:textId="308A8AB6" w:rsidR="000E2B7C" w:rsidRPr="00E9391E" w:rsidRDefault="00E84720" w:rsidP="00E9391E">
      <w:r w:rsidRPr="00E84720">
        <w:rPr>
          <w:noProof/>
        </w:rPr>
        <w:drawing>
          <wp:inline distT="0" distB="0" distL="0" distR="0" wp14:anchorId="78C2375F" wp14:editId="15A56679">
            <wp:extent cx="5731510" cy="28746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874645"/>
                    </a:xfrm>
                    <a:prstGeom prst="rect">
                      <a:avLst/>
                    </a:prstGeom>
                  </pic:spPr>
                </pic:pic>
              </a:graphicData>
            </a:graphic>
          </wp:inline>
        </w:drawing>
      </w:r>
    </w:p>
    <w:p w14:paraId="65D9C96C" w14:textId="4D17A9C6" w:rsidR="00FB0858" w:rsidRPr="00E9391E" w:rsidRDefault="000E2B7C" w:rsidP="00E9391E">
      <w:pPr>
        <w:pStyle w:val="Heading4"/>
        <w:rPr>
          <w:i w:val="0"/>
          <w:iCs w:val="0"/>
          <w:sz w:val="24"/>
          <w:szCs w:val="24"/>
        </w:rPr>
      </w:pPr>
      <w:r w:rsidRPr="00A50237">
        <w:rPr>
          <w:i w:val="0"/>
          <w:iCs w:val="0"/>
          <w:sz w:val="24"/>
          <w:szCs w:val="24"/>
        </w:rPr>
        <w:t>Traffic testing</w:t>
      </w:r>
    </w:p>
    <w:p w14:paraId="1143871E" w14:textId="5A794765" w:rsidR="00FB0858" w:rsidRDefault="00E84720" w:rsidP="00FB0858">
      <w:r>
        <w:rPr>
          <w:noProof/>
        </w:rPr>
        <w:drawing>
          <wp:inline distT="0" distB="0" distL="0" distR="0" wp14:anchorId="4CA7ACFF" wp14:editId="68593428">
            <wp:extent cx="5731510" cy="193294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1932940"/>
                    </a:xfrm>
                    <a:prstGeom prst="rect">
                      <a:avLst/>
                    </a:prstGeom>
                    <a:noFill/>
                    <a:ln>
                      <a:noFill/>
                    </a:ln>
                  </pic:spPr>
                </pic:pic>
              </a:graphicData>
            </a:graphic>
          </wp:inline>
        </w:drawing>
      </w:r>
    </w:p>
    <w:p w14:paraId="79B4E3DA" w14:textId="4756BCC1" w:rsidR="00C13DD7" w:rsidRDefault="00C13DD7" w:rsidP="00C13DD7">
      <w:pPr>
        <w:pStyle w:val="Heading3"/>
      </w:pPr>
      <w:bookmarkStart w:id="948" w:name="_Toc122462331"/>
      <w:r>
        <w:lastRenderedPageBreak/>
        <w:t>GLM verification</w:t>
      </w:r>
      <w:bookmarkEnd w:id="948"/>
    </w:p>
    <w:p w14:paraId="0CC58B31" w14:textId="5D11CDE5" w:rsidR="00F717CC" w:rsidRDefault="00F717CC" w:rsidP="00F717CC">
      <w:pPr>
        <w:pStyle w:val="BodyText"/>
        <w:rPr>
          <w:rFonts w:eastAsiaTheme="minorHAnsi" w:cstheme="minorHAnsi"/>
          <w:i/>
          <w:iCs/>
          <w:color w:val="2E74B5" w:themeColor="accent5" w:themeShade="BF"/>
          <w:szCs w:val="28"/>
          <w:shd w:val="clear" w:color="auto" w:fill="FFFFFF"/>
          <w:lang w:val="en-IN"/>
        </w:rPr>
      </w:pPr>
      <w:r>
        <w:rPr>
          <w:rFonts w:eastAsiaTheme="minorHAnsi" w:cstheme="minorHAnsi"/>
          <w:i/>
          <w:iCs/>
          <w:color w:val="2E74B5" w:themeColor="accent5" w:themeShade="BF"/>
          <w:szCs w:val="28"/>
          <w:shd w:val="clear" w:color="auto" w:fill="FFFFFF"/>
          <w:lang w:val="en-IN"/>
        </w:rPr>
        <w:t>vth-inst-1</w:t>
      </w:r>
    </w:p>
    <w:p w14:paraId="60D6782E" w14:textId="5F232080" w:rsidR="00C13DD7" w:rsidRDefault="00C13DD7" w:rsidP="00C13DD7">
      <w:r w:rsidRPr="00C13DD7">
        <w:rPr>
          <w:noProof/>
        </w:rPr>
        <w:drawing>
          <wp:inline distT="0" distB="0" distL="0" distR="0" wp14:anchorId="7990B507" wp14:editId="3F7DBD69">
            <wp:extent cx="2292468" cy="15494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92468" cy="1549480"/>
                    </a:xfrm>
                    <a:prstGeom prst="rect">
                      <a:avLst/>
                    </a:prstGeom>
                  </pic:spPr>
                </pic:pic>
              </a:graphicData>
            </a:graphic>
          </wp:inline>
        </w:drawing>
      </w:r>
    </w:p>
    <w:p w14:paraId="61A2ADBB" w14:textId="38EFD9F7" w:rsidR="00326585" w:rsidRDefault="00326585" w:rsidP="00C13DD7"/>
    <w:p w14:paraId="182B4163" w14:textId="7B49070D" w:rsidR="00326585" w:rsidRDefault="00326585" w:rsidP="00326585">
      <w:pPr>
        <w:pStyle w:val="BodyText"/>
        <w:rPr>
          <w:rFonts w:cstheme="minorHAnsi"/>
        </w:rPr>
      </w:pPr>
      <w:r>
        <w:rPr>
          <w:rFonts w:cstheme="minorHAnsi"/>
        </w:rPr>
        <w:t>Execute Command -&gt; show license</w:t>
      </w:r>
    </w:p>
    <w:p w14:paraId="4E783DD1" w14:textId="5941DAEA" w:rsidR="00326585" w:rsidRPr="00326585" w:rsidRDefault="00326585" w:rsidP="00326585">
      <w:pPr>
        <w:pStyle w:val="BodyText"/>
        <w:rPr>
          <w:rFonts w:cstheme="minorHAnsi"/>
        </w:rPr>
      </w:pPr>
      <w:r>
        <w:rPr>
          <w:rFonts w:cstheme="minorHAnsi"/>
        </w:rPr>
        <w:t>To see the host id</w:t>
      </w:r>
    </w:p>
    <w:p w14:paraId="75E8665F" w14:textId="77777777" w:rsidR="00326585" w:rsidRDefault="00326585" w:rsidP="00326585">
      <w:r>
        <w:t xml:space="preserve">To check GLM License login to your </w:t>
      </w:r>
      <w:proofErr w:type="spellStart"/>
      <w:r>
        <w:t>vthunder</w:t>
      </w:r>
      <w:proofErr w:type="spellEnd"/>
      <w:r>
        <w:t>.</w:t>
      </w:r>
    </w:p>
    <w:p w14:paraId="6FAC367B" w14:textId="77777777" w:rsidR="00326585" w:rsidRDefault="00326585" w:rsidP="00326585">
      <w:r>
        <w:t>Then go on your profile and select settings.</w:t>
      </w:r>
    </w:p>
    <w:p w14:paraId="3CB30325" w14:textId="77777777" w:rsidR="00326585" w:rsidRDefault="00326585" w:rsidP="00326585">
      <w:r w:rsidRPr="00183B34">
        <w:rPr>
          <w:noProof/>
        </w:rPr>
        <w:drawing>
          <wp:inline distT="0" distB="0" distL="0" distR="0" wp14:anchorId="349274D7" wp14:editId="719928FB">
            <wp:extent cx="2444876" cy="182889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44876" cy="1828894"/>
                    </a:xfrm>
                    <a:prstGeom prst="rect">
                      <a:avLst/>
                    </a:prstGeom>
                  </pic:spPr>
                </pic:pic>
              </a:graphicData>
            </a:graphic>
          </wp:inline>
        </w:drawing>
      </w:r>
    </w:p>
    <w:p w14:paraId="3A8C8306" w14:textId="77777777" w:rsidR="00326585" w:rsidRDefault="00326585" w:rsidP="00326585">
      <w:r>
        <w:t>Then click on licensing.</w:t>
      </w:r>
    </w:p>
    <w:p w14:paraId="3B8B5C30" w14:textId="77777777" w:rsidR="00326585" w:rsidRDefault="00326585" w:rsidP="00326585">
      <w:r w:rsidRPr="00183B34">
        <w:rPr>
          <w:noProof/>
        </w:rPr>
        <w:drawing>
          <wp:inline distT="0" distB="0" distL="0" distR="0" wp14:anchorId="1BC60CF6" wp14:editId="17EC02E0">
            <wp:extent cx="3378374" cy="8191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78374" cy="819192"/>
                    </a:xfrm>
                    <a:prstGeom prst="rect">
                      <a:avLst/>
                    </a:prstGeom>
                  </pic:spPr>
                </pic:pic>
              </a:graphicData>
            </a:graphic>
          </wp:inline>
        </w:drawing>
      </w:r>
    </w:p>
    <w:p w14:paraId="6489BC4F" w14:textId="77777777" w:rsidR="00326585" w:rsidRDefault="00326585" w:rsidP="00C13DD7"/>
    <w:p w14:paraId="14AEAFC5" w14:textId="0822E085" w:rsidR="00157370" w:rsidRDefault="00157370" w:rsidP="00C13DD7">
      <w:r w:rsidRPr="00157370">
        <w:rPr>
          <w:noProof/>
        </w:rPr>
        <w:drawing>
          <wp:inline distT="0" distB="0" distL="0" distR="0" wp14:anchorId="3D0C162C" wp14:editId="13BB773F">
            <wp:extent cx="3905451" cy="10732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05451" cy="1073205"/>
                    </a:xfrm>
                    <a:prstGeom prst="rect">
                      <a:avLst/>
                    </a:prstGeom>
                  </pic:spPr>
                </pic:pic>
              </a:graphicData>
            </a:graphic>
          </wp:inline>
        </w:drawing>
      </w:r>
    </w:p>
    <w:p w14:paraId="11798BB4" w14:textId="54076175" w:rsidR="00F717CC" w:rsidRDefault="00F717CC" w:rsidP="00F717CC">
      <w:pPr>
        <w:pStyle w:val="BodyText"/>
        <w:rPr>
          <w:rFonts w:eastAsiaTheme="minorHAnsi" w:cstheme="minorHAnsi"/>
          <w:i/>
          <w:iCs/>
          <w:color w:val="2E74B5" w:themeColor="accent5" w:themeShade="BF"/>
          <w:szCs w:val="28"/>
          <w:shd w:val="clear" w:color="auto" w:fill="FFFFFF"/>
          <w:lang w:val="en-IN"/>
        </w:rPr>
      </w:pPr>
      <w:r>
        <w:rPr>
          <w:rFonts w:eastAsiaTheme="minorHAnsi" w:cstheme="minorHAnsi"/>
          <w:i/>
          <w:iCs/>
          <w:color w:val="2E74B5" w:themeColor="accent5" w:themeShade="BF"/>
          <w:szCs w:val="28"/>
          <w:shd w:val="clear" w:color="auto" w:fill="FFFFFF"/>
          <w:lang w:val="en-IN"/>
        </w:rPr>
        <w:t>vth-inst-2</w:t>
      </w:r>
    </w:p>
    <w:p w14:paraId="1B48B22A" w14:textId="08BF353B" w:rsidR="00C13DD7" w:rsidRDefault="00C13DD7" w:rsidP="00C13DD7">
      <w:pPr>
        <w:rPr>
          <w:lang w:val="en-US" w:eastAsia="zh-CN"/>
        </w:rPr>
      </w:pPr>
      <w:r w:rsidRPr="00C13DD7">
        <w:rPr>
          <w:noProof/>
          <w:lang w:val="en-US" w:eastAsia="zh-CN"/>
        </w:rPr>
        <w:lastRenderedPageBreak/>
        <w:drawing>
          <wp:inline distT="0" distB="0" distL="0" distR="0" wp14:anchorId="009D6B63" wp14:editId="322D5C87">
            <wp:extent cx="2248016" cy="139707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48016" cy="1397072"/>
                    </a:xfrm>
                    <a:prstGeom prst="rect">
                      <a:avLst/>
                    </a:prstGeom>
                  </pic:spPr>
                </pic:pic>
              </a:graphicData>
            </a:graphic>
          </wp:inline>
        </w:drawing>
      </w:r>
    </w:p>
    <w:p w14:paraId="2A69BC07" w14:textId="170F9AD3" w:rsidR="00157370" w:rsidRPr="00C13DD7" w:rsidRDefault="00157370" w:rsidP="00C13DD7">
      <w:pPr>
        <w:rPr>
          <w:lang w:val="en-US" w:eastAsia="zh-CN"/>
        </w:rPr>
      </w:pPr>
      <w:r w:rsidRPr="00157370">
        <w:rPr>
          <w:noProof/>
          <w:lang w:val="en-US" w:eastAsia="zh-CN"/>
        </w:rPr>
        <w:drawing>
          <wp:inline distT="0" distB="0" distL="0" distR="0" wp14:anchorId="4CB34CD2" wp14:editId="1596E8A9">
            <wp:extent cx="3981655" cy="8953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81655" cy="895396"/>
                    </a:xfrm>
                    <a:prstGeom prst="rect">
                      <a:avLst/>
                    </a:prstGeom>
                  </pic:spPr>
                </pic:pic>
              </a:graphicData>
            </a:graphic>
          </wp:inline>
        </w:drawing>
      </w:r>
    </w:p>
    <w:p w14:paraId="57939637" w14:textId="77777777" w:rsidR="004A0F5B" w:rsidRPr="0072441A" w:rsidRDefault="004A0F5B" w:rsidP="00FB0858"/>
    <w:p w14:paraId="66A33894" w14:textId="43700449" w:rsidR="00FB0858" w:rsidRPr="00182A0C" w:rsidRDefault="00FB0858" w:rsidP="00FB0858">
      <w:pPr>
        <w:rPr>
          <w:szCs w:val="28"/>
        </w:rPr>
      </w:pPr>
      <w:r w:rsidRPr="00182A0C">
        <w:rPr>
          <w:szCs w:val="28"/>
        </w:rPr>
        <w:t xml:space="preserve">CloudFormation template should create 1vthunder with given configurations, configure </w:t>
      </w:r>
      <w:proofErr w:type="spellStart"/>
      <w:r w:rsidRPr="00182A0C">
        <w:rPr>
          <w:szCs w:val="28"/>
        </w:rPr>
        <w:t>vThunder</w:t>
      </w:r>
      <w:proofErr w:type="spellEnd"/>
      <w:r w:rsidRPr="00182A0C">
        <w:rPr>
          <w:szCs w:val="28"/>
        </w:rPr>
        <w:t xml:space="preserve"> as SLB</w:t>
      </w:r>
      <w:r>
        <w:rPr>
          <w:szCs w:val="28"/>
        </w:rPr>
        <w:t xml:space="preserve">, </w:t>
      </w:r>
      <w:r w:rsidRPr="00182A0C">
        <w:rPr>
          <w:szCs w:val="28"/>
        </w:rPr>
        <w:t>SS</w:t>
      </w:r>
      <w:r>
        <w:rPr>
          <w:szCs w:val="28"/>
        </w:rPr>
        <w:t>L</w:t>
      </w:r>
      <w:r w:rsidR="00E84720">
        <w:rPr>
          <w:szCs w:val="28"/>
        </w:rPr>
        <w:t>,</w:t>
      </w:r>
      <w:r w:rsidR="00315B7B">
        <w:rPr>
          <w:szCs w:val="28"/>
        </w:rPr>
        <w:t xml:space="preserve"> </w:t>
      </w:r>
      <w:r>
        <w:rPr>
          <w:szCs w:val="28"/>
        </w:rPr>
        <w:t>HA</w:t>
      </w:r>
      <w:r w:rsidR="00E84720">
        <w:rPr>
          <w:szCs w:val="28"/>
        </w:rPr>
        <w:t xml:space="preserve"> and GLM</w:t>
      </w:r>
      <w:r w:rsidRPr="00182A0C">
        <w:rPr>
          <w:szCs w:val="28"/>
        </w:rPr>
        <w:t>.</w:t>
      </w:r>
    </w:p>
    <w:p w14:paraId="59FD6B2A" w14:textId="77777777" w:rsidR="00DF5647" w:rsidRDefault="00DF5647" w:rsidP="00DF5647"/>
    <w:p w14:paraId="0BD2E3B4" w14:textId="36A38104" w:rsidR="00E512BC" w:rsidRPr="00895CC8" w:rsidRDefault="00E512BC" w:rsidP="00C31B92">
      <w:pPr>
        <w:pStyle w:val="NoSpacing"/>
      </w:pPr>
    </w:p>
    <w:sectPr w:rsidR="00E512BC" w:rsidRPr="00895CC8" w:rsidSect="00BE587F">
      <w:headerReference w:type="default" r:id="rId105"/>
      <w:footerReference w:type="default" r:id="rId106"/>
      <w:footerReference w:type="first" r:id="rId10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76E07" w14:textId="77777777" w:rsidR="00174D10" w:rsidRDefault="00174D10" w:rsidP="004C09E2">
      <w:pPr>
        <w:spacing w:after="0" w:line="240" w:lineRule="auto"/>
      </w:pPr>
      <w:r>
        <w:separator/>
      </w:r>
    </w:p>
  </w:endnote>
  <w:endnote w:type="continuationSeparator" w:id="0">
    <w:p w14:paraId="4A84A41B" w14:textId="77777777" w:rsidR="00174D10" w:rsidRDefault="00174D10" w:rsidP="004C0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yriad Pro Light">
    <w:altName w:val="Segoe UI Light"/>
    <w:charset w:val="00"/>
    <w:family w:val="swiss"/>
    <w:pitch w:val="variable"/>
  </w:font>
  <w:font w:name="Segoe UI">
    <w:panose1 w:val="020B0502040204020203"/>
    <w:charset w:val="00"/>
    <w:family w:val="swiss"/>
    <w:pitch w:val="variable"/>
    <w:sig w:usb0="E4002EFF" w:usb1="C000E47F" w:usb2="00000009" w:usb3="00000000" w:csb0="000001FF" w:csb1="00000000"/>
  </w:font>
  <w:font w:name="Source Sans Pro">
    <w:altName w:val="Source Sans Pro"/>
    <w:charset w:val="00"/>
    <w:family w:val="swiss"/>
    <w:pitch w:val="variable"/>
    <w:sig w:usb0="600002F7" w:usb1="02000001" w:usb2="00000000" w:usb3="00000000" w:csb0="0000019F" w:csb1="00000000"/>
  </w:font>
  <w:font w:name="var(--bs-font-monospace)">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368005"/>
      <w:docPartObj>
        <w:docPartGallery w:val="Page Numbers (Bottom of Page)"/>
        <w:docPartUnique/>
      </w:docPartObj>
    </w:sdtPr>
    <w:sdtEndPr>
      <w:rPr>
        <w:color w:val="7F7F7F" w:themeColor="background1" w:themeShade="7F"/>
        <w:spacing w:val="60"/>
      </w:rPr>
    </w:sdtEndPr>
    <w:sdtContent>
      <w:p w14:paraId="1CD567DC" w14:textId="52531B32" w:rsidR="003D5498" w:rsidRDefault="003D549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sz w:val="24"/>
        <w:szCs w:val="24"/>
      </w:rPr>
      <w:alias w:val="Abstract"/>
      <w:tag w:val=""/>
      <w:id w:val="488606043"/>
      <w:dataBinding w:prefixMappings="xmlns:ns0='http://schemas.microsoft.com/office/2006/coverPageProps' " w:xpath="/ns0:CoverPageProperties[1]/ns0:Abstract[1]" w:storeItemID="{55AF091B-3C7A-41E3-B477-F2FDAA23CFDA}"/>
      <w:text w:multiLine="1"/>
    </w:sdtPr>
    <w:sdtContent>
      <w:p w14:paraId="5FDDE514" w14:textId="48F7D26E" w:rsidR="00A248F5" w:rsidRPr="00E565AF" w:rsidRDefault="007B4938" w:rsidP="006400E7">
        <w:pPr>
          <w:pStyle w:val="NoSpacing"/>
          <w:rPr>
            <w:rFonts w:asciiTheme="majorHAnsi" w:eastAsiaTheme="majorEastAsia" w:hAnsiTheme="majorHAnsi" w:cstheme="majorBidi"/>
            <w:b/>
            <w:bCs/>
            <w:i/>
            <w:iCs/>
            <w:color w:val="000000" w:themeColor="text1"/>
            <w:spacing w:val="-10"/>
            <w:kern w:val="28"/>
            <w:sz w:val="28"/>
            <w:szCs w:val="28"/>
            <w:lang w:val="en-IN" w:eastAsia="en-US"/>
          </w:rPr>
        </w:pPr>
        <w:r w:rsidRPr="005C1F3B">
          <w:rPr>
            <w:i/>
            <w:iCs/>
            <w:sz w:val="24"/>
            <w:szCs w:val="24"/>
          </w:rPr>
          <w:t>An AWS CFT template for 3 NIC, Two Virtual Machines, Server L</w:t>
        </w:r>
        <w:r>
          <w:rPr>
            <w:i/>
            <w:iCs/>
            <w:sz w:val="24"/>
            <w:szCs w:val="24"/>
          </w:rPr>
          <w:t>oa</w:t>
        </w:r>
        <w:r w:rsidRPr="005C1F3B">
          <w:rPr>
            <w:i/>
            <w:iCs/>
            <w:sz w:val="24"/>
            <w:szCs w:val="24"/>
          </w:rPr>
          <w:t>d Balancer, High Availability</w:t>
        </w:r>
        <w:r>
          <w:rPr>
            <w:i/>
            <w:iCs/>
            <w:sz w:val="24"/>
            <w:szCs w:val="24"/>
          </w:rPr>
          <w:t>,</w:t>
        </w:r>
        <w:r w:rsidRPr="005C1F3B">
          <w:rPr>
            <w:i/>
            <w:iCs/>
            <w:sz w:val="24"/>
            <w:szCs w:val="24"/>
          </w:rPr>
          <w:t xml:space="preserve"> CA SSL Certificates</w:t>
        </w:r>
        <w:r>
          <w:rPr>
            <w:i/>
            <w:iCs/>
            <w:sz w:val="24"/>
            <w:szCs w:val="24"/>
          </w:rPr>
          <w:t xml:space="preserve"> and </w:t>
        </w:r>
        <w:r w:rsidRPr="00A7306E">
          <w:rPr>
            <w:i/>
            <w:iCs/>
            <w:sz w:val="24"/>
            <w:szCs w:val="24"/>
          </w:rPr>
          <w:t>A10 Global License Manager Integration.</w:t>
        </w:r>
        <w:r w:rsidRPr="005C1F3B">
          <w:rPr>
            <w:i/>
            <w:iCs/>
            <w:sz w:val="24"/>
            <w:szCs w:val="24"/>
          </w:rPr>
          <w:t>.</w:t>
        </w:r>
        <w:r w:rsidRPr="005C1F3B">
          <w:rPr>
            <w:i/>
            <w:iCs/>
            <w:sz w:val="24"/>
            <w:szCs w:val="24"/>
          </w:rPr>
          <w:br/>
        </w:r>
        <w:r w:rsidRPr="005C1F3B">
          <w:rPr>
            <w:i/>
            <w:iCs/>
            <w:sz w:val="24"/>
            <w:szCs w:val="24"/>
          </w:rPr>
          <w:br/>
          <w:t>© 2022 A10 Networks, Inc.</w:t>
        </w:r>
        <w:r w:rsidRPr="005C1F3B">
          <w:rPr>
            <w:i/>
            <w:iCs/>
            <w:sz w:val="24"/>
            <w:szCs w:val="24"/>
          </w:rPr>
          <w:br/>
          <w:t>CONFIDENTIAL AND PROPRIETARY- ALL RIGHTS RESERVED.</w:t>
        </w:r>
        <w:r w:rsidRPr="005C1F3B">
          <w:rPr>
            <w:i/>
            <w:iCs/>
            <w:sz w:val="24"/>
            <w:szCs w:val="24"/>
          </w:rPr>
          <w:br/>
          <w:t>Information in this document is subject to change without notice.</w:t>
        </w:r>
      </w:p>
    </w:sdtContent>
  </w:sdt>
  <w:p w14:paraId="3360C3BA" w14:textId="77777777" w:rsidR="00A248F5" w:rsidRDefault="00A248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1F938" w14:textId="77777777" w:rsidR="00174D10" w:rsidRDefault="00174D10" w:rsidP="004C09E2">
      <w:pPr>
        <w:spacing w:after="0" w:line="240" w:lineRule="auto"/>
      </w:pPr>
      <w:r>
        <w:separator/>
      </w:r>
    </w:p>
  </w:footnote>
  <w:footnote w:type="continuationSeparator" w:id="0">
    <w:p w14:paraId="50E6BA31" w14:textId="77777777" w:rsidR="00174D10" w:rsidRDefault="00174D10" w:rsidP="004C09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1DE23" w14:textId="75EEC9B4" w:rsidR="004C09E2" w:rsidRDefault="004C09E2">
    <w:pPr>
      <w:pStyle w:val="Header"/>
    </w:pPr>
    <w:r>
      <w:rPr>
        <w:rFonts w:ascii="Times New Roman" w:hAnsi="Times New Roman"/>
        <w:noProof/>
        <w:sz w:val="24"/>
        <w:szCs w:val="24"/>
        <w:lang w:eastAsia="en-IN"/>
      </w:rPr>
      <w:drawing>
        <wp:anchor distT="0" distB="0" distL="114300" distR="114300" simplePos="0" relativeHeight="251661312" behindDoc="0" locked="0" layoutInCell="1" allowOverlap="1" wp14:anchorId="49FBDA8D" wp14:editId="40BA99D1">
          <wp:simplePos x="0" y="0"/>
          <wp:positionH relativeFrom="column">
            <wp:posOffset>-388620</wp:posOffset>
          </wp:positionH>
          <wp:positionV relativeFrom="paragraph">
            <wp:posOffset>-380941</wp:posOffset>
          </wp:positionV>
          <wp:extent cx="2027514" cy="734216"/>
          <wp:effectExtent l="0" t="0" r="0" b="8890"/>
          <wp:wrapNone/>
          <wp:docPr id="2" name="Picture 1" descr="A10Logo0805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0Logo0805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7514" cy="734216"/>
                  </a:xfrm>
                  <a:prstGeom prst="rect">
                    <a:avLst/>
                  </a:prstGeom>
                  <a:noFill/>
                </pic:spPr>
              </pic:pic>
            </a:graphicData>
          </a:graphic>
        </wp:anchor>
      </w:drawing>
    </w:r>
    <w:r>
      <w:rPr>
        <w:rFonts w:ascii="Times New Roman" w:hAnsi="Times New Roman"/>
        <w:noProof/>
        <w:sz w:val="24"/>
        <w:szCs w:val="24"/>
        <w:lang w:eastAsia="en-IN"/>
      </w:rPr>
      <w:drawing>
        <wp:anchor distT="0" distB="0" distL="114300" distR="114300" simplePos="0" relativeHeight="251659264" behindDoc="1" locked="0" layoutInCell="1" allowOverlap="1" wp14:anchorId="4FBA1AFC" wp14:editId="4EB393D2">
          <wp:simplePos x="0" y="0"/>
          <wp:positionH relativeFrom="column">
            <wp:posOffset>-1097280</wp:posOffset>
          </wp:positionH>
          <wp:positionV relativeFrom="paragraph">
            <wp:posOffset>-381635</wp:posOffset>
          </wp:positionV>
          <wp:extent cx="7781925" cy="826748"/>
          <wp:effectExtent l="0" t="0" r="0" b="0"/>
          <wp:wrapNone/>
          <wp:docPr id="1" name="Picture 1" descr="A10 Yellow Header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0 Yellow Header Strip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1925" cy="826748"/>
                  </a:xfrm>
                  <a:prstGeom prst="rect">
                    <a:avLst/>
                  </a:prstGeom>
                  <a:noFill/>
                </pic:spPr>
              </pic:pic>
            </a:graphicData>
          </a:graphic>
        </wp:anchor>
      </w:drawing>
    </w:r>
  </w:p>
  <w:p w14:paraId="33D11DFA" w14:textId="77777777" w:rsidR="00531E94" w:rsidRDefault="00531E94"/>
</w:hdr>
</file>

<file path=word/intelligence2.xml><?xml version="1.0" encoding="utf-8"?>
<int2:intelligence xmlns:int2="http://schemas.microsoft.com/office/intelligence/2020/intelligence" xmlns:oel="http://schemas.microsoft.com/office/2019/extlst">
  <int2:observations>
    <int2:textHash int2:hashCode="i6Zvb4SA1JpP7b" int2:id="Jo3Gll6F">
      <int2:state int2:value="Rejected" int2:type="LegacyProofing"/>
    </int2:textHash>
    <int2:textHash int2:hashCode="Bdl+bpg0zPBjxV" int2:id="YkZSZM8Q">
      <int2:state int2:value="Rejected" int2:type="LegacyProofing"/>
    </int2:textHash>
    <int2:textHash int2:hashCode="qwqXRL0Zh9VQxE" int2:id="FxExlXJp">
      <int2:state int2:value="Rejected" int2:type="LegacyProofing"/>
    </int2:textHash>
    <int2:textHash int2:hashCode="DzN3jNOxXarTTU" int2:id="2Kpmfz2g">
      <int2:state int2:value="Rejected" int2:type="LegacyProofing"/>
    </int2:textHash>
    <int2:textHash int2:hashCode="v2VrPeuISxd6y/" int2:id="JWEDhyqt">
      <int2:state int2:value="Rejected" int2:type="LegacyProofing"/>
    </int2:textHash>
    <int2:textHash int2:hashCode="b4GbNmy4Py5i17" int2:id="9eZvmQ8M">
      <int2:state int2:value="Rejected" int2:type="LegacyProofing"/>
    </int2:textHash>
    <int2:textHash int2:hashCode="L6GN9HGBNh5OtT" int2:id="sA9UgZpr">
      <int2:state int2:value="Rejected" int2:type="LegacyProofing"/>
    </int2:textHash>
    <int2:textHash int2:hashCode="R9R6xlwmqxZw60" int2:id="Be2KccQB">
      <int2:state int2:value="Rejected" int2:type="LegacyProofing"/>
    </int2:textHash>
    <int2:textHash int2:hashCode="rpdLRnjB2Oo0pA" int2:id="k5LH0gvw">
      <int2:state int2:value="Rejected" int2:type="LegacyProofing"/>
    </int2:textHash>
    <int2:textHash int2:hashCode="5K+gdbuRDI7LQn" int2:id="Qw1HTrGd">
      <int2:state int2:value="Rejected" int2:type="LegacyProofing"/>
    </int2:textHash>
    <int2:textHash int2:hashCode="aTNSEh/Q5F1za2" int2:id="5rtAesnQ">
      <int2:state int2:value="Rejected" int2:type="LegacyProofing"/>
    </int2:textHash>
    <int2:textHash int2:hashCode="daRYCGyYdIJwVa" int2:id="L4JSC4nA">
      <int2:state int2:value="Rejected" int2:type="LegacyProofing"/>
    </int2:textHash>
    <int2:textHash int2:hashCode="ALPO1XOIq81bfb" int2:id="lpnaPHfp">
      <int2:state int2:value="Rejected" int2:type="LegacyProofing"/>
    </int2:textHash>
    <int2:textHash int2:hashCode="KHYRlSO0OySDmQ" int2:id="ENDhG7mt">
      <int2:state int2:value="Rejected" int2:type="LegacyProofing"/>
    </int2:textHash>
    <int2:textHash int2:hashCode="wDOh6ud304BMV4" int2:id="Rn3BaRdf">
      <int2:state int2:value="Rejected" int2:type="LegacyProofing"/>
    </int2:textHash>
    <int2:textHash int2:hashCode="fAXJJCQ7kMdJwj" int2:id="eSvomqtz">
      <int2:state int2:value="Rejected" int2:type="LegacyProofing"/>
    </int2:textHash>
    <int2:textHash int2:hashCode="vplK28Ld8kPJy/" int2:id="nQ1u0vet">
      <int2:state int2:value="Rejected" int2:type="LegacyProofing"/>
    </int2:textHash>
    <int2:textHash int2:hashCode="GjgLw0p7p0ed3G" int2:id="6zLUOPEJ">
      <int2:state int2:value="Rejected" int2:type="LegacyProofing"/>
    </int2:textHash>
    <int2:textHash int2:hashCode="dCE/nJJHYn3/Cp" int2:id="FqqqCQEo">
      <int2:state int2:value="Rejected" int2:type="LegacyProofing"/>
    </int2:textHash>
    <int2:textHash int2:hashCode="pPZ9n/k/59fQsz" int2:id="tyOSA9uW">
      <int2:state int2:value="Rejected" int2:type="LegacyProofing"/>
    </int2:textHash>
    <int2:textHash int2:hashCode="9ugzkRRvi/c86F" int2:id="AcZZfLkn">
      <int2:state int2:value="Rejected" int2:type="LegacyProofing"/>
    </int2:textHash>
    <int2:textHash int2:hashCode="3Fp5pVOT/l2MIG" int2:id="b0NOUuDt">
      <int2:state int2:value="Rejected" int2:type="LegacyProofing"/>
    </int2:textHash>
    <int2:textHash int2:hashCode="paoRVr1vX6hMMC" int2:id="VopYqNOi">
      <int2:state int2:value="Rejected" int2:type="LegacyProofing"/>
    </int2:textHash>
    <int2:textHash int2:hashCode="HqiPedRlK0i8q8" int2:id="PxUFORcx">
      <int2:state int2:value="Rejected" int2:type="LegacyProofing"/>
    </int2:textHash>
    <int2:textHash int2:hashCode="v9eEAJ0Z4i5MaL" int2:id="DCv1OM4p">
      <int2:state int2:value="Rejected" int2:type="LegacyProofing"/>
    </int2:textHash>
    <int2:textHash int2:hashCode="4Pcltxa7kbcRGV" int2:id="Cn0mZz64">
      <int2:state int2:value="Rejected" int2:type="LegacyProofing"/>
    </int2:textHash>
    <int2:textHash int2:hashCode="omjMY/IStc/+2u" int2:id="G0ezu9Uk">
      <int2:state int2:value="Rejected" int2:type="LegacyProofing"/>
    </int2:textHash>
    <int2:textHash int2:hashCode="+auj8SmbSkjnXu" int2:id="dXq04FIh">
      <int2:state int2:value="Rejected" int2:type="LegacyProofing"/>
    </int2:textHash>
    <int2:textHash int2:hashCode="B+7diDR4H637Op" int2:id="M7ht2GvB">
      <int2:state int2:value="Rejected" int2:type="LegacyProofing"/>
    </int2:textHash>
    <int2:textHash int2:hashCode="/JlXLkGh0Spi5r" int2:id="fcz9nt5m">
      <int2:state int2:value="Rejected" int2:type="LegacyProofing"/>
    </int2:textHash>
    <int2:textHash int2:hashCode="pAFrbhIX8NqCA7" int2:id="RBhqLuZb">
      <int2:state int2:value="Rejected" int2:type="LegacyProofing"/>
    </int2:textHash>
    <int2:textHash int2:hashCode="PSFmkWNx46ad0t" int2:id="4XZGwHKy">
      <int2:state int2:value="Rejected" int2:type="LegacyProofing"/>
    </int2:textHash>
    <int2:textHash int2:hashCode="bON14xXXIK8rpo" int2:id="YV2GJ9sj">
      <int2:state int2:value="Rejected" int2:type="LegacyProofing"/>
    </int2:textHash>
    <int2:textHash int2:hashCode="Ns+L7iy4Evehsg" int2:id="f7lzpffs">
      <int2:state int2:value="Rejected" int2:type="LegacyProofing"/>
    </int2:textHash>
    <int2:textHash int2:hashCode="NFyCa75nzH/yK3" int2:id="EIBznts1">
      <int2:state int2:value="Rejected" int2:type="LegacyProofing"/>
    </int2:textHash>
    <int2:textHash int2:hashCode="biYOhWYlqy/VH+" int2:id="V6UP399F">
      <int2:state int2:value="Rejected" int2:type="LegacyProofing"/>
    </int2:textHash>
    <int2:textHash int2:hashCode="aVkKrXHVV3sFty" int2:id="YTVAPefZ">
      <int2:state int2:value="Rejected" int2:type="LegacyProofing"/>
    </int2:textHash>
    <int2:textHash int2:hashCode="PPhUegGgXW7VvP" int2:id="FX00BGJz">
      <int2:state int2:value="Rejected" int2:type="LegacyProofing"/>
    </int2:textHash>
    <int2:textHash int2:hashCode="xzuimCxVt+rQ5A" int2:id="JBGkMlT9">
      <int2:state int2:value="Rejected" int2:type="LegacyProofing"/>
    </int2:textHash>
    <int2:textHash int2:hashCode="DqW/nzl3CRB/X2" int2:id="8UtCVw2d">
      <int2:state int2:value="Rejected" int2:type="LegacyProofing"/>
    </int2:textHash>
    <int2:textHash int2:hashCode="JJujYAACm76XSZ" int2:id="O2KgzdmX">
      <int2:state int2:value="Rejected" int2:type="LegacyProofing"/>
    </int2:textHash>
    <int2:textHash int2:hashCode="c7gzhoWLSyBPVg" int2:id="Wb00CsBQ">
      <int2:state int2:value="Rejected" int2:type="LegacyProofing"/>
    </int2:textHash>
    <int2:textHash int2:hashCode="lhC50KOeUl7yoJ" int2:id="jCun7OAm">
      <int2:state int2:value="Rejected" int2:type="LegacyProofing"/>
    </int2:textHash>
    <int2:textHash int2:hashCode="ixQqkc+25hdhit" int2:id="oCUfQN4f">
      <int2:state int2:value="Rejected" int2:type="LegacyProofing"/>
    </int2:textHash>
    <int2:textHash int2:hashCode="zDjfyoQlprC7oT" int2:id="OEmxnVRy">
      <int2:state int2:value="Rejected" int2:type="LegacyProofing"/>
    </int2:textHash>
    <int2:textHash int2:hashCode="HSBCEksC7ZXKq0" int2:id="n4my9ui2">
      <int2:state int2:value="Rejected" int2:type="LegacyProofing"/>
    </int2:textHash>
    <int2:textHash int2:hashCode="HMgT7xscSh/JZr" int2:id="nyZFMmWo">
      <int2:state int2:value="Rejected" int2:type="LegacyProofing"/>
    </int2:textHash>
    <int2:textHash int2:hashCode="q5qO9cay90zWoM" int2:id="HVD6K8DU">
      <int2:state int2:value="Rejected" int2:type="LegacyProofing"/>
    </int2:textHash>
    <int2:textHash int2:hashCode="h7o+XDaQCD6uq6" int2:id="vNafuxSh">
      <int2:state int2:value="Rejected" int2:type="LegacyProofing"/>
    </int2:textHash>
    <int2:textHash int2:hashCode="gXNjWLFkUQOugy" int2:id="vy0yPSnt">
      <int2:state int2:value="Rejected" int2:type="LegacyProofing"/>
    </int2:textHash>
    <int2:textHash int2:hashCode="XUDMPcoTO103Iz" int2:id="VyaBVTYW">
      <int2:state int2:value="Rejected" int2:type="LegacyProofing"/>
    </int2:textHash>
    <int2:textHash int2:hashCode="48XkNvRs5rrWGg" int2:id="oambFRee">
      <int2:state int2:value="Rejected" int2:type="LegacyProofing"/>
    </int2:textHash>
    <int2:textHash int2:hashCode="gBnUvzqqskrjTG" int2:id="e758XRSD">
      <int2:state int2:value="Rejected" int2:type="LegacyProofing"/>
    </int2:textHash>
    <int2:textHash int2:hashCode="s+6UeXudIfHcmA" int2:id="tpYZV7Hc">
      <int2:state int2:value="Rejected" int2:type="LegacyProofing"/>
    </int2:textHash>
    <int2:textHash int2:hashCode="o73HXmx/IjnWlu" int2:id="NKdkfgvC">
      <int2:state int2:value="Rejected" int2:type="LegacyProofing"/>
    </int2:textHash>
    <int2:textHash int2:hashCode="90Fm387uNK8j73" int2:id="3Oj1uXBm">
      <int2:state int2:value="Rejected" int2:type="LegacyProofing"/>
    </int2:textHash>
    <int2:textHash int2:hashCode="52hq/x6ALLgqXM" int2:id="vZ87i40s">
      <int2:state int2:value="Rejected" int2:type="LegacyProofing"/>
    </int2:textHash>
    <int2:textHash int2:hashCode="4/DeS+CMYa5JBH" int2:id="YAGpcxWD">
      <int2:state int2:value="Rejected" int2:type="LegacyProofing"/>
    </int2:textHash>
    <int2:textHash int2:hashCode="AHDKXxy9wILJy1" int2:id="RZEWdaZY">
      <int2:state int2:value="Rejected" int2:type="LegacyProofing"/>
    </int2:textHash>
    <int2:textHash int2:hashCode="adScUEqSGaVbi+" int2:id="crJZpbHf">
      <int2:state int2:value="Rejected" int2:type="LegacyProofing"/>
    </int2:textHash>
    <int2:textHash int2:hashCode="6vMkOoQqYQKx7N" int2:id="q0858Ru2">
      <int2:state int2:value="Rejected" int2:type="LegacyProofing"/>
    </int2:textHash>
    <int2:textHash int2:hashCode="dUoI3fi8sc8i8x" int2:id="tJI3Fkvs">
      <int2:state int2:value="Rejected" int2:type="LegacyProofing"/>
    </int2:textHash>
    <int2:textHash int2:hashCode="hHt8km/joSJDYe" int2:id="EigDm82Z">
      <int2:state int2:value="Rejected" int2:type="LegacyProofing"/>
    </int2:textHash>
    <int2:textHash int2:hashCode="nsyEWepfOfnaVc" int2:id="JOL1fwmY">
      <int2:state int2:value="Rejected" int2:type="LegacyProofing"/>
    </int2:textHash>
    <int2:textHash int2:hashCode="CF9TQ8xg/JCbTg" int2:id="Pb88Uid2">
      <int2:state int2:value="Rejected" int2:type="LegacyProofing"/>
    </int2:textHash>
    <int2:textHash int2:hashCode="MB+bIzA93Ij6QK" int2:id="NS04SQG7">
      <int2:state int2:value="Rejected" int2:type="LegacyProofing"/>
    </int2:textHash>
    <int2:textHash int2:hashCode="CycUR32yr3YwHu" int2:id="JUMH1gWp">
      <int2:state int2:value="Rejected" int2:type="LegacyProofing"/>
    </int2:textHash>
    <int2:textHash int2:hashCode="msYQ28m97ok0V3" int2:id="cCiZv03K">
      <int2:state int2:value="Rejected" int2:type="LegacyProofing"/>
    </int2:textHash>
    <int2:textHash int2:hashCode="q7yQ4AbC2bEj6K" int2:id="zPyqi6l1">
      <int2:state int2:value="Rejected" int2:type="LegacyProofing"/>
    </int2:textHash>
    <int2:textHash int2:hashCode="tyYxuUaBzeSSh+" int2:id="31f1d21e">
      <int2:state int2:value="Rejected" int2:type="LegacyProofing"/>
    </int2:textHash>
    <int2:textHash int2:hashCode="kCg4QNkN5JuOeY" int2:id="6e9jNVt1">
      <int2:state int2:value="Rejected" int2:type="LegacyProofing"/>
    </int2:textHash>
    <int2:textHash int2:hashCode="21U4SOmmJVuu5X" int2:id="qDWjqM4r">
      <int2:state int2:value="Rejected" int2:type="LegacyProofing"/>
    </int2:textHash>
    <int2:textHash int2:hashCode="8RFRqAgchgKK1H" int2:id="X08aHAs2">
      <int2:state int2:value="Rejected" int2:type="LegacyProofing"/>
    </int2:textHash>
    <int2:textHash int2:hashCode="IKJFk/guVzlTB2" int2:id="sCKdB7PK">
      <int2:state int2:value="Rejected" int2:type="LegacyProofing"/>
    </int2:textHash>
    <int2:textHash int2:hashCode="cfFBCw8jsJF/JH" int2:id="LdRugEM1">
      <int2:state int2:value="Rejected" int2:type="LegacyProofing"/>
    </int2:textHash>
    <int2:bookmark int2:bookmarkName="_Int_2w3SYsmr" int2:invalidationBookmarkName="" int2:hashCode="eLuIJvzCUEWD5i" int2:id="cUWnjPv0">
      <int2:state int2:value="Rejected" int2:type="AugLoop_Acronyms_AcronymsCritique"/>
    </int2:bookmark>
    <int2:bookmark int2:bookmarkName="_Int_6rmuhDCU" int2:invalidationBookmarkName="" int2:hashCode="LRlYXgfFSj442F" int2:id="QVURSy6N">
      <int2:state int2:value="Rejected" int2:type="AugLoop_Acronyms_AcronymsCritique"/>
    </int2:bookmark>
    <int2:bookmark int2:bookmarkName="_Int_iZG9i5RE" int2:invalidationBookmarkName="" int2:hashCode="cAtAHKUrG9MHHc" int2:id="RQiMcqEH">
      <int2:state int2:value="Rejected" int2:type="AugLoop_Acronyms_AcronymsCritique"/>
    </int2:bookmark>
    <int2:bookmark int2:bookmarkName="_Int_xtYj8aUl" int2:invalidationBookmarkName="" int2:hashCode="6kJNOK9y3RNmoI" int2:id="biJk9qxF">
      <int2:state int2:value="Rejected" int2:type="AugLoop_Acronyms_AcronymsCritique"/>
    </int2:bookmark>
    <int2:bookmark int2:bookmarkName="_Int_NcmXslZJ" int2:invalidationBookmarkName="" int2:hashCode="NRY40aoap1bBWh" int2:id="uPAHpSma">
      <int2:state int2:value="Rejected" int2:type="AugLoop_Acronyms_AcronymsCritique"/>
    </int2:bookmark>
    <int2:bookmark int2:bookmarkName="_Int_swOAQGd2" int2:invalidationBookmarkName="" int2:hashCode="whk0jTGGPWQHCM" int2:id="CFgGGZq9">
      <int2:state int2:value="Rejected" int2:type="AugLoop_Acronyms_AcronymsCritique"/>
    </int2:bookmark>
    <int2:bookmark int2:bookmarkName="_Int_Q3S1YRNU" int2:invalidationBookmarkName="" int2:hashCode="devGh/YleFfNQX" int2:id="ffmh6JD6">
      <int2:state int2:value="Rejected" int2:type="AugLoop_Acronyms_AcronymsCritique"/>
    </int2:bookmark>
    <int2:bookmark int2:bookmarkName="_Int_KKPnKcSZ" int2:invalidationBookmarkName="" int2:hashCode="RvGgvVWSovkkTK" int2:id="ZTtbd76J">
      <int2:state int2:value="Rejected" int2:type="LegacyProofing"/>
    </int2:bookmark>
    <int2:bookmark int2:bookmarkName="_Int_EEM0uOkH" int2:invalidationBookmarkName="" int2:hashCode="/n7TgRwX3haWg2" int2:id="qus21Wbu">
      <int2:state int2:value="Rejected" int2:type="LegacyProofing"/>
    </int2:bookmark>
    <int2:bookmark int2:bookmarkName="_Int_0PWZkEaD" int2:invalidationBookmarkName="" int2:hashCode="Bi2KnewPpQfRnz" int2:id="y4RwoFx4">
      <int2:state int2:value="Rejected" int2:type="LegacyProofing"/>
    </int2:bookmark>
    <int2:bookmark int2:bookmarkName="_Int_BsJXrdPI" int2:invalidationBookmarkName="" int2:hashCode="g0s08W9FHgDyaN" int2:id="Uhesqvo1">
      <int2:state int2:value="Rejected" int2:type="LegacyProofing"/>
    </int2:bookmark>
    <int2:bookmark int2:bookmarkName="_Int_R1YNjpYL" int2:invalidationBookmarkName="" int2:hashCode="Bi2KnewPpQfRnz" int2:id="SkeemsL0">
      <int2:state int2:value="Rejected" int2:type="LegacyProofing"/>
    </int2:bookmark>
    <int2:bookmark int2:bookmarkName="_Int_cuZbUnGc" int2:invalidationBookmarkName="" int2:hashCode="g0s08W9FHgDyaN" int2:id="0d3OtkBc">
      <int2:state int2:value="Rejected" int2:type="LegacyProofing"/>
    </int2:bookmark>
    <int2:bookmark int2:bookmarkName="_Int_KuFcFybT" int2:invalidationBookmarkName="" int2:hashCode="Bi2KnewPpQfRnz" int2:id="tenUH688">
      <int2:state int2:value="Rejected" int2:type="LegacyProofing"/>
    </int2:bookmark>
    <int2:bookmark int2:bookmarkName="_Int_USZTlJEK" int2:invalidationBookmarkName="" int2:hashCode="g0s08W9FHgDyaN" int2:id="t7VIUasE">
      <int2:state int2:value="Rejected" int2:type="LegacyProofing"/>
    </int2:bookmark>
    <int2:bookmark int2:bookmarkName="_Int_kXVTvcEq" int2:invalidationBookmarkName="" int2:hashCode="Bi2KnewPpQfRnz" int2:id="iCpgP4W6">
      <int2:state int2:value="Rejected" int2:type="LegacyProofing"/>
    </int2:bookmark>
    <int2:bookmark int2:bookmarkName="_Int_mwI4vDRa" int2:invalidationBookmarkName="" int2:hashCode="+fwnuTdK0eO/NP" int2:id="LoiGKCVl">
      <int2:state int2:value="Rejected" int2:type="LegacyProofing"/>
    </int2:bookmark>
    <int2:bookmark int2:bookmarkName="_Int_Rn723QLq" int2:invalidationBookmarkName="" int2:hashCode="TPW8Wb7p4cRMYl" int2:id="t54ktBWE">
      <int2:state int2:value="Rejected" int2:type="LegacyProofing"/>
    </int2:bookmark>
    <int2:bookmark int2:bookmarkName="_Int_uavemQap" int2:invalidationBookmarkName="" int2:hashCode="Bi2KnewPpQfRnz" int2:id="RvQgfaSw">
      <int2:state int2:value="Rejected" int2:type="LegacyProofing"/>
    </int2:bookmark>
    <int2:bookmark int2:bookmarkName="_Int_uyIkoMf5" int2:invalidationBookmarkName="" int2:hashCode="TPW8Wb7p4cRMYl" int2:id="wuMuAaV3">
      <int2:state int2:value="Rejected" int2:type="LegacyProofing"/>
    </int2:bookmark>
    <int2:bookmark int2:bookmarkName="_Int_fSpMGSTO" int2:invalidationBookmarkName="" int2:hashCode="Bi2KnewPpQfRnz" int2:id="o52r0tIn">
      <int2:state int2:value="Rejected" int2:type="LegacyProofing"/>
    </int2:bookmark>
    <int2:bookmark int2:bookmarkName="_Int_zsozUCIM" int2:invalidationBookmarkName="" int2:hashCode="TPW8Wb7p4cRMYl" int2:id="locyLoW7">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613DE"/>
    <w:multiLevelType w:val="hybridMultilevel"/>
    <w:tmpl w:val="BFDE2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9A6C1B"/>
    <w:multiLevelType w:val="hybridMultilevel"/>
    <w:tmpl w:val="B934B468"/>
    <w:lvl w:ilvl="0" w:tplc="DF0C82AE">
      <w:start w:val="1"/>
      <w:numFmt w:val="decimal"/>
      <w:lvlText w:val="%1)"/>
      <w:lvlJc w:val="left"/>
      <w:pPr>
        <w:ind w:left="720" w:hanging="360"/>
      </w:pPr>
      <w:rPr>
        <w:rFonts w:asciiTheme="minorHAnsi" w:eastAsia="Times New Roman" w:hAnsiTheme="minorHAnsi"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6A4DE3"/>
    <w:multiLevelType w:val="hybridMultilevel"/>
    <w:tmpl w:val="669E5C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750CCE"/>
    <w:multiLevelType w:val="hybridMultilevel"/>
    <w:tmpl w:val="D90AD626"/>
    <w:lvl w:ilvl="0" w:tplc="1B72501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0E5FAC"/>
    <w:multiLevelType w:val="hybridMultilevel"/>
    <w:tmpl w:val="932A4C12"/>
    <w:lvl w:ilvl="0" w:tplc="A28EA920">
      <w:start w:val="1"/>
      <w:numFmt w:val="decimal"/>
      <w:lvlText w:val="%1)"/>
      <w:lvlJc w:val="left"/>
      <w:pPr>
        <w:ind w:left="1440" w:hanging="360"/>
      </w:pPr>
      <w:rPr>
        <w:rFonts w:hint="default"/>
        <w:b w:val="0"/>
        <w:bCs/>
        <w:u w:val="none"/>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0BDF11A5"/>
    <w:multiLevelType w:val="hybridMultilevel"/>
    <w:tmpl w:val="55C02E4A"/>
    <w:lvl w:ilvl="0" w:tplc="A4A6178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E3A74A4"/>
    <w:multiLevelType w:val="hybridMultilevel"/>
    <w:tmpl w:val="6A3CF064"/>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0E516EB7"/>
    <w:multiLevelType w:val="hybridMultilevel"/>
    <w:tmpl w:val="D5B06892"/>
    <w:lvl w:ilvl="0" w:tplc="1874960A">
      <w:start w:val="1"/>
      <w:numFmt w:val="decimal"/>
      <w:lvlText w:val="%1)"/>
      <w:lvlJc w:val="left"/>
      <w:pPr>
        <w:ind w:left="1080" w:hanging="360"/>
      </w:pPr>
      <w:rPr>
        <w:rFonts w:asciiTheme="minorHAnsi" w:eastAsiaTheme="minorEastAsia" w:hAnsiTheme="minorHAnsi" w:cstheme="minorBidi"/>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165B2287"/>
    <w:multiLevelType w:val="hybridMultilevel"/>
    <w:tmpl w:val="FE7EF63C"/>
    <w:lvl w:ilvl="0" w:tplc="DEEEFB22">
      <w:start w:val="1"/>
      <w:numFmt w:val="decimal"/>
      <w:lvlText w:val="%1)"/>
      <w:lvlJc w:val="left"/>
      <w:pPr>
        <w:ind w:left="720" w:hanging="360"/>
      </w:pPr>
    </w:lvl>
    <w:lvl w:ilvl="1" w:tplc="D7BE174A">
      <w:start w:val="1"/>
      <w:numFmt w:val="lowerLetter"/>
      <w:lvlText w:val="%2."/>
      <w:lvlJc w:val="left"/>
      <w:pPr>
        <w:ind w:left="1440" w:hanging="360"/>
      </w:pPr>
    </w:lvl>
    <w:lvl w:ilvl="2" w:tplc="F87C3B1A">
      <w:start w:val="1"/>
      <w:numFmt w:val="lowerRoman"/>
      <w:lvlText w:val="%3."/>
      <w:lvlJc w:val="right"/>
      <w:pPr>
        <w:ind w:left="2160" w:hanging="180"/>
      </w:pPr>
    </w:lvl>
    <w:lvl w:ilvl="3" w:tplc="AF40DF80">
      <w:start w:val="1"/>
      <w:numFmt w:val="decimal"/>
      <w:lvlText w:val="%4."/>
      <w:lvlJc w:val="left"/>
      <w:pPr>
        <w:ind w:left="2880" w:hanging="360"/>
      </w:pPr>
    </w:lvl>
    <w:lvl w:ilvl="4" w:tplc="B65A1544">
      <w:start w:val="1"/>
      <w:numFmt w:val="lowerLetter"/>
      <w:lvlText w:val="%5."/>
      <w:lvlJc w:val="left"/>
      <w:pPr>
        <w:ind w:left="3600" w:hanging="360"/>
      </w:pPr>
    </w:lvl>
    <w:lvl w:ilvl="5" w:tplc="446A0FD8">
      <w:start w:val="1"/>
      <w:numFmt w:val="lowerRoman"/>
      <w:lvlText w:val="%6."/>
      <w:lvlJc w:val="right"/>
      <w:pPr>
        <w:ind w:left="4320" w:hanging="180"/>
      </w:pPr>
    </w:lvl>
    <w:lvl w:ilvl="6" w:tplc="3D8ECBB6">
      <w:start w:val="1"/>
      <w:numFmt w:val="decimal"/>
      <w:lvlText w:val="%7."/>
      <w:lvlJc w:val="left"/>
      <w:pPr>
        <w:ind w:left="5040" w:hanging="360"/>
      </w:pPr>
    </w:lvl>
    <w:lvl w:ilvl="7" w:tplc="C390DF14">
      <w:start w:val="1"/>
      <w:numFmt w:val="lowerLetter"/>
      <w:lvlText w:val="%8."/>
      <w:lvlJc w:val="left"/>
      <w:pPr>
        <w:ind w:left="5760" w:hanging="360"/>
      </w:pPr>
    </w:lvl>
    <w:lvl w:ilvl="8" w:tplc="ADC4C9A8">
      <w:start w:val="1"/>
      <w:numFmt w:val="lowerRoman"/>
      <w:lvlText w:val="%9."/>
      <w:lvlJc w:val="right"/>
      <w:pPr>
        <w:ind w:left="6480" w:hanging="180"/>
      </w:pPr>
    </w:lvl>
  </w:abstractNum>
  <w:abstractNum w:abstractNumId="9" w15:restartNumberingAfterBreak="0">
    <w:nsid w:val="1EAF6575"/>
    <w:multiLevelType w:val="hybridMultilevel"/>
    <w:tmpl w:val="B69877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EC94824"/>
    <w:multiLevelType w:val="hybridMultilevel"/>
    <w:tmpl w:val="3BA6A0C6"/>
    <w:lvl w:ilvl="0" w:tplc="AC70F9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F2D481A"/>
    <w:multiLevelType w:val="hybridMultilevel"/>
    <w:tmpl w:val="5E1CE7E6"/>
    <w:lvl w:ilvl="0" w:tplc="DF8ED8E0">
      <w:start w:val="1"/>
      <w:numFmt w:val="lowerLetter"/>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F42652F"/>
    <w:multiLevelType w:val="hybridMultilevel"/>
    <w:tmpl w:val="36B41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86030B"/>
    <w:multiLevelType w:val="hybridMultilevel"/>
    <w:tmpl w:val="12A6B83E"/>
    <w:lvl w:ilvl="0" w:tplc="7E80679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24DA65D0"/>
    <w:multiLevelType w:val="hybridMultilevel"/>
    <w:tmpl w:val="179622DA"/>
    <w:lvl w:ilvl="0" w:tplc="118EC0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D750E97"/>
    <w:multiLevelType w:val="hybridMultilevel"/>
    <w:tmpl w:val="A15A69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BBC56B9"/>
    <w:multiLevelType w:val="hybridMultilevel"/>
    <w:tmpl w:val="B5CE32E2"/>
    <w:lvl w:ilvl="0" w:tplc="F362990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E6162F3"/>
    <w:multiLevelType w:val="hybridMultilevel"/>
    <w:tmpl w:val="1ABCF396"/>
    <w:lvl w:ilvl="0" w:tplc="856ADBE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3F2521FE"/>
    <w:multiLevelType w:val="hybridMultilevel"/>
    <w:tmpl w:val="686204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F5B52F8"/>
    <w:multiLevelType w:val="hybridMultilevel"/>
    <w:tmpl w:val="B69877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0B77512"/>
    <w:multiLevelType w:val="hybridMultilevel"/>
    <w:tmpl w:val="88662674"/>
    <w:lvl w:ilvl="0" w:tplc="98A8E67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4E3688B"/>
    <w:multiLevelType w:val="hybridMultilevel"/>
    <w:tmpl w:val="BEB26B0A"/>
    <w:lvl w:ilvl="0" w:tplc="E2F8D63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4D8A622D"/>
    <w:multiLevelType w:val="multilevel"/>
    <w:tmpl w:val="C3262E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EE871BE"/>
    <w:multiLevelType w:val="hybridMultilevel"/>
    <w:tmpl w:val="E20EEAF8"/>
    <w:lvl w:ilvl="0" w:tplc="A47A6A64">
      <w:start w:val="1"/>
      <w:numFmt w:val="lowerLetter"/>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4FBE60FE"/>
    <w:multiLevelType w:val="hybridMultilevel"/>
    <w:tmpl w:val="AE6CF162"/>
    <w:lvl w:ilvl="0" w:tplc="7DEA0E0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4DD6C10"/>
    <w:multiLevelType w:val="hybridMultilevel"/>
    <w:tmpl w:val="E20EEAF8"/>
    <w:lvl w:ilvl="0" w:tplc="FFFFFFFF">
      <w:start w:val="1"/>
      <w:numFmt w:val="lowerLetter"/>
      <w:lvlText w:val="%1)"/>
      <w:lvlJc w:val="left"/>
      <w:pPr>
        <w:ind w:left="1080" w:hanging="360"/>
      </w:pPr>
      <w:rPr>
        <w:rFonts w:hint="default"/>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58823003"/>
    <w:multiLevelType w:val="hybridMultilevel"/>
    <w:tmpl w:val="3B546274"/>
    <w:lvl w:ilvl="0" w:tplc="02B4EF70">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59AC6F3D"/>
    <w:multiLevelType w:val="multilevel"/>
    <w:tmpl w:val="78725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A856063"/>
    <w:multiLevelType w:val="hybridMultilevel"/>
    <w:tmpl w:val="4530D382"/>
    <w:lvl w:ilvl="0" w:tplc="DAE87E8C">
      <w:start w:val="1"/>
      <w:numFmt w:val="decimal"/>
      <w:lvlText w:val="%1)"/>
      <w:lvlJc w:val="left"/>
      <w:pPr>
        <w:ind w:left="1440" w:hanging="360"/>
      </w:pPr>
      <w:rPr>
        <w:rFonts w:hint="default"/>
        <w:i w:val="0"/>
        <w:color w:val="auto"/>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5E287CF8"/>
    <w:multiLevelType w:val="multilevel"/>
    <w:tmpl w:val="C3262E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3F3294A"/>
    <w:multiLevelType w:val="hybridMultilevel"/>
    <w:tmpl w:val="79681DD2"/>
    <w:lvl w:ilvl="0" w:tplc="A19A3CF2">
      <w:start w:val="1"/>
      <w:numFmt w:val="decimal"/>
      <w:lvlText w:val="%1)"/>
      <w:lvlJc w:val="left"/>
      <w:pPr>
        <w:ind w:left="1640" w:hanging="360"/>
      </w:pPr>
      <w:rPr>
        <w:rFonts w:hint="default"/>
        <w:color w:val="auto"/>
      </w:rPr>
    </w:lvl>
    <w:lvl w:ilvl="1" w:tplc="40090019" w:tentative="1">
      <w:start w:val="1"/>
      <w:numFmt w:val="lowerLetter"/>
      <w:lvlText w:val="%2."/>
      <w:lvlJc w:val="left"/>
      <w:pPr>
        <w:ind w:left="2360" w:hanging="360"/>
      </w:pPr>
    </w:lvl>
    <w:lvl w:ilvl="2" w:tplc="4009001B" w:tentative="1">
      <w:start w:val="1"/>
      <w:numFmt w:val="lowerRoman"/>
      <w:lvlText w:val="%3."/>
      <w:lvlJc w:val="right"/>
      <w:pPr>
        <w:ind w:left="3080" w:hanging="180"/>
      </w:pPr>
    </w:lvl>
    <w:lvl w:ilvl="3" w:tplc="4009000F" w:tentative="1">
      <w:start w:val="1"/>
      <w:numFmt w:val="decimal"/>
      <w:lvlText w:val="%4."/>
      <w:lvlJc w:val="left"/>
      <w:pPr>
        <w:ind w:left="3800" w:hanging="360"/>
      </w:pPr>
    </w:lvl>
    <w:lvl w:ilvl="4" w:tplc="40090019" w:tentative="1">
      <w:start w:val="1"/>
      <w:numFmt w:val="lowerLetter"/>
      <w:lvlText w:val="%5."/>
      <w:lvlJc w:val="left"/>
      <w:pPr>
        <w:ind w:left="4520" w:hanging="360"/>
      </w:pPr>
    </w:lvl>
    <w:lvl w:ilvl="5" w:tplc="4009001B" w:tentative="1">
      <w:start w:val="1"/>
      <w:numFmt w:val="lowerRoman"/>
      <w:lvlText w:val="%6."/>
      <w:lvlJc w:val="right"/>
      <w:pPr>
        <w:ind w:left="5240" w:hanging="180"/>
      </w:pPr>
    </w:lvl>
    <w:lvl w:ilvl="6" w:tplc="4009000F" w:tentative="1">
      <w:start w:val="1"/>
      <w:numFmt w:val="decimal"/>
      <w:lvlText w:val="%7."/>
      <w:lvlJc w:val="left"/>
      <w:pPr>
        <w:ind w:left="5960" w:hanging="360"/>
      </w:pPr>
    </w:lvl>
    <w:lvl w:ilvl="7" w:tplc="40090019" w:tentative="1">
      <w:start w:val="1"/>
      <w:numFmt w:val="lowerLetter"/>
      <w:lvlText w:val="%8."/>
      <w:lvlJc w:val="left"/>
      <w:pPr>
        <w:ind w:left="6680" w:hanging="360"/>
      </w:pPr>
    </w:lvl>
    <w:lvl w:ilvl="8" w:tplc="4009001B" w:tentative="1">
      <w:start w:val="1"/>
      <w:numFmt w:val="lowerRoman"/>
      <w:lvlText w:val="%9."/>
      <w:lvlJc w:val="right"/>
      <w:pPr>
        <w:ind w:left="7400" w:hanging="180"/>
      </w:pPr>
    </w:lvl>
  </w:abstractNum>
  <w:abstractNum w:abstractNumId="31" w15:restartNumberingAfterBreak="0">
    <w:nsid w:val="64931CC6"/>
    <w:multiLevelType w:val="hybridMultilevel"/>
    <w:tmpl w:val="BBF8CDE8"/>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64F02829"/>
    <w:multiLevelType w:val="hybridMultilevel"/>
    <w:tmpl w:val="ED6AC07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5F9558A"/>
    <w:multiLevelType w:val="hybridMultilevel"/>
    <w:tmpl w:val="C9705C26"/>
    <w:lvl w:ilvl="0" w:tplc="600642B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E1A3798"/>
    <w:multiLevelType w:val="hybridMultilevel"/>
    <w:tmpl w:val="E0024DCC"/>
    <w:lvl w:ilvl="0" w:tplc="B36CD520">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70374B5D"/>
    <w:multiLevelType w:val="hybridMultilevel"/>
    <w:tmpl w:val="810E7072"/>
    <w:lvl w:ilvl="0" w:tplc="BD3E651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2F15FA5"/>
    <w:multiLevelType w:val="hybridMultilevel"/>
    <w:tmpl w:val="B69877F6"/>
    <w:lvl w:ilvl="0" w:tplc="740ED8A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4B63FFE"/>
    <w:multiLevelType w:val="hybridMultilevel"/>
    <w:tmpl w:val="C68C5B34"/>
    <w:lvl w:ilvl="0" w:tplc="AE94DA6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6544F14"/>
    <w:multiLevelType w:val="hybridMultilevel"/>
    <w:tmpl w:val="F3F46F9A"/>
    <w:lvl w:ilvl="0" w:tplc="BCC6AA9E">
      <w:start w:val="1"/>
      <w:numFmt w:val="lowerLetter"/>
      <w:lvlText w:val="%1)"/>
      <w:lvlJc w:val="left"/>
      <w:pPr>
        <w:ind w:left="1080" w:hanging="360"/>
      </w:pPr>
      <w:rPr>
        <w:rFonts w:hint="default"/>
        <w:b/>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15:restartNumberingAfterBreak="0">
    <w:nsid w:val="7748444E"/>
    <w:multiLevelType w:val="hybridMultilevel"/>
    <w:tmpl w:val="4C42EF60"/>
    <w:lvl w:ilvl="0" w:tplc="F190AB6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0" w15:restartNumberingAfterBreak="0">
    <w:nsid w:val="77E02D02"/>
    <w:multiLevelType w:val="hybridMultilevel"/>
    <w:tmpl w:val="8E7EEE7A"/>
    <w:lvl w:ilvl="0" w:tplc="8CC4A34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784885137">
    <w:abstractNumId w:val="8"/>
  </w:num>
  <w:num w:numId="2" w16cid:durableId="1679773692">
    <w:abstractNumId w:val="7"/>
  </w:num>
  <w:num w:numId="3" w16cid:durableId="584268396">
    <w:abstractNumId w:val="32"/>
  </w:num>
  <w:num w:numId="4" w16cid:durableId="1905750306">
    <w:abstractNumId w:val="27"/>
  </w:num>
  <w:num w:numId="5" w16cid:durableId="72315767">
    <w:abstractNumId w:val="0"/>
  </w:num>
  <w:num w:numId="6" w16cid:durableId="19574410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81194477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75289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22470387">
    <w:abstractNumId w:val="2"/>
  </w:num>
  <w:num w:numId="10" w16cid:durableId="1120419393">
    <w:abstractNumId w:val="38"/>
  </w:num>
  <w:num w:numId="11" w16cid:durableId="826290286">
    <w:abstractNumId w:val="12"/>
  </w:num>
  <w:num w:numId="12" w16cid:durableId="826244577">
    <w:abstractNumId w:val="22"/>
  </w:num>
  <w:num w:numId="13" w16cid:durableId="1263144809">
    <w:abstractNumId w:val="33"/>
  </w:num>
  <w:num w:numId="14" w16cid:durableId="1983843791">
    <w:abstractNumId w:val="10"/>
  </w:num>
  <w:num w:numId="15" w16cid:durableId="1602490247">
    <w:abstractNumId w:val="37"/>
  </w:num>
  <w:num w:numId="16" w16cid:durableId="1801338659">
    <w:abstractNumId w:val="5"/>
  </w:num>
  <w:num w:numId="17" w16cid:durableId="1835677870">
    <w:abstractNumId w:val="35"/>
  </w:num>
  <w:num w:numId="18" w16cid:durableId="1295789537">
    <w:abstractNumId w:val="4"/>
  </w:num>
  <w:num w:numId="19" w16cid:durableId="721096877">
    <w:abstractNumId w:val="39"/>
  </w:num>
  <w:num w:numId="20" w16cid:durableId="1855653373">
    <w:abstractNumId w:val="30"/>
  </w:num>
  <w:num w:numId="21" w16cid:durableId="620495966">
    <w:abstractNumId w:val="11"/>
  </w:num>
  <w:num w:numId="22" w16cid:durableId="465585250">
    <w:abstractNumId w:val="28"/>
  </w:num>
  <w:num w:numId="23" w16cid:durableId="233516998">
    <w:abstractNumId w:val="36"/>
  </w:num>
  <w:num w:numId="24" w16cid:durableId="330257398">
    <w:abstractNumId w:val="20"/>
  </w:num>
  <w:num w:numId="25" w16cid:durableId="669019436">
    <w:abstractNumId w:val="34"/>
  </w:num>
  <w:num w:numId="26" w16cid:durableId="1619334013">
    <w:abstractNumId w:val="1"/>
  </w:num>
  <w:num w:numId="27" w16cid:durableId="1170606496">
    <w:abstractNumId w:val="18"/>
  </w:num>
  <w:num w:numId="28" w16cid:durableId="734277626">
    <w:abstractNumId w:val="14"/>
  </w:num>
  <w:num w:numId="29" w16cid:durableId="678315470">
    <w:abstractNumId w:val="24"/>
  </w:num>
  <w:num w:numId="30" w16cid:durableId="45222692">
    <w:abstractNumId w:val="19"/>
  </w:num>
  <w:num w:numId="31" w16cid:durableId="289090461">
    <w:abstractNumId w:val="26"/>
  </w:num>
  <w:num w:numId="32" w16cid:durableId="120728925">
    <w:abstractNumId w:val="29"/>
  </w:num>
  <w:num w:numId="33" w16cid:durableId="1404060773">
    <w:abstractNumId w:val="16"/>
  </w:num>
  <w:num w:numId="34" w16cid:durableId="1345743035">
    <w:abstractNumId w:val="23"/>
  </w:num>
  <w:num w:numId="35" w16cid:durableId="740491898">
    <w:abstractNumId w:val="15"/>
  </w:num>
  <w:num w:numId="36" w16cid:durableId="265507021">
    <w:abstractNumId w:val="25"/>
  </w:num>
  <w:num w:numId="37" w16cid:durableId="727653536">
    <w:abstractNumId w:val="13"/>
  </w:num>
  <w:num w:numId="38" w16cid:durableId="1733309677">
    <w:abstractNumId w:val="17"/>
  </w:num>
  <w:num w:numId="39" w16cid:durableId="441806209">
    <w:abstractNumId w:val="21"/>
  </w:num>
  <w:num w:numId="40" w16cid:durableId="401561318">
    <w:abstractNumId w:val="9"/>
  </w:num>
  <w:num w:numId="41" w16cid:durableId="795559630">
    <w:abstractNumId w:val="40"/>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ubra Singh">
    <w15:presenceInfo w15:providerId="AD" w15:userId="S::SSingh2@a10networks.com::b85e6042-0215-417b-8465-9c53d98dad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9E2"/>
    <w:rsid w:val="00000607"/>
    <w:rsid w:val="000009C0"/>
    <w:rsid w:val="0000175F"/>
    <w:rsid w:val="00002197"/>
    <w:rsid w:val="000021C4"/>
    <w:rsid w:val="0000260C"/>
    <w:rsid w:val="00002ABD"/>
    <w:rsid w:val="00002E4A"/>
    <w:rsid w:val="00005DC0"/>
    <w:rsid w:val="0000629A"/>
    <w:rsid w:val="00006906"/>
    <w:rsid w:val="000076CC"/>
    <w:rsid w:val="00007E00"/>
    <w:rsid w:val="00007F5C"/>
    <w:rsid w:val="00010267"/>
    <w:rsid w:val="00011EFE"/>
    <w:rsid w:val="000124B1"/>
    <w:rsid w:val="00012725"/>
    <w:rsid w:val="000127F7"/>
    <w:rsid w:val="0001401F"/>
    <w:rsid w:val="00014213"/>
    <w:rsid w:val="00014DDF"/>
    <w:rsid w:val="00015A74"/>
    <w:rsid w:val="0001664C"/>
    <w:rsid w:val="0001699A"/>
    <w:rsid w:val="00016ABB"/>
    <w:rsid w:val="0002060F"/>
    <w:rsid w:val="00020A5B"/>
    <w:rsid w:val="00021201"/>
    <w:rsid w:val="000227E0"/>
    <w:rsid w:val="00022F82"/>
    <w:rsid w:val="00023C8E"/>
    <w:rsid w:val="000246B9"/>
    <w:rsid w:val="0002543F"/>
    <w:rsid w:val="00025C02"/>
    <w:rsid w:val="0002690A"/>
    <w:rsid w:val="00026D38"/>
    <w:rsid w:val="00027F91"/>
    <w:rsid w:val="00027FFD"/>
    <w:rsid w:val="000309FB"/>
    <w:rsid w:val="00031195"/>
    <w:rsid w:val="00031F31"/>
    <w:rsid w:val="00032645"/>
    <w:rsid w:val="000336BF"/>
    <w:rsid w:val="00034B12"/>
    <w:rsid w:val="000355A1"/>
    <w:rsid w:val="00035A77"/>
    <w:rsid w:val="00035B28"/>
    <w:rsid w:val="0003706E"/>
    <w:rsid w:val="000371FC"/>
    <w:rsid w:val="000379A7"/>
    <w:rsid w:val="000405BA"/>
    <w:rsid w:val="0004187B"/>
    <w:rsid w:val="00041B40"/>
    <w:rsid w:val="00041D45"/>
    <w:rsid w:val="0004225D"/>
    <w:rsid w:val="0004254F"/>
    <w:rsid w:val="0004335D"/>
    <w:rsid w:val="000434EC"/>
    <w:rsid w:val="00043722"/>
    <w:rsid w:val="00043885"/>
    <w:rsid w:val="0004399A"/>
    <w:rsid w:val="000439D6"/>
    <w:rsid w:val="00044C0C"/>
    <w:rsid w:val="000452C5"/>
    <w:rsid w:val="00045D8D"/>
    <w:rsid w:val="0004618A"/>
    <w:rsid w:val="00046382"/>
    <w:rsid w:val="00052B14"/>
    <w:rsid w:val="000532D5"/>
    <w:rsid w:val="00053DE5"/>
    <w:rsid w:val="00054195"/>
    <w:rsid w:val="00054EE3"/>
    <w:rsid w:val="0005522B"/>
    <w:rsid w:val="000552DA"/>
    <w:rsid w:val="00055FDB"/>
    <w:rsid w:val="0005605A"/>
    <w:rsid w:val="000562EB"/>
    <w:rsid w:val="0005652B"/>
    <w:rsid w:val="00056962"/>
    <w:rsid w:val="00057A9D"/>
    <w:rsid w:val="00060882"/>
    <w:rsid w:val="00061460"/>
    <w:rsid w:val="000621C2"/>
    <w:rsid w:val="0006228A"/>
    <w:rsid w:val="000623FB"/>
    <w:rsid w:val="000626B5"/>
    <w:rsid w:val="00062FD6"/>
    <w:rsid w:val="00063442"/>
    <w:rsid w:val="000634FB"/>
    <w:rsid w:val="000637F4"/>
    <w:rsid w:val="00064163"/>
    <w:rsid w:val="000650C0"/>
    <w:rsid w:val="00065970"/>
    <w:rsid w:val="00065EFA"/>
    <w:rsid w:val="00066231"/>
    <w:rsid w:val="000664C2"/>
    <w:rsid w:val="0006667F"/>
    <w:rsid w:val="0007125C"/>
    <w:rsid w:val="00071AD4"/>
    <w:rsid w:val="00071BAF"/>
    <w:rsid w:val="00071D21"/>
    <w:rsid w:val="00071EE5"/>
    <w:rsid w:val="00072A1B"/>
    <w:rsid w:val="000737A0"/>
    <w:rsid w:val="00073A0A"/>
    <w:rsid w:val="00073CE0"/>
    <w:rsid w:val="000741F3"/>
    <w:rsid w:val="0007458C"/>
    <w:rsid w:val="00076622"/>
    <w:rsid w:val="000766A0"/>
    <w:rsid w:val="00077057"/>
    <w:rsid w:val="000770E1"/>
    <w:rsid w:val="0008165A"/>
    <w:rsid w:val="00081F36"/>
    <w:rsid w:val="000824FA"/>
    <w:rsid w:val="00084325"/>
    <w:rsid w:val="00084D22"/>
    <w:rsid w:val="000863BB"/>
    <w:rsid w:val="00086EA3"/>
    <w:rsid w:val="000872C0"/>
    <w:rsid w:val="00087C7B"/>
    <w:rsid w:val="000901F0"/>
    <w:rsid w:val="00090381"/>
    <w:rsid w:val="000904A6"/>
    <w:rsid w:val="00091408"/>
    <w:rsid w:val="0009214B"/>
    <w:rsid w:val="00093283"/>
    <w:rsid w:val="000932EC"/>
    <w:rsid w:val="00094FF1"/>
    <w:rsid w:val="000956EC"/>
    <w:rsid w:val="00095DEB"/>
    <w:rsid w:val="000962B8"/>
    <w:rsid w:val="0009678B"/>
    <w:rsid w:val="00096909"/>
    <w:rsid w:val="000970D1"/>
    <w:rsid w:val="000A0C64"/>
    <w:rsid w:val="000A2067"/>
    <w:rsid w:val="000A21E0"/>
    <w:rsid w:val="000A250D"/>
    <w:rsid w:val="000A2592"/>
    <w:rsid w:val="000A3799"/>
    <w:rsid w:val="000A457C"/>
    <w:rsid w:val="000A4921"/>
    <w:rsid w:val="000A5C7F"/>
    <w:rsid w:val="000A5CA2"/>
    <w:rsid w:val="000A5FF6"/>
    <w:rsid w:val="000A671F"/>
    <w:rsid w:val="000A6A58"/>
    <w:rsid w:val="000A74C7"/>
    <w:rsid w:val="000A787D"/>
    <w:rsid w:val="000A7ACC"/>
    <w:rsid w:val="000A7BFC"/>
    <w:rsid w:val="000B0559"/>
    <w:rsid w:val="000B0948"/>
    <w:rsid w:val="000B0C6B"/>
    <w:rsid w:val="000B0DFC"/>
    <w:rsid w:val="000B1067"/>
    <w:rsid w:val="000B12E4"/>
    <w:rsid w:val="000B2303"/>
    <w:rsid w:val="000B3103"/>
    <w:rsid w:val="000B4314"/>
    <w:rsid w:val="000B463D"/>
    <w:rsid w:val="000B55A4"/>
    <w:rsid w:val="000B5FDB"/>
    <w:rsid w:val="000B6E65"/>
    <w:rsid w:val="000B7579"/>
    <w:rsid w:val="000B7C62"/>
    <w:rsid w:val="000C18E8"/>
    <w:rsid w:val="000C1AAA"/>
    <w:rsid w:val="000C21E5"/>
    <w:rsid w:val="000C3BB8"/>
    <w:rsid w:val="000C4079"/>
    <w:rsid w:val="000C43FF"/>
    <w:rsid w:val="000C4C3D"/>
    <w:rsid w:val="000C4D11"/>
    <w:rsid w:val="000C599B"/>
    <w:rsid w:val="000C5BBC"/>
    <w:rsid w:val="000C73F3"/>
    <w:rsid w:val="000C7791"/>
    <w:rsid w:val="000D0C41"/>
    <w:rsid w:val="000D11A6"/>
    <w:rsid w:val="000D13A5"/>
    <w:rsid w:val="000D1E45"/>
    <w:rsid w:val="000D1F2E"/>
    <w:rsid w:val="000D24FE"/>
    <w:rsid w:val="000D2945"/>
    <w:rsid w:val="000D32FE"/>
    <w:rsid w:val="000D34D9"/>
    <w:rsid w:val="000D3BD9"/>
    <w:rsid w:val="000D46B8"/>
    <w:rsid w:val="000D4A0E"/>
    <w:rsid w:val="000D569E"/>
    <w:rsid w:val="000D6159"/>
    <w:rsid w:val="000D62FF"/>
    <w:rsid w:val="000D6786"/>
    <w:rsid w:val="000D68A9"/>
    <w:rsid w:val="000D7379"/>
    <w:rsid w:val="000D73E6"/>
    <w:rsid w:val="000D7562"/>
    <w:rsid w:val="000E1027"/>
    <w:rsid w:val="000E1501"/>
    <w:rsid w:val="000E175C"/>
    <w:rsid w:val="000E1DF3"/>
    <w:rsid w:val="000E2B7C"/>
    <w:rsid w:val="000E2C84"/>
    <w:rsid w:val="000E2CE5"/>
    <w:rsid w:val="000E47BC"/>
    <w:rsid w:val="000E49CF"/>
    <w:rsid w:val="000E4AA6"/>
    <w:rsid w:val="000E4DDA"/>
    <w:rsid w:val="000E579A"/>
    <w:rsid w:val="000E5C94"/>
    <w:rsid w:val="000E5C9A"/>
    <w:rsid w:val="000E65FF"/>
    <w:rsid w:val="000E687C"/>
    <w:rsid w:val="000F008C"/>
    <w:rsid w:val="000F017A"/>
    <w:rsid w:val="000F0452"/>
    <w:rsid w:val="000F1068"/>
    <w:rsid w:val="000F2C15"/>
    <w:rsid w:val="000F2C70"/>
    <w:rsid w:val="000F3150"/>
    <w:rsid w:val="000F3249"/>
    <w:rsid w:val="000F3C16"/>
    <w:rsid w:val="000F3C63"/>
    <w:rsid w:val="000F4949"/>
    <w:rsid w:val="000F4B31"/>
    <w:rsid w:val="000F4D15"/>
    <w:rsid w:val="000F4FDB"/>
    <w:rsid w:val="000F6237"/>
    <w:rsid w:val="000F6DD1"/>
    <w:rsid w:val="000F7864"/>
    <w:rsid w:val="000F7E44"/>
    <w:rsid w:val="00100150"/>
    <w:rsid w:val="0010019B"/>
    <w:rsid w:val="001008FA"/>
    <w:rsid w:val="001009BD"/>
    <w:rsid w:val="00100DB1"/>
    <w:rsid w:val="0010185B"/>
    <w:rsid w:val="00101A30"/>
    <w:rsid w:val="00103D0C"/>
    <w:rsid w:val="00103F45"/>
    <w:rsid w:val="001044B6"/>
    <w:rsid w:val="00104881"/>
    <w:rsid w:val="001049D9"/>
    <w:rsid w:val="00105ECF"/>
    <w:rsid w:val="001069EE"/>
    <w:rsid w:val="00106B8B"/>
    <w:rsid w:val="00106F76"/>
    <w:rsid w:val="00107A65"/>
    <w:rsid w:val="0011026C"/>
    <w:rsid w:val="0011217D"/>
    <w:rsid w:val="00112262"/>
    <w:rsid w:val="0011272A"/>
    <w:rsid w:val="00113804"/>
    <w:rsid w:val="001143A4"/>
    <w:rsid w:val="001144EC"/>
    <w:rsid w:val="00114948"/>
    <w:rsid w:val="0011527C"/>
    <w:rsid w:val="00116242"/>
    <w:rsid w:val="001165FF"/>
    <w:rsid w:val="001167BE"/>
    <w:rsid w:val="00117EF0"/>
    <w:rsid w:val="00120287"/>
    <w:rsid w:val="001219A7"/>
    <w:rsid w:val="00121DD3"/>
    <w:rsid w:val="00122528"/>
    <w:rsid w:val="00122A3C"/>
    <w:rsid w:val="00122DF5"/>
    <w:rsid w:val="00122E87"/>
    <w:rsid w:val="00123F7A"/>
    <w:rsid w:val="00124129"/>
    <w:rsid w:val="001259CC"/>
    <w:rsid w:val="00125F9F"/>
    <w:rsid w:val="00126220"/>
    <w:rsid w:val="00126732"/>
    <w:rsid w:val="0012675D"/>
    <w:rsid w:val="0012704B"/>
    <w:rsid w:val="0012704E"/>
    <w:rsid w:val="00127087"/>
    <w:rsid w:val="0012749B"/>
    <w:rsid w:val="00127EFE"/>
    <w:rsid w:val="0013068F"/>
    <w:rsid w:val="00130706"/>
    <w:rsid w:val="001308DA"/>
    <w:rsid w:val="001317AD"/>
    <w:rsid w:val="0013180A"/>
    <w:rsid w:val="001347DC"/>
    <w:rsid w:val="001348F8"/>
    <w:rsid w:val="00135BAF"/>
    <w:rsid w:val="00137236"/>
    <w:rsid w:val="00137301"/>
    <w:rsid w:val="00137942"/>
    <w:rsid w:val="00137F00"/>
    <w:rsid w:val="00140170"/>
    <w:rsid w:val="001403DA"/>
    <w:rsid w:val="00140840"/>
    <w:rsid w:val="00140CEC"/>
    <w:rsid w:val="00140F7B"/>
    <w:rsid w:val="00141BBA"/>
    <w:rsid w:val="001423BB"/>
    <w:rsid w:val="00143268"/>
    <w:rsid w:val="001432A9"/>
    <w:rsid w:val="00144057"/>
    <w:rsid w:val="001448C0"/>
    <w:rsid w:val="001450A8"/>
    <w:rsid w:val="0014554A"/>
    <w:rsid w:val="001460EF"/>
    <w:rsid w:val="00147B69"/>
    <w:rsid w:val="00150459"/>
    <w:rsid w:val="00150C9A"/>
    <w:rsid w:val="00150FE1"/>
    <w:rsid w:val="00151417"/>
    <w:rsid w:val="00151810"/>
    <w:rsid w:val="00152057"/>
    <w:rsid w:val="00152377"/>
    <w:rsid w:val="00152C4F"/>
    <w:rsid w:val="001546D4"/>
    <w:rsid w:val="00154BED"/>
    <w:rsid w:val="001554DA"/>
    <w:rsid w:val="001555AB"/>
    <w:rsid w:val="00155B17"/>
    <w:rsid w:val="00156E05"/>
    <w:rsid w:val="00156F58"/>
    <w:rsid w:val="00157370"/>
    <w:rsid w:val="00157421"/>
    <w:rsid w:val="001576C1"/>
    <w:rsid w:val="0015795F"/>
    <w:rsid w:val="00157A29"/>
    <w:rsid w:val="00157C1B"/>
    <w:rsid w:val="001602A5"/>
    <w:rsid w:val="0016055F"/>
    <w:rsid w:val="00160DA5"/>
    <w:rsid w:val="00161A09"/>
    <w:rsid w:val="00162B0F"/>
    <w:rsid w:val="00163668"/>
    <w:rsid w:val="001637C1"/>
    <w:rsid w:val="00163F6A"/>
    <w:rsid w:val="00164A1E"/>
    <w:rsid w:val="00164DC6"/>
    <w:rsid w:val="0016517C"/>
    <w:rsid w:val="001665F0"/>
    <w:rsid w:val="00166923"/>
    <w:rsid w:val="00167B12"/>
    <w:rsid w:val="00167C34"/>
    <w:rsid w:val="00170069"/>
    <w:rsid w:val="0017043E"/>
    <w:rsid w:val="00170529"/>
    <w:rsid w:val="0017092D"/>
    <w:rsid w:val="001709C0"/>
    <w:rsid w:val="00170C3C"/>
    <w:rsid w:val="001715FA"/>
    <w:rsid w:val="0017167F"/>
    <w:rsid w:val="00171BA6"/>
    <w:rsid w:val="00171CED"/>
    <w:rsid w:val="00171EF3"/>
    <w:rsid w:val="0017291F"/>
    <w:rsid w:val="0017293A"/>
    <w:rsid w:val="00172EE8"/>
    <w:rsid w:val="00172F7B"/>
    <w:rsid w:val="00172FDC"/>
    <w:rsid w:val="001747D4"/>
    <w:rsid w:val="00174D10"/>
    <w:rsid w:val="00174EF8"/>
    <w:rsid w:val="00174F6C"/>
    <w:rsid w:val="00174F9F"/>
    <w:rsid w:val="001751F4"/>
    <w:rsid w:val="001769BF"/>
    <w:rsid w:val="00176E18"/>
    <w:rsid w:val="00177113"/>
    <w:rsid w:val="001777DC"/>
    <w:rsid w:val="00177E8C"/>
    <w:rsid w:val="00180DB5"/>
    <w:rsid w:val="001810DA"/>
    <w:rsid w:val="0018119C"/>
    <w:rsid w:val="00182A0C"/>
    <w:rsid w:val="001836B0"/>
    <w:rsid w:val="00184505"/>
    <w:rsid w:val="0018487D"/>
    <w:rsid w:val="00184AC2"/>
    <w:rsid w:val="00184CCF"/>
    <w:rsid w:val="001854EB"/>
    <w:rsid w:val="00185B17"/>
    <w:rsid w:val="00185F32"/>
    <w:rsid w:val="00186647"/>
    <w:rsid w:val="0019012F"/>
    <w:rsid w:val="001903C0"/>
    <w:rsid w:val="00190881"/>
    <w:rsid w:val="001912CF"/>
    <w:rsid w:val="001916FD"/>
    <w:rsid w:val="00192C9E"/>
    <w:rsid w:val="00193871"/>
    <w:rsid w:val="001940A6"/>
    <w:rsid w:val="001946C1"/>
    <w:rsid w:val="001947F9"/>
    <w:rsid w:val="00195604"/>
    <w:rsid w:val="0019577F"/>
    <w:rsid w:val="0019589F"/>
    <w:rsid w:val="00195AD7"/>
    <w:rsid w:val="00195B2A"/>
    <w:rsid w:val="00196921"/>
    <w:rsid w:val="00196B97"/>
    <w:rsid w:val="001974C5"/>
    <w:rsid w:val="001A017D"/>
    <w:rsid w:val="001A08EB"/>
    <w:rsid w:val="001A08FF"/>
    <w:rsid w:val="001A0C61"/>
    <w:rsid w:val="001A0F57"/>
    <w:rsid w:val="001A1C16"/>
    <w:rsid w:val="001A2C0F"/>
    <w:rsid w:val="001A3796"/>
    <w:rsid w:val="001A3AE2"/>
    <w:rsid w:val="001A4D7D"/>
    <w:rsid w:val="001A5AB1"/>
    <w:rsid w:val="001A5BAA"/>
    <w:rsid w:val="001A69B4"/>
    <w:rsid w:val="001A69B5"/>
    <w:rsid w:val="001A6C0D"/>
    <w:rsid w:val="001A734D"/>
    <w:rsid w:val="001A796D"/>
    <w:rsid w:val="001B11C0"/>
    <w:rsid w:val="001B145C"/>
    <w:rsid w:val="001B18E5"/>
    <w:rsid w:val="001B1FD6"/>
    <w:rsid w:val="001B20F7"/>
    <w:rsid w:val="001B25F5"/>
    <w:rsid w:val="001B2C12"/>
    <w:rsid w:val="001B2CE3"/>
    <w:rsid w:val="001B301A"/>
    <w:rsid w:val="001B5007"/>
    <w:rsid w:val="001B53C5"/>
    <w:rsid w:val="001B5470"/>
    <w:rsid w:val="001B5F08"/>
    <w:rsid w:val="001B6020"/>
    <w:rsid w:val="001B7380"/>
    <w:rsid w:val="001B7F78"/>
    <w:rsid w:val="001C0EA0"/>
    <w:rsid w:val="001C0ED2"/>
    <w:rsid w:val="001C1908"/>
    <w:rsid w:val="001C223D"/>
    <w:rsid w:val="001C2448"/>
    <w:rsid w:val="001C25AA"/>
    <w:rsid w:val="001C2750"/>
    <w:rsid w:val="001C2A95"/>
    <w:rsid w:val="001C2DEA"/>
    <w:rsid w:val="001C31B9"/>
    <w:rsid w:val="001C4049"/>
    <w:rsid w:val="001C4309"/>
    <w:rsid w:val="001C48E3"/>
    <w:rsid w:val="001C4D25"/>
    <w:rsid w:val="001C58F2"/>
    <w:rsid w:val="001C661F"/>
    <w:rsid w:val="001C69C0"/>
    <w:rsid w:val="001C746F"/>
    <w:rsid w:val="001C7A8F"/>
    <w:rsid w:val="001C7F24"/>
    <w:rsid w:val="001C7FE0"/>
    <w:rsid w:val="001D0263"/>
    <w:rsid w:val="001D0344"/>
    <w:rsid w:val="001D03A5"/>
    <w:rsid w:val="001D0964"/>
    <w:rsid w:val="001D09ED"/>
    <w:rsid w:val="001D0C48"/>
    <w:rsid w:val="001D204B"/>
    <w:rsid w:val="001D38FC"/>
    <w:rsid w:val="001D3A2E"/>
    <w:rsid w:val="001D4339"/>
    <w:rsid w:val="001D447A"/>
    <w:rsid w:val="001D46FF"/>
    <w:rsid w:val="001D520D"/>
    <w:rsid w:val="001D53DF"/>
    <w:rsid w:val="001D55C0"/>
    <w:rsid w:val="001D5882"/>
    <w:rsid w:val="001D5AAE"/>
    <w:rsid w:val="001D6D3A"/>
    <w:rsid w:val="001D7905"/>
    <w:rsid w:val="001E0107"/>
    <w:rsid w:val="001E09EA"/>
    <w:rsid w:val="001E18BE"/>
    <w:rsid w:val="001E1C92"/>
    <w:rsid w:val="001E276A"/>
    <w:rsid w:val="001E27B8"/>
    <w:rsid w:val="001E47E6"/>
    <w:rsid w:val="001E4DA2"/>
    <w:rsid w:val="001E65E5"/>
    <w:rsid w:val="001E6A19"/>
    <w:rsid w:val="001E6AED"/>
    <w:rsid w:val="001E75D8"/>
    <w:rsid w:val="001F0170"/>
    <w:rsid w:val="001F08A4"/>
    <w:rsid w:val="001F19B6"/>
    <w:rsid w:val="001F2D37"/>
    <w:rsid w:val="001F3142"/>
    <w:rsid w:val="001F338C"/>
    <w:rsid w:val="001F3579"/>
    <w:rsid w:val="001F46D8"/>
    <w:rsid w:val="001F563D"/>
    <w:rsid w:val="001F6774"/>
    <w:rsid w:val="001F76E6"/>
    <w:rsid w:val="001F76EC"/>
    <w:rsid w:val="001F7D54"/>
    <w:rsid w:val="002006F4"/>
    <w:rsid w:val="00200AFC"/>
    <w:rsid w:val="00200CC5"/>
    <w:rsid w:val="00201671"/>
    <w:rsid w:val="0020231E"/>
    <w:rsid w:val="002025D7"/>
    <w:rsid w:val="0020372F"/>
    <w:rsid w:val="002038A9"/>
    <w:rsid w:val="00204992"/>
    <w:rsid w:val="00204B32"/>
    <w:rsid w:val="00205102"/>
    <w:rsid w:val="00205240"/>
    <w:rsid w:val="00205393"/>
    <w:rsid w:val="00206518"/>
    <w:rsid w:val="00206934"/>
    <w:rsid w:val="002074CD"/>
    <w:rsid w:val="00210F8E"/>
    <w:rsid w:val="002116CC"/>
    <w:rsid w:val="00211D07"/>
    <w:rsid w:val="00212731"/>
    <w:rsid w:val="00212A2E"/>
    <w:rsid w:val="0021335B"/>
    <w:rsid w:val="002134A4"/>
    <w:rsid w:val="00214353"/>
    <w:rsid w:val="0021499A"/>
    <w:rsid w:val="0021517B"/>
    <w:rsid w:val="00215BA9"/>
    <w:rsid w:val="002160B4"/>
    <w:rsid w:val="0021653D"/>
    <w:rsid w:val="00216D30"/>
    <w:rsid w:val="002178B3"/>
    <w:rsid w:val="00217D99"/>
    <w:rsid w:val="002208FE"/>
    <w:rsid w:val="00220F6A"/>
    <w:rsid w:val="00221296"/>
    <w:rsid w:val="002222E6"/>
    <w:rsid w:val="00222DA6"/>
    <w:rsid w:val="002234EA"/>
    <w:rsid w:val="0022443B"/>
    <w:rsid w:val="00224BD3"/>
    <w:rsid w:val="00225108"/>
    <w:rsid w:val="00225B23"/>
    <w:rsid w:val="00225C76"/>
    <w:rsid w:val="00225D4E"/>
    <w:rsid w:val="00225DCA"/>
    <w:rsid w:val="0022636F"/>
    <w:rsid w:val="002265CF"/>
    <w:rsid w:val="00226A40"/>
    <w:rsid w:val="0022742E"/>
    <w:rsid w:val="00227B26"/>
    <w:rsid w:val="0023053E"/>
    <w:rsid w:val="00230FF0"/>
    <w:rsid w:val="00231A49"/>
    <w:rsid w:val="002325FE"/>
    <w:rsid w:val="002329DB"/>
    <w:rsid w:val="00232DAF"/>
    <w:rsid w:val="00235CB9"/>
    <w:rsid w:val="002379AA"/>
    <w:rsid w:val="002441DE"/>
    <w:rsid w:val="00244448"/>
    <w:rsid w:val="00244F55"/>
    <w:rsid w:val="00244FA4"/>
    <w:rsid w:val="00246697"/>
    <w:rsid w:val="002466B3"/>
    <w:rsid w:val="00246D0C"/>
    <w:rsid w:val="00247C71"/>
    <w:rsid w:val="00247C96"/>
    <w:rsid w:val="00247F05"/>
    <w:rsid w:val="00247FCE"/>
    <w:rsid w:val="002501F1"/>
    <w:rsid w:val="00250388"/>
    <w:rsid w:val="002511BB"/>
    <w:rsid w:val="0025163F"/>
    <w:rsid w:val="00251F10"/>
    <w:rsid w:val="00252084"/>
    <w:rsid w:val="00252553"/>
    <w:rsid w:val="00255A48"/>
    <w:rsid w:val="00255F05"/>
    <w:rsid w:val="0025670B"/>
    <w:rsid w:val="00256E3A"/>
    <w:rsid w:val="00257877"/>
    <w:rsid w:val="0026033A"/>
    <w:rsid w:val="0026052D"/>
    <w:rsid w:val="00260753"/>
    <w:rsid w:val="00260BBF"/>
    <w:rsid w:val="0026107C"/>
    <w:rsid w:val="002611CA"/>
    <w:rsid w:val="0026277C"/>
    <w:rsid w:val="002637A9"/>
    <w:rsid w:val="00265A8A"/>
    <w:rsid w:val="00265AA1"/>
    <w:rsid w:val="00266C3F"/>
    <w:rsid w:val="002705EF"/>
    <w:rsid w:val="002705F6"/>
    <w:rsid w:val="00272440"/>
    <w:rsid w:val="00272F86"/>
    <w:rsid w:val="002735C9"/>
    <w:rsid w:val="00273786"/>
    <w:rsid w:val="00273CE7"/>
    <w:rsid w:val="00274A2E"/>
    <w:rsid w:val="00274C63"/>
    <w:rsid w:val="00276333"/>
    <w:rsid w:val="00276993"/>
    <w:rsid w:val="00277564"/>
    <w:rsid w:val="002775E5"/>
    <w:rsid w:val="00277B95"/>
    <w:rsid w:val="0028129A"/>
    <w:rsid w:val="00281669"/>
    <w:rsid w:val="0028197F"/>
    <w:rsid w:val="00282611"/>
    <w:rsid w:val="00282AFB"/>
    <w:rsid w:val="002847B9"/>
    <w:rsid w:val="002849B9"/>
    <w:rsid w:val="0028541F"/>
    <w:rsid w:val="00285543"/>
    <w:rsid w:val="00285E97"/>
    <w:rsid w:val="002862B0"/>
    <w:rsid w:val="0028794F"/>
    <w:rsid w:val="00287D37"/>
    <w:rsid w:val="00291862"/>
    <w:rsid w:val="00293A6A"/>
    <w:rsid w:val="00293B00"/>
    <w:rsid w:val="0029519A"/>
    <w:rsid w:val="00295585"/>
    <w:rsid w:val="002959D2"/>
    <w:rsid w:val="00296605"/>
    <w:rsid w:val="00296F4F"/>
    <w:rsid w:val="002972F9"/>
    <w:rsid w:val="002A06EF"/>
    <w:rsid w:val="002A0DC0"/>
    <w:rsid w:val="002A3104"/>
    <w:rsid w:val="002A451C"/>
    <w:rsid w:val="002A4B74"/>
    <w:rsid w:val="002A5B9D"/>
    <w:rsid w:val="002A5DBF"/>
    <w:rsid w:val="002A68C7"/>
    <w:rsid w:val="002A6921"/>
    <w:rsid w:val="002A6ED5"/>
    <w:rsid w:val="002A70E3"/>
    <w:rsid w:val="002A710C"/>
    <w:rsid w:val="002A7FBC"/>
    <w:rsid w:val="002B043C"/>
    <w:rsid w:val="002B10F6"/>
    <w:rsid w:val="002B11A7"/>
    <w:rsid w:val="002B1491"/>
    <w:rsid w:val="002B15B0"/>
    <w:rsid w:val="002B1FE7"/>
    <w:rsid w:val="002B28EB"/>
    <w:rsid w:val="002B2BEA"/>
    <w:rsid w:val="002B2E96"/>
    <w:rsid w:val="002B3778"/>
    <w:rsid w:val="002B4636"/>
    <w:rsid w:val="002B481D"/>
    <w:rsid w:val="002B4AD0"/>
    <w:rsid w:val="002B4DEF"/>
    <w:rsid w:val="002B4ED3"/>
    <w:rsid w:val="002B580A"/>
    <w:rsid w:val="002B7C07"/>
    <w:rsid w:val="002B7D18"/>
    <w:rsid w:val="002C013F"/>
    <w:rsid w:val="002C0BD6"/>
    <w:rsid w:val="002C1468"/>
    <w:rsid w:val="002C2B12"/>
    <w:rsid w:val="002C3F87"/>
    <w:rsid w:val="002C414F"/>
    <w:rsid w:val="002C4575"/>
    <w:rsid w:val="002C4A1E"/>
    <w:rsid w:val="002C506E"/>
    <w:rsid w:val="002C5208"/>
    <w:rsid w:val="002C56E0"/>
    <w:rsid w:val="002C6F5D"/>
    <w:rsid w:val="002C78A5"/>
    <w:rsid w:val="002D0CB2"/>
    <w:rsid w:val="002D14C5"/>
    <w:rsid w:val="002D20D4"/>
    <w:rsid w:val="002D22D1"/>
    <w:rsid w:val="002D2F55"/>
    <w:rsid w:val="002D456C"/>
    <w:rsid w:val="002D5BCB"/>
    <w:rsid w:val="002D609C"/>
    <w:rsid w:val="002D628C"/>
    <w:rsid w:val="002D6A08"/>
    <w:rsid w:val="002D7671"/>
    <w:rsid w:val="002D7F3D"/>
    <w:rsid w:val="002E0FFF"/>
    <w:rsid w:val="002E134D"/>
    <w:rsid w:val="002E134F"/>
    <w:rsid w:val="002E414D"/>
    <w:rsid w:val="002E4408"/>
    <w:rsid w:val="002E4716"/>
    <w:rsid w:val="002E4D7F"/>
    <w:rsid w:val="002E5311"/>
    <w:rsid w:val="002F018E"/>
    <w:rsid w:val="002F024A"/>
    <w:rsid w:val="002F071A"/>
    <w:rsid w:val="002F152E"/>
    <w:rsid w:val="002F1532"/>
    <w:rsid w:val="002F15FA"/>
    <w:rsid w:val="002F1682"/>
    <w:rsid w:val="002F367C"/>
    <w:rsid w:val="002F4A3A"/>
    <w:rsid w:val="002F4D4D"/>
    <w:rsid w:val="002F5439"/>
    <w:rsid w:val="002F5712"/>
    <w:rsid w:val="002F5874"/>
    <w:rsid w:val="002F6489"/>
    <w:rsid w:val="002F6B2C"/>
    <w:rsid w:val="002F6DB4"/>
    <w:rsid w:val="002F6F7A"/>
    <w:rsid w:val="003002CD"/>
    <w:rsid w:val="00300ED5"/>
    <w:rsid w:val="00302B42"/>
    <w:rsid w:val="003044E0"/>
    <w:rsid w:val="00304776"/>
    <w:rsid w:val="003054CE"/>
    <w:rsid w:val="00305CE2"/>
    <w:rsid w:val="00305EC2"/>
    <w:rsid w:val="00305ECD"/>
    <w:rsid w:val="003062C3"/>
    <w:rsid w:val="003067DE"/>
    <w:rsid w:val="00307A4B"/>
    <w:rsid w:val="00310422"/>
    <w:rsid w:val="003104FB"/>
    <w:rsid w:val="0031163A"/>
    <w:rsid w:val="00311EF9"/>
    <w:rsid w:val="00311F34"/>
    <w:rsid w:val="00311FB3"/>
    <w:rsid w:val="0031234D"/>
    <w:rsid w:val="0031255B"/>
    <w:rsid w:val="00315B7B"/>
    <w:rsid w:val="00315F52"/>
    <w:rsid w:val="00316030"/>
    <w:rsid w:val="003160F1"/>
    <w:rsid w:val="00316574"/>
    <w:rsid w:val="00317D15"/>
    <w:rsid w:val="003203C0"/>
    <w:rsid w:val="00320695"/>
    <w:rsid w:val="00322F58"/>
    <w:rsid w:val="003231EF"/>
    <w:rsid w:val="00323783"/>
    <w:rsid w:val="00324DA8"/>
    <w:rsid w:val="0032573D"/>
    <w:rsid w:val="003259EF"/>
    <w:rsid w:val="00326585"/>
    <w:rsid w:val="00330152"/>
    <w:rsid w:val="00330457"/>
    <w:rsid w:val="0033136D"/>
    <w:rsid w:val="00331836"/>
    <w:rsid w:val="00332B8C"/>
    <w:rsid w:val="003333B9"/>
    <w:rsid w:val="00333593"/>
    <w:rsid w:val="003338D6"/>
    <w:rsid w:val="00333B22"/>
    <w:rsid w:val="00334391"/>
    <w:rsid w:val="00334EF0"/>
    <w:rsid w:val="0033587C"/>
    <w:rsid w:val="00337A0F"/>
    <w:rsid w:val="00337AAD"/>
    <w:rsid w:val="003407A1"/>
    <w:rsid w:val="00342FD0"/>
    <w:rsid w:val="00344850"/>
    <w:rsid w:val="003451FF"/>
    <w:rsid w:val="00345420"/>
    <w:rsid w:val="00345A03"/>
    <w:rsid w:val="00345AC7"/>
    <w:rsid w:val="00346122"/>
    <w:rsid w:val="00346224"/>
    <w:rsid w:val="00346B39"/>
    <w:rsid w:val="00346DF7"/>
    <w:rsid w:val="0034763E"/>
    <w:rsid w:val="003514C2"/>
    <w:rsid w:val="00351753"/>
    <w:rsid w:val="003517EA"/>
    <w:rsid w:val="00351F63"/>
    <w:rsid w:val="00352138"/>
    <w:rsid w:val="0035296B"/>
    <w:rsid w:val="00353123"/>
    <w:rsid w:val="00353311"/>
    <w:rsid w:val="003533BF"/>
    <w:rsid w:val="00353806"/>
    <w:rsid w:val="0035396E"/>
    <w:rsid w:val="00353DC5"/>
    <w:rsid w:val="003541CA"/>
    <w:rsid w:val="00354788"/>
    <w:rsid w:val="003555C4"/>
    <w:rsid w:val="00355DDD"/>
    <w:rsid w:val="0035654D"/>
    <w:rsid w:val="00356C1D"/>
    <w:rsid w:val="003571F5"/>
    <w:rsid w:val="003578AF"/>
    <w:rsid w:val="00357EE1"/>
    <w:rsid w:val="003616AC"/>
    <w:rsid w:val="00362222"/>
    <w:rsid w:val="00362619"/>
    <w:rsid w:val="0036337C"/>
    <w:rsid w:val="0036415A"/>
    <w:rsid w:val="00364D3E"/>
    <w:rsid w:val="00364FBB"/>
    <w:rsid w:val="0036538F"/>
    <w:rsid w:val="00365E74"/>
    <w:rsid w:val="0036658A"/>
    <w:rsid w:val="0036781E"/>
    <w:rsid w:val="0037066D"/>
    <w:rsid w:val="00370F7A"/>
    <w:rsid w:val="003730F9"/>
    <w:rsid w:val="00373319"/>
    <w:rsid w:val="00373AC4"/>
    <w:rsid w:val="00373C8B"/>
    <w:rsid w:val="00374914"/>
    <w:rsid w:val="00374F2A"/>
    <w:rsid w:val="003755EB"/>
    <w:rsid w:val="0037575B"/>
    <w:rsid w:val="0037599C"/>
    <w:rsid w:val="00375F7D"/>
    <w:rsid w:val="00375FEC"/>
    <w:rsid w:val="00376D89"/>
    <w:rsid w:val="00376E36"/>
    <w:rsid w:val="003804D3"/>
    <w:rsid w:val="0038078B"/>
    <w:rsid w:val="00380C19"/>
    <w:rsid w:val="00380D1D"/>
    <w:rsid w:val="00381040"/>
    <w:rsid w:val="00381DD6"/>
    <w:rsid w:val="00381E39"/>
    <w:rsid w:val="00382103"/>
    <w:rsid w:val="00382120"/>
    <w:rsid w:val="00382630"/>
    <w:rsid w:val="00382DF5"/>
    <w:rsid w:val="00383732"/>
    <w:rsid w:val="00383B37"/>
    <w:rsid w:val="00383F73"/>
    <w:rsid w:val="003842FF"/>
    <w:rsid w:val="00384FAC"/>
    <w:rsid w:val="0038628C"/>
    <w:rsid w:val="00386716"/>
    <w:rsid w:val="00386DC3"/>
    <w:rsid w:val="00387033"/>
    <w:rsid w:val="00387179"/>
    <w:rsid w:val="003908C9"/>
    <w:rsid w:val="00391C8F"/>
    <w:rsid w:val="003924D5"/>
    <w:rsid w:val="003927B6"/>
    <w:rsid w:val="00394206"/>
    <w:rsid w:val="0039498B"/>
    <w:rsid w:val="00394CDF"/>
    <w:rsid w:val="003950DA"/>
    <w:rsid w:val="0039586F"/>
    <w:rsid w:val="0039601D"/>
    <w:rsid w:val="003966EA"/>
    <w:rsid w:val="00396A32"/>
    <w:rsid w:val="00396BA9"/>
    <w:rsid w:val="00396EFD"/>
    <w:rsid w:val="00397B3F"/>
    <w:rsid w:val="003A0919"/>
    <w:rsid w:val="003A0CDF"/>
    <w:rsid w:val="003A258F"/>
    <w:rsid w:val="003A48EB"/>
    <w:rsid w:val="003A5428"/>
    <w:rsid w:val="003A68C4"/>
    <w:rsid w:val="003A6F8F"/>
    <w:rsid w:val="003A7011"/>
    <w:rsid w:val="003A7FB9"/>
    <w:rsid w:val="003B0363"/>
    <w:rsid w:val="003B03D0"/>
    <w:rsid w:val="003B0590"/>
    <w:rsid w:val="003B09DF"/>
    <w:rsid w:val="003B11A4"/>
    <w:rsid w:val="003B1F85"/>
    <w:rsid w:val="003B26ED"/>
    <w:rsid w:val="003B3206"/>
    <w:rsid w:val="003B4883"/>
    <w:rsid w:val="003B4C9C"/>
    <w:rsid w:val="003B5FBC"/>
    <w:rsid w:val="003B6CFA"/>
    <w:rsid w:val="003B7454"/>
    <w:rsid w:val="003B78B6"/>
    <w:rsid w:val="003B7E8B"/>
    <w:rsid w:val="003C01F9"/>
    <w:rsid w:val="003C1862"/>
    <w:rsid w:val="003C1E23"/>
    <w:rsid w:val="003C273E"/>
    <w:rsid w:val="003C284B"/>
    <w:rsid w:val="003C3D6F"/>
    <w:rsid w:val="003C44DE"/>
    <w:rsid w:val="003C46B5"/>
    <w:rsid w:val="003C4BE6"/>
    <w:rsid w:val="003C4CB5"/>
    <w:rsid w:val="003C503D"/>
    <w:rsid w:val="003C561E"/>
    <w:rsid w:val="003C60ED"/>
    <w:rsid w:val="003C66F7"/>
    <w:rsid w:val="003D03CE"/>
    <w:rsid w:val="003D06AE"/>
    <w:rsid w:val="003D105F"/>
    <w:rsid w:val="003D17C3"/>
    <w:rsid w:val="003D23BC"/>
    <w:rsid w:val="003D23F9"/>
    <w:rsid w:val="003D45CA"/>
    <w:rsid w:val="003D4BD0"/>
    <w:rsid w:val="003D5498"/>
    <w:rsid w:val="003D5874"/>
    <w:rsid w:val="003D5C9B"/>
    <w:rsid w:val="003D5D27"/>
    <w:rsid w:val="003D627F"/>
    <w:rsid w:val="003D6396"/>
    <w:rsid w:val="003D671A"/>
    <w:rsid w:val="003D67D6"/>
    <w:rsid w:val="003D7439"/>
    <w:rsid w:val="003D79EE"/>
    <w:rsid w:val="003E00A6"/>
    <w:rsid w:val="003E0E33"/>
    <w:rsid w:val="003E172C"/>
    <w:rsid w:val="003E1930"/>
    <w:rsid w:val="003E1F2C"/>
    <w:rsid w:val="003E22BF"/>
    <w:rsid w:val="003E2C78"/>
    <w:rsid w:val="003E347B"/>
    <w:rsid w:val="003E36BF"/>
    <w:rsid w:val="003E3709"/>
    <w:rsid w:val="003E3C80"/>
    <w:rsid w:val="003E4268"/>
    <w:rsid w:val="003E49C7"/>
    <w:rsid w:val="003E4A5B"/>
    <w:rsid w:val="003E4A7B"/>
    <w:rsid w:val="003E4BF6"/>
    <w:rsid w:val="003E4F75"/>
    <w:rsid w:val="003E5206"/>
    <w:rsid w:val="003E5474"/>
    <w:rsid w:val="003E560F"/>
    <w:rsid w:val="003E568B"/>
    <w:rsid w:val="003E5938"/>
    <w:rsid w:val="003E5978"/>
    <w:rsid w:val="003E620F"/>
    <w:rsid w:val="003E6A5F"/>
    <w:rsid w:val="003E71FE"/>
    <w:rsid w:val="003F0EF6"/>
    <w:rsid w:val="003F11AC"/>
    <w:rsid w:val="003F2020"/>
    <w:rsid w:val="003F428E"/>
    <w:rsid w:val="003F47D7"/>
    <w:rsid w:val="003F49D2"/>
    <w:rsid w:val="003F4CFA"/>
    <w:rsid w:val="003F5908"/>
    <w:rsid w:val="003F5E74"/>
    <w:rsid w:val="003F61BE"/>
    <w:rsid w:val="0040020B"/>
    <w:rsid w:val="00400D4C"/>
    <w:rsid w:val="004011CF"/>
    <w:rsid w:val="00401457"/>
    <w:rsid w:val="0040208C"/>
    <w:rsid w:val="00402903"/>
    <w:rsid w:val="004045D1"/>
    <w:rsid w:val="00404D56"/>
    <w:rsid w:val="0040502A"/>
    <w:rsid w:val="004057BE"/>
    <w:rsid w:val="00405ABB"/>
    <w:rsid w:val="00405C4A"/>
    <w:rsid w:val="0040616D"/>
    <w:rsid w:val="00406743"/>
    <w:rsid w:val="004069DB"/>
    <w:rsid w:val="0040716F"/>
    <w:rsid w:val="00407C97"/>
    <w:rsid w:val="0041081F"/>
    <w:rsid w:val="00410E57"/>
    <w:rsid w:val="0041116C"/>
    <w:rsid w:val="004118B6"/>
    <w:rsid w:val="00412795"/>
    <w:rsid w:val="004127C3"/>
    <w:rsid w:val="00412877"/>
    <w:rsid w:val="00412DF8"/>
    <w:rsid w:val="00413615"/>
    <w:rsid w:val="004136FD"/>
    <w:rsid w:val="00413E62"/>
    <w:rsid w:val="004141A1"/>
    <w:rsid w:val="004142FE"/>
    <w:rsid w:val="0041463B"/>
    <w:rsid w:val="00414D90"/>
    <w:rsid w:val="00415477"/>
    <w:rsid w:val="00415E72"/>
    <w:rsid w:val="00416F6D"/>
    <w:rsid w:val="0041739E"/>
    <w:rsid w:val="0041768A"/>
    <w:rsid w:val="00417ABA"/>
    <w:rsid w:val="00421A03"/>
    <w:rsid w:val="00421A3C"/>
    <w:rsid w:val="00421BE1"/>
    <w:rsid w:val="004223DB"/>
    <w:rsid w:val="00423456"/>
    <w:rsid w:val="00423FB7"/>
    <w:rsid w:val="00424516"/>
    <w:rsid w:val="00425103"/>
    <w:rsid w:val="004266A2"/>
    <w:rsid w:val="004277F2"/>
    <w:rsid w:val="004279CC"/>
    <w:rsid w:val="004326DA"/>
    <w:rsid w:val="0043287B"/>
    <w:rsid w:val="00432AB1"/>
    <w:rsid w:val="00434699"/>
    <w:rsid w:val="0043561A"/>
    <w:rsid w:val="00436108"/>
    <w:rsid w:val="00437F02"/>
    <w:rsid w:val="004414C1"/>
    <w:rsid w:val="0044201F"/>
    <w:rsid w:val="004420DF"/>
    <w:rsid w:val="00442A6B"/>
    <w:rsid w:val="00443E86"/>
    <w:rsid w:val="004440E2"/>
    <w:rsid w:val="004444AC"/>
    <w:rsid w:val="004444F1"/>
    <w:rsid w:val="00445887"/>
    <w:rsid w:val="00445C0D"/>
    <w:rsid w:val="00446994"/>
    <w:rsid w:val="00446B18"/>
    <w:rsid w:val="00447256"/>
    <w:rsid w:val="0044744C"/>
    <w:rsid w:val="004477B2"/>
    <w:rsid w:val="00447EB5"/>
    <w:rsid w:val="00447F85"/>
    <w:rsid w:val="004508C9"/>
    <w:rsid w:val="004512BD"/>
    <w:rsid w:val="00451BF1"/>
    <w:rsid w:val="00452123"/>
    <w:rsid w:val="004525CB"/>
    <w:rsid w:val="0045268E"/>
    <w:rsid w:val="004529A0"/>
    <w:rsid w:val="00452FD1"/>
    <w:rsid w:val="00453420"/>
    <w:rsid w:val="0045352F"/>
    <w:rsid w:val="00453FAF"/>
    <w:rsid w:val="004548D4"/>
    <w:rsid w:val="004555D6"/>
    <w:rsid w:val="00456408"/>
    <w:rsid w:val="00456B90"/>
    <w:rsid w:val="00456F46"/>
    <w:rsid w:val="0045700C"/>
    <w:rsid w:val="0045725E"/>
    <w:rsid w:val="00460373"/>
    <w:rsid w:val="0046045C"/>
    <w:rsid w:val="0046045D"/>
    <w:rsid w:val="0046053B"/>
    <w:rsid w:val="004615AC"/>
    <w:rsid w:val="004622C3"/>
    <w:rsid w:val="00462532"/>
    <w:rsid w:val="004632FE"/>
    <w:rsid w:val="00463E6A"/>
    <w:rsid w:val="00463FC6"/>
    <w:rsid w:val="00464706"/>
    <w:rsid w:val="004647C4"/>
    <w:rsid w:val="004655C4"/>
    <w:rsid w:val="00465B42"/>
    <w:rsid w:val="004660F1"/>
    <w:rsid w:val="00466B5E"/>
    <w:rsid w:val="0046779C"/>
    <w:rsid w:val="00467AD5"/>
    <w:rsid w:val="0047044B"/>
    <w:rsid w:val="00470C76"/>
    <w:rsid w:val="0047143C"/>
    <w:rsid w:val="004718E3"/>
    <w:rsid w:val="00471B94"/>
    <w:rsid w:val="0047211D"/>
    <w:rsid w:val="004722F3"/>
    <w:rsid w:val="00472864"/>
    <w:rsid w:val="00472B8A"/>
    <w:rsid w:val="00472B95"/>
    <w:rsid w:val="00473958"/>
    <w:rsid w:val="00473A34"/>
    <w:rsid w:val="00473E77"/>
    <w:rsid w:val="004747CE"/>
    <w:rsid w:val="004749F3"/>
    <w:rsid w:val="004751A8"/>
    <w:rsid w:val="00475AFF"/>
    <w:rsid w:val="00475CD3"/>
    <w:rsid w:val="00476595"/>
    <w:rsid w:val="0047682E"/>
    <w:rsid w:val="00476F7F"/>
    <w:rsid w:val="004812C0"/>
    <w:rsid w:val="004814F6"/>
    <w:rsid w:val="004815ED"/>
    <w:rsid w:val="004820BB"/>
    <w:rsid w:val="00482346"/>
    <w:rsid w:val="00483B55"/>
    <w:rsid w:val="0048401C"/>
    <w:rsid w:val="0048441E"/>
    <w:rsid w:val="00487A53"/>
    <w:rsid w:val="004901CB"/>
    <w:rsid w:val="00490446"/>
    <w:rsid w:val="004909F6"/>
    <w:rsid w:val="0049185A"/>
    <w:rsid w:val="00492EC1"/>
    <w:rsid w:val="00493083"/>
    <w:rsid w:val="00493B64"/>
    <w:rsid w:val="004941C4"/>
    <w:rsid w:val="00495576"/>
    <w:rsid w:val="00495845"/>
    <w:rsid w:val="0049671C"/>
    <w:rsid w:val="00496AD5"/>
    <w:rsid w:val="004970AC"/>
    <w:rsid w:val="0049737A"/>
    <w:rsid w:val="004A063C"/>
    <w:rsid w:val="004A07E2"/>
    <w:rsid w:val="004A0F5B"/>
    <w:rsid w:val="004A10A3"/>
    <w:rsid w:val="004A177D"/>
    <w:rsid w:val="004A1E5E"/>
    <w:rsid w:val="004A21FF"/>
    <w:rsid w:val="004A3403"/>
    <w:rsid w:val="004A340C"/>
    <w:rsid w:val="004A3440"/>
    <w:rsid w:val="004A45B5"/>
    <w:rsid w:val="004A4C84"/>
    <w:rsid w:val="004A4E3F"/>
    <w:rsid w:val="004A4E68"/>
    <w:rsid w:val="004A5B3D"/>
    <w:rsid w:val="004A61C8"/>
    <w:rsid w:val="004A6207"/>
    <w:rsid w:val="004A6A05"/>
    <w:rsid w:val="004A721C"/>
    <w:rsid w:val="004A7F0B"/>
    <w:rsid w:val="004B00AF"/>
    <w:rsid w:val="004B05D1"/>
    <w:rsid w:val="004B0C3A"/>
    <w:rsid w:val="004B1E92"/>
    <w:rsid w:val="004B2048"/>
    <w:rsid w:val="004B2221"/>
    <w:rsid w:val="004B29F7"/>
    <w:rsid w:val="004B2BB7"/>
    <w:rsid w:val="004B2FB6"/>
    <w:rsid w:val="004B32D0"/>
    <w:rsid w:val="004B4286"/>
    <w:rsid w:val="004B5348"/>
    <w:rsid w:val="004B5BA5"/>
    <w:rsid w:val="004B6229"/>
    <w:rsid w:val="004B7702"/>
    <w:rsid w:val="004B7904"/>
    <w:rsid w:val="004C0085"/>
    <w:rsid w:val="004C09E2"/>
    <w:rsid w:val="004C166C"/>
    <w:rsid w:val="004C2048"/>
    <w:rsid w:val="004C3161"/>
    <w:rsid w:val="004C3AF0"/>
    <w:rsid w:val="004C402D"/>
    <w:rsid w:val="004C4A30"/>
    <w:rsid w:val="004C5B8E"/>
    <w:rsid w:val="004C6531"/>
    <w:rsid w:val="004C6657"/>
    <w:rsid w:val="004C68C5"/>
    <w:rsid w:val="004C6EFE"/>
    <w:rsid w:val="004C7302"/>
    <w:rsid w:val="004C77F8"/>
    <w:rsid w:val="004C7B4F"/>
    <w:rsid w:val="004D03FD"/>
    <w:rsid w:val="004D058F"/>
    <w:rsid w:val="004D0CF0"/>
    <w:rsid w:val="004D1D45"/>
    <w:rsid w:val="004D1E1C"/>
    <w:rsid w:val="004D26BA"/>
    <w:rsid w:val="004D2CE4"/>
    <w:rsid w:val="004D4F1A"/>
    <w:rsid w:val="004D6D11"/>
    <w:rsid w:val="004E01B7"/>
    <w:rsid w:val="004E1EB5"/>
    <w:rsid w:val="004E3B2A"/>
    <w:rsid w:val="004E3EE2"/>
    <w:rsid w:val="004E3F09"/>
    <w:rsid w:val="004E42E9"/>
    <w:rsid w:val="004E4463"/>
    <w:rsid w:val="004E4550"/>
    <w:rsid w:val="004E5291"/>
    <w:rsid w:val="004E55E9"/>
    <w:rsid w:val="004E5A38"/>
    <w:rsid w:val="004E6345"/>
    <w:rsid w:val="004F020F"/>
    <w:rsid w:val="004F0E47"/>
    <w:rsid w:val="004F1A11"/>
    <w:rsid w:val="004F269B"/>
    <w:rsid w:val="004F39EB"/>
    <w:rsid w:val="004F4567"/>
    <w:rsid w:val="004F4693"/>
    <w:rsid w:val="004F66C4"/>
    <w:rsid w:val="004F67DE"/>
    <w:rsid w:val="005012A9"/>
    <w:rsid w:val="00502056"/>
    <w:rsid w:val="0050295C"/>
    <w:rsid w:val="00503182"/>
    <w:rsid w:val="0050354F"/>
    <w:rsid w:val="005040FF"/>
    <w:rsid w:val="00504709"/>
    <w:rsid w:val="005051AD"/>
    <w:rsid w:val="005055DC"/>
    <w:rsid w:val="00505C97"/>
    <w:rsid w:val="00506690"/>
    <w:rsid w:val="00510333"/>
    <w:rsid w:val="00510D42"/>
    <w:rsid w:val="005114FD"/>
    <w:rsid w:val="0051150A"/>
    <w:rsid w:val="0051286A"/>
    <w:rsid w:val="00512FAE"/>
    <w:rsid w:val="00513DDF"/>
    <w:rsid w:val="00514F39"/>
    <w:rsid w:val="00516662"/>
    <w:rsid w:val="005175D1"/>
    <w:rsid w:val="0052020E"/>
    <w:rsid w:val="005205AE"/>
    <w:rsid w:val="005224A8"/>
    <w:rsid w:val="00522CE4"/>
    <w:rsid w:val="00523D99"/>
    <w:rsid w:val="00524352"/>
    <w:rsid w:val="00525B05"/>
    <w:rsid w:val="00525D3E"/>
    <w:rsid w:val="0052693F"/>
    <w:rsid w:val="00526C8A"/>
    <w:rsid w:val="005272B7"/>
    <w:rsid w:val="005274A4"/>
    <w:rsid w:val="005301D5"/>
    <w:rsid w:val="005303E8"/>
    <w:rsid w:val="005306C8"/>
    <w:rsid w:val="005307E7"/>
    <w:rsid w:val="00531918"/>
    <w:rsid w:val="005319B1"/>
    <w:rsid w:val="00531DF3"/>
    <w:rsid w:val="00531E94"/>
    <w:rsid w:val="00532192"/>
    <w:rsid w:val="00532752"/>
    <w:rsid w:val="00535736"/>
    <w:rsid w:val="00536427"/>
    <w:rsid w:val="00536BE6"/>
    <w:rsid w:val="00536FEA"/>
    <w:rsid w:val="00537D10"/>
    <w:rsid w:val="00540BAF"/>
    <w:rsid w:val="00541006"/>
    <w:rsid w:val="00542719"/>
    <w:rsid w:val="00542DD2"/>
    <w:rsid w:val="00542E4C"/>
    <w:rsid w:val="00542F79"/>
    <w:rsid w:val="0054340E"/>
    <w:rsid w:val="00543C29"/>
    <w:rsid w:val="00543F7F"/>
    <w:rsid w:val="005445AF"/>
    <w:rsid w:val="00546732"/>
    <w:rsid w:val="00546945"/>
    <w:rsid w:val="00547390"/>
    <w:rsid w:val="00547D10"/>
    <w:rsid w:val="0055055C"/>
    <w:rsid w:val="0055077B"/>
    <w:rsid w:val="00550969"/>
    <w:rsid w:val="00550F65"/>
    <w:rsid w:val="00551151"/>
    <w:rsid w:val="00551890"/>
    <w:rsid w:val="0055217A"/>
    <w:rsid w:val="00552187"/>
    <w:rsid w:val="005521B0"/>
    <w:rsid w:val="0055280F"/>
    <w:rsid w:val="00552B6A"/>
    <w:rsid w:val="00553338"/>
    <w:rsid w:val="00553CEA"/>
    <w:rsid w:val="0055407A"/>
    <w:rsid w:val="0055552C"/>
    <w:rsid w:val="00555883"/>
    <w:rsid w:val="00555E96"/>
    <w:rsid w:val="00556408"/>
    <w:rsid w:val="00557908"/>
    <w:rsid w:val="00560E93"/>
    <w:rsid w:val="005626FB"/>
    <w:rsid w:val="00563DE9"/>
    <w:rsid w:val="00563FF7"/>
    <w:rsid w:val="00564D76"/>
    <w:rsid w:val="00565876"/>
    <w:rsid w:val="00565B66"/>
    <w:rsid w:val="00565EDF"/>
    <w:rsid w:val="005663B7"/>
    <w:rsid w:val="00566406"/>
    <w:rsid w:val="005668C1"/>
    <w:rsid w:val="00566AF0"/>
    <w:rsid w:val="00567872"/>
    <w:rsid w:val="005708B2"/>
    <w:rsid w:val="00570D11"/>
    <w:rsid w:val="005721D1"/>
    <w:rsid w:val="00572C6D"/>
    <w:rsid w:val="0057334C"/>
    <w:rsid w:val="005733FE"/>
    <w:rsid w:val="00573FBF"/>
    <w:rsid w:val="0057609B"/>
    <w:rsid w:val="0057673C"/>
    <w:rsid w:val="00580AFF"/>
    <w:rsid w:val="00580E24"/>
    <w:rsid w:val="005838DC"/>
    <w:rsid w:val="00583ADA"/>
    <w:rsid w:val="00583D86"/>
    <w:rsid w:val="0058445B"/>
    <w:rsid w:val="00584E96"/>
    <w:rsid w:val="00584F2D"/>
    <w:rsid w:val="005875BE"/>
    <w:rsid w:val="00587F4A"/>
    <w:rsid w:val="005909E8"/>
    <w:rsid w:val="00591374"/>
    <w:rsid w:val="005918C9"/>
    <w:rsid w:val="0059251E"/>
    <w:rsid w:val="00593B6B"/>
    <w:rsid w:val="00594179"/>
    <w:rsid w:val="0059426D"/>
    <w:rsid w:val="00594430"/>
    <w:rsid w:val="00594C59"/>
    <w:rsid w:val="00594C91"/>
    <w:rsid w:val="00596D6A"/>
    <w:rsid w:val="0059757D"/>
    <w:rsid w:val="00597845"/>
    <w:rsid w:val="005A042F"/>
    <w:rsid w:val="005A09C6"/>
    <w:rsid w:val="005A0E7D"/>
    <w:rsid w:val="005A1240"/>
    <w:rsid w:val="005A2142"/>
    <w:rsid w:val="005A2862"/>
    <w:rsid w:val="005A32D9"/>
    <w:rsid w:val="005A3B62"/>
    <w:rsid w:val="005A50C2"/>
    <w:rsid w:val="005A51C0"/>
    <w:rsid w:val="005A619F"/>
    <w:rsid w:val="005A7A01"/>
    <w:rsid w:val="005B139B"/>
    <w:rsid w:val="005B14BE"/>
    <w:rsid w:val="005B1987"/>
    <w:rsid w:val="005B252B"/>
    <w:rsid w:val="005B3051"/>
    <w:rsid w:val="005B37E5"/>
    <w:rsid w:val="005B3BA1"/>
    <w:rsid w:val="005B3CBD"/>
    <w:rsid w:val="005B3D60"/>
    <w:rsid w:val="005B40FB"/>
    <w:rsid w:val="005B4F15"/>
    <w:rsid w:val="005B6103"/>
    <w:rsid w:val="005B63BE"/>
    <w:rsid w:val="005B687C"/>
    <w:rsid w:val="005B688B"/>
    <w:rsid w:val="005B6F7A"/>
    <w:rsid w:val="005B75CB"/>
    <w:rsid w:val="005B79CE"/>
    <w:rsid w:val="005B7D39"/>
    <w:rsid w:val="005C0120"/>
    <w:rsid w:val="005C01E5"/>
    <w:rsid w:val="005C03C5"/>
    <w:rsid w:val="005C0BFE"/>
    <w:rsid w:val="005C0C23"/>
    <w:rsid w:val="005C1857"/>
    <w:rsid w:val="005C1960"/>
    <w:rsid w:val="005C1F3B"/>
    <w:rsid w:val="005C2F01"/>
    <w:rsid w:val="005C336B"/>
    <w:rsid w:val="005C375E"/>
    <w:rsid w:val="005C3D24"/>
    <w:rsid w:val="005C3F5E"/>
    <w:rsid w:val="005C4F54"/>
    <w:rsid w:val="005C5922"/>
    <w:rsid w:val="005C5CDB"/>
    <w:rsid w:val="005C6947"/>
    <w:rsid w:val="005C6DDA"/>
    <w:rsid w:val="005D041E"/>
    <w:rsid w:val="005D1A0B"/>
    <w:rsid w:val="005D27A0"/>
    <w:rsid w:val="005D2AA8"/>
    <w:rsid w:val="005D2C33"/>
    <w:rsid w:val="005D2EED"/>
    <w:rsid w:val="005D300B"/>
    <w:rsid w:val="005D4AAC"/>
    <w:rsid w:val="005D512E"/>
    <w:rsid w:val="005D5F9A"/>
    <w:rsid w:val="005D6EA8"/>
    <w:rsid w:val="005D7EFD"/>
    <w:rsid w:val="005E0DE7"/>
    <w:rsid w:val="005E1373"/>
    <w:rsid w:val="005E1EF9"/>
    <w:rsid w:val="005E4A79"/>
    <w:rsid w:val="005E4FC3"/>
    <w:rsid w:val="005E519B"/>
    <w:rsid w:val="005E51D5"/>
    <w:rsid w:val="005E6198"/>
    <w:rsid w:val="005E6659"/>
    <w:rsid w:val="005E683B"/>
    <w:rsid w:val="005E72B9"/>
    <w:rsid w:val="005F1778"/>
    <w:rsid w:val="005F18ED"/>
    <w:rsid w:val="005F4003"/>
    <w:rsid w:val="005F6824"/>
    <w:rsid w:val="005F69B7"/>
    <w:rsid w:val="005F75B8"/>
    <w:rsid w:val="005F76D8"/>
    <w:rsid w:val="00600E60"/>
    <w:rsid w:val="0060117C"/>
    <w:rsid w:val="006012DA"/>
    <w:rsid w:val="00601691"/>
    <w:rsid w:val="00601B73"/>
    <w:rsid w:val="006031C9"/>
    <w:rsid w:val="0060334F"/>
    <w:rsid w:val="00603720"/>
    <w:rsid w:val="00604774"/>
    <w:rsid w:val="0060494C"/>
    <w:rsid w:val="00604B34"/>
    <w:rsid w:val="006051CD"/>
    <w:rsid w:val="006058CA"/>
    <w:rsid w:val="00605DF6"/>
    <w:rsid w:val="0061037C"/>
    <w:rsid w:val="00610936"/>
    <w:rsid w:val="00610D2C"/>
    <w:rsid w:val="006112C2"/>
    <w:rsid w:val="0061151D"/>
    <w:rsid w:val="00612333"/>
    <w:rsid w:val="00612DCE"/>
    <w:rsid w:val="00613068"/>
    <w:rsid w:val="0061332C"/>
    <w:rsid w:val="00613392"/>
    <w:rsid w:val="006134CC"/>
    <w:rsid w:val="00613AAC"/>
    <w:rsid w:val="00615219"/>
    <w:rsid w:val="006162B6"/>
    <w:rsid w:val="00617860"/>
    <w:rsid w:val="00620219"/>
    <w:rsid w:val="0062072D"/>
    <w:rsid w:val="006213F2"/>
    <w:rsid w:val="006217D3"/>
    <w:rsid w:val="00621C85"/>
    <w:rsid w:val="00621EDA"/>
    <w:rsid w:val="006221F1"/>
    <w:rsid w:val="00622B70"/>
    <w:rsid w:val="00623360"/>
    <w:rsid w:val="00623D3E"/>
    <w:rsid w:val="00624133"/>
    <w:rsid w:val="00626950"/>
    <w:rsid w:val="00626E0F"/>
    <w:rsid w:val="00630918"/>
    <w:rsid w:val="00630D4C"/>
    <w:rsid w:val="00631172"/>
    <w:rsid w:val="006311FC"/>
    <w:rsid w:val="006314E8"/>
    <w:rsid w:val="00633151"/>
    <w:rsid w:val="006342AC"/>
    <w:rsid w:val="006345BC"/>
    <w:rsid w:val="006345BF"/>
    <w:rsid w:val="00634609"/>
    <w:rsid w:val="006355AA"/>
    <w:rsid w:val="0063570D"/>
    <w:rsid w:val="00635BBB"/>
    <w:rsid w:val="00635EFD"/>
    <w:rsid w:val="00635FAF"/>
    <w:rsid w:val="0063726C"/>
    <w:rsid w:val="006375E7"/>
    <w:rsid w:val="006377C0"/>
    <w:rsid w:val="00637BE5"/>
    <w:rsid w:val="006400E7"/>
    <w:rsid w:val="00640DAC"/>
    <w:rsid w:val="00641238"/>
    <w:rsid w:val="006416BA"/>
    <w:rsid w:val="00641811"/>
    <w:rsid w:val="006430A6"/>
    <w:rsid w:val="006430B6"/>
    <w:rsid w:val="006430FB"/>
    <w:rsid w:val="00643680"/>
    <w:rsid w:val="00645376"/>
    <w:rsid w:val="006460CA"/>
    <w:rsid w:val="00646B7A"/>
    <w:rsid w:val="00647070"/>
    <w:rsid w:val="0064758C"/>
    <w:rsid w:val="0064791C"/>
    <w:rsid w:val="00650418"/>
    <w:rsid w:val="006512BF"/>
    <w:rsid w:val="00651310"/>
    <w:rsid w:val="00651352"/>
    <w:rsid w:val="00651400"/>
    <w:rsid w:val="00651D55"/>
    <w:rsid w:val="00652334"/>
    <w:rsid w:val="00652474"/>
    <w:rsid w:val="00652F14"/>
    <w:rsid w:val="00653036"/>
    <w:rsid w:val="0065539E"/>
    <w:rsid w:val="00655AF2"/>
    <w:rsid w:val="00655F55"/>
    <w:rsid w:val="00656709"/>
    <w:rsid w:val="00656B13"/>
    <w:rsid w:val="00656C07"/>
    <w:rsid w:val="006570C2"/>
    <w:rsid w:val="006573CB"/>
    <w:rsid w:val="00660C42"/>
    <w:rsid w:val="006628E3"/>
    <w:rsid w:val="00662CF9"/>
    <w:rsid w:val="00663E42"/>
    <w:rsid w:val="00665099"/>
    <w:rsid w:val="0066542E"/>
    <w:rsid w:val="006656A4"/>
    <w:rsid w:val="00665D22"/>
    <w:rsid w:val="00665DAB"/>
    <w:rsid w:val="00666C08"/>
    <w:rsid w:val="006676F5"/>
    <w:rsid w:val="0066776A"/>
    <w:rsid w:val="006710A7"/>
    <w:rsid w:val="00671820"/>
    <w:rsid w:val="006720D0"/>
    <w:rsid w:val="0067316A"/>
    <w:rsid w:val="00673441"/>
    <w:rsid w:val="006734F5"/>
    <w:rsid w:val="00673B44"/>
    <w:rsid w:val="00674D19"/>
    <w:rsid w:val="00674DD9"/>
    <w:rsid w:val="0067508F"/>
    <w:rsid w:val="00675465"/>
    <w:rsid w:val="00675BC6"/>
    <w:rsid w:val="0067643D"/>
    <w:rsid w:val="006765A4"/>
    <w:rsid w:val="00676AE6"/>
    <w:rsid w:val="00676CA1"/>
    <w:rsid w:val="00680880"/>
    <w:rsid w:val="00680ACF"/>
    <w:rsid w:val="00680CB2"/>
    <w:rsid w:val="006820D0"/>
    <w:rsid w:val="00682E25"/>
    <w:rsid w:val="0068332E"/>
    <w:rsid w:val="006839CF"/>
    <w:rsid w:val="006846B5"/>
    <w:rsid w:val="006847B1"/>
    <w:rsid w:val="006849E6"/>
    <w:rsid w:val="00684A32"/>
    <w:rsid w:val="006850DB"/>
    <w:rsid w:val="006851FB"/>
    <w:rsid w:val="00685AA1"/>
    <w:rsid w:val="00686200"/>
    <w:rsid w:val="006863D1"/>
    <w:rsid w:val="006869E8"/>
    <w:rsid w:val="00686A1E"/>
    <w:rsid w:val="0068727E"/>
    <w:rsid w:val="006879FD"/>
    <w:rsid w:val="00687A10"/>
    <w:rsid w:val="00687A46"/>
    <w:rsid w:val="00690ADC"/>
    <w:rsid w:val="0069246F"/>
    <w:rsid w:val="006927C5"/>
    <w:rsid w:val="00692A9B"/>
    <w:rsid w:val="00692AC2"/>
    <w:rsid w:val="006940DA"/>
    <w:rsid w:val="0069513C"/>
    <w:rsid w:val="0069553A"/>
    <w:rsid w:val="006963C5"/>
    <w:rsid w:val="0069643E"/>
    <w:rsid w:val="00696FC4"/>
    <w:rsid w:val="006977A0"/>
    <w:rsid w:val="006A005E"/>
    <w:rsid w:val="006A1DA1"/>
    <w:rsid w:val="006A1E99"/>
    <w:rsid w:val="006A285C"/>
    <w:rsid w:val="006A2A02"/>
    <w:rsid w:val="006A31E0"/>
    <w:rsid w:val="006A4625"/>
    <w:rsid w:val="006A520C"/>
    <w:rsid w:val="006A5265"/>
    <w:rsid w:val="006A55FF"/>
    <w:rsid w:val="006A63D8"/>
    <w:rsid w:val="006A683A"/>
    <w:rsid w:val="006A6A7C"/>
    <w:rsid w:val="006A6DB3"/>
    <w:rsid w:val="006A6EF1"/>
    <w:rsid w:val="006A7761"/>
    <w:rsid w:val="006A7C24"/>
    <w:rsid w:val="006B004C"/>
    <w:rsid w:val="006B0619"/>
    <w:rsid w:val="006B1074"/>
    <w:rsid w:val="006B130D"/>
    <w:rsid w:val="006B1F77"/>
    <w:rsid w:val="006B2166"/>
    <w:rsid w:val="006B24EC"/>
    <w:rsid w:val="006B2DCC"/>
    <w:rsid w:val="006B39A7"/>
    <w:rsid w:val="006B40C8"/>
    <w:rsid w:val="006B4730"/>
    <w:rsid w:val="006B4DD7"/>
    <w:rsid w:val="006B5253"/>
    <w:rsid w:val="006B5E00"/>
    <w:rsid w:val="006B5E5B"/>
    <w:rsid w:val="006B6226"/>
    <w:rsid w:val="006B62E2"/>
    <w:rsid w:val="006B6613"/>
    <w:rsid w:val="006B787E"/>
    <w:rsid w:val="006B79AC"/>
    <w:rsid w:val="006B7AEC"/>
    <w:rsid w:val="006C05B2"/>
    <w:rsid w:val="006C2EC4"/>
    <w:rsid w:val="006C34F4"/>
    <w:rsid w:val="006C375D"/>
    <w:rsid w:val="006C3D9F"/>
    <w:rsid w:val="006C41CC"/>
    <w:rsid w:val="006C46C5"/>
    <w:rsid w:val="006C5015"/>
    <w:rsid w:val="006C55B8"/>
    <w:rsid w:val="006C669D"/>
    <w:rsid w:val="006C74C1"/>
    <w:rsid w:val="006C795A"/>
    <w:rsid w:val="006D0A9D"/>
    <w:rsid w:val="006D1177"/>
    <w:rsid w:val="006D11E7"/>
    <w:rsid w:val="006D2CA8"/>
    <w:rsid w:val="006D2F8C"/>
    <w:rsid w:val="006D3115"/>
    <w:rsid w:val="006D4BF1"/>
    <w:rsid w:val="006D4E8E"/>
    <w:rsid w:val="006D4EE4"/>
    <w:rsid w:val="006D5394"/>
    <w:rsid w:val="006D5E94"/>
    <w:rsid w:val="006D60C9"/>
    <w:rsid w:val="006D6204"/>
    <w:rsid w:val="006D6B86"/>
    <w:rsid w:val="006D7316"/>
    <w:rsid w:val="006D73B9"/>
    <w:rsid w:val="006D7DDB"/>
    <w:rsid w:val="006E031B"/>
    <w:rsid w:val="006E0D0C"/>
    <w:rsid w:val="006E115D"/>
    <w:rsid w:val="006E144C"/>
    <w:rsid w:val="006E19FF"/>
    <w:rsid w:val="006E2459"/>
    <w:rsid w:val="006E2684"/>
    <w:rsid w:val="006E2C9F"/>
    <w:rsid w:val="006E2D16"/>
    <w:rsid w:val="006E2FBE"/>
    <w:rsid w:val="006E36F4"/>
    <w:rsid w:val="006E3AE8"/>
    <w:rsid w:val="006E3D9B"/>
    <w:rsid w:val="006E3FFD"/>
    <w:rsid w:val="006E458E"/>
    <w:rsid w:val="006E5C76"/>
    <w:rsid w:val="006E608A"/>
    <w:rsid w:val="006E6143"/>
    <w:rsid w:val="006E62DF"/>
    <w:rsid w:val="006E6974"/>
    <w:rsid w:val="006E6CFE"/>
    <w:rsid w:val="006E719D"/>
    <w:rsid w:val="006E73D3"/>
    <w:rsid w:val="006E75B2"/>
    <w:rsid w:val="006E7CC9"/>
    <w:rsid w:val="006F131B"/>
    <w:rsid w:val="006F1320"/>
    <w:rsid w:val="006F16DC"/>
    <w:rsid w:val="006F1C32"/>
    <w:rsid w:val="006F20C4"/>
    <w:rsid w:val="006F3722"/>
    <w:rsid w:val="006F39FF"/>
    <w:rsid w:val="006F3AB9"/>
    <w:rsid w:val="006F52E0"/>
    <w:rsid w:val="006F59DA"/>
    <w:rsid w:val="006F6CE7"/>
    <w:rsid w:val="006F6F51"/>
    <w:rsid w:val="0070023C"/>
    <w:rsid w:val="007004E8"/>
    <w:rsid w:val="00700C1A"/>
    <w:rsid w:val="00703080"/>
    <w:rsid w:val="007035D5"/>
    <w:rsid w:val="00703B51"/>
    <w:rsid w:val="00703B8E"/>
    <w:rsid w:val="00703FA2"/>
    <w:rsid w:val="0070588A"/>
    <w:rsid w:val="007058D1"/>
    <w:rsid w:val="0070695B"/>
    <w:rsid w:val="007069AF"/>
    <w:rsid w:val="00706A9F"/>
    <w:rsid w:val="0070763D"/>
    <w:rsid w:val="00707A8B"/>
    <w:rsid w:val="0071056B"/>
    <w:rsid w:val="00710696"/>
    <w:rsid w:val="00710C92"/>
    <w:rsid w:val="0071232A"/>
    <w:rsid w:val="007125EE"/>
    <w:rsid w:val="00712B62"/>
    <w:rsid w:val="00713678"/>
    <w:rsid w:val="00713D65"/>
    <w:rsid w:val="00713E9F"/>
    <w:rsid w:val="0071401E"/>
    <w:rsid w:val="00714CDC"/>
    <w:rsid w:val="007150D3"/>
    <w:rsid w:val="00720328"/>
    <w:rsid w:val="00720461"/>
    <w:rsid w:val="00720AE9"/>
    <w:rsid w:val="00721325"/>
    <w:rsid w:val="0072219A"/>
    <w:rsid w:val="007222F1"/>
    <w:rsid w:val="00722411"/>
    <w:rsid w:val="00723276"/>
    <w:rsid w:val="00723D27"/>
    <w:rsid w:val="0072441A"/>
    <w:rsid w:val="00724B86"/>
    <w:rsid w:val="00725BC8"/>
    <w:rsid w:val="00726060"/>
    <w:rsid w:val="007268FA"/>
    <w:rsid w:val="00727FFA"/>
    <w:rsid w:val="00730115"/>
    <w:rsid w:val="00730323"/>
    <w:rsid w:val="007307C7"/>
    <w:rsid w:val="00731ACE"/>
    <w:rsid w:val="00731D41"/>
    <w:rsid w:val="00732413"/>
    <w:rsid w:val="00732680"/>
    <w:rsid w:val="00732A1E"/>
    <w:rsid w:val="00732F6C"/>
    <w:rsid w:val="00733109"/>
    <w:rsid w:val="00733539"/>
    <w:rsid w:val="00733CFC"/>
    <w:rsid w:val="0073436A"/>
    <w:rsid w:val="00734640"/>
    <w:rsid w:val="007358B5"/>
    <w:rsid w:val="00736355"/>
    <w:rsid w:val="00736394"/>
    <w:rsid w:val="00736728"/>
    <w:rsid w:val="00736E3B"/>
    <w:rsid w:val="00740A48"/>
    <w:rsid w:val="00740D85"/>
    <w:rsid w:val="0074105C"/>
    <w:rsid w:val="00741173"/>
    <w:rsid w:val="00741414"/>
    <w:rsid w:val="007418B8"/>
    <w:rsid w:val="0074196E"/>
    <w:rsid w:val="00742666"/>
    <w:rsid w:val="00742D24"/>
    <w:rsid w:val="00742DC0"/>
    <w:rsid w:val="007430EC"/>
    <w:rsid w:val="007451D7"/>
    <w:rsid w:val="0074529D"/>
    <w:rsid w:val="007455DA"/>
    <w:rsid w:val="007457C3"/>
    <w:rsid w:val="00745D9F"/>
    <w:rsid w:val="00745FBF"/>
    <w:rsid w:val="0074658B"/>
    <w:rsid w:val="00747064"/>
    <w:rsid w:val="0074717E"/>
    <w:rsid w:val="00747878"/>
    <w:rsid w:val="00750455"/>
    <w:rsid w:val="00751182"/>
    <w:rsid w:val="007511D5"/>
    <w:rsid w:val="00752865"/>
    <w:rsid w:val="00753091"/>
    <w:rsid w:val="00753A28"/>
    <w:rsid w:val="00755190"/>
    <w:rsid w:val="00755A60"/>
    <w:rsid w:val="00755AF7"/>
    <w:rsid w:val="00756189"/>
    <w:rsid w:val="0075638D"/>
    <w:rsid w:val="00756AD3"/>
    <w:rsid w:val="007570E2"/>
    <w:rsid w:val="0075755C"/>
    <w:rsid w:val="00760101"/>
    <w:rsid w:val="00760194"/>
    <w:rsid w:val="00760326"/>
    <w:rsid w:val="007610E4"/>
    <w:rsid w:val="00761683"/>
    <w:rsid w:val="0076173E"/>
    <w:rsid w:val="00761CCB"/>
    <w:rsid w:val="0076260E"/>
    <w:rsid w:val="00762B64"/>
    <w:rsid w:val="00762DF0"/>
    <w:rsid w:val="00763477"/>
    <w:rsid w:val="00763650"/>
    <w:rsid w:val="00764DC8"/>
    <w:rsid w:val="00765B0A"/>
    <w:rsid w:val="00766328"/>
    <w:rsid w:val="00770315"/>
    <w:rsid w:val="0077082F"/>
    <w:rsid w:val="007719B1"/>
    <w:rsid w:val="00772037"/>
    <w:rsid w:val="00773829"/>
    <w:rsid w:val="00773B8D"/>
    <w:rsid w:val="0077466B"/>
    <w:rsid w:val="00774A7B"/>
    <w:rsid w:val="00775142"/>
    <w:rsid w:val="00776F99"/>
    <w:rsid w:val="007774B3"/>
    <w:rsid w:val="0078095B"/>
    <w:rsid w:val="00780FF0"/>
    <w:rsid w:val="007812C1"/>
    <w:rsid w:val="00781B35"/>
    <w:rsid w:val="00782347"/>
    <w:rsid w:val="00782F07"/>
    <w:rsid w:val="00783AA8"/>
    <w:rsid w:val="0078583B"/>
    <w:rsid w:val="0078616A"/>
    <w:rsid w:val="007865C6"/>
    <w:rsid w:val="00787FF5"/>
    <w:rsid w:val="007906D7"/>
    <w:rsid w:val="0079150E"/>
    <w:rsid w:val="00792053"/>
    <w:rsid w:val="007930B9"/>
    <w:rsid w:val="007932A2"/>
    <w:rsid w:val="007947EB"/>
    <w:rsid w:val="0079558A"/>
    <w:rsid w:val="007955F3"/>
    <w:rsid w:val="00796AE6"/>
    <w:rsid w:val="007A03E6"/>
    <w:rsid w:val="007A0CB7"/>
    <w:rsid w:val="007A1C48"/>
    <w:rsid w:val="007A27D7"/>
    <w:rsid w:val="007A2A6D"/>
    <w:rsid w:val="007A2B35"/>
    <w:rsid w:val="007A2B9F"/>
    <w:rsid w:val="007A3611"/>
    <w:rsid w:val="007A4CD0"/>
    <w:rsid w:val="007A511A"/>
    <w:rsid w:val="007A60CF"/>
    <w:rsid w:val="007A6652"/>
    <w:rsid w:val="007A7078"/>
    <w:rsid w:val="007B0623"/>
    <w:rsid w:val="007B1C94"/>
    <w:rsid w:val="007B280C"/>
    <w:rsid w:val="007B2C80"/>
    <w:rsid w:val="007B2FFB"/>
    <w:rsid w:val="007B3446"/>
    <w:rsid w:val="007B3774"/>
    <w:rsid w:val="007B3BA7"/>
    <w:rsid w:val="007B434F"/>
    <w:rsid w:val="007B4938"/>
    <w:rsid w:val="007B4AA1"/>
    <w:rsid w:val="007B4D55"/>
    <w:rsid w:val="007B52D4"/>
    <w:rsid w:val="007B5D78"/>
    <w:rsid w:val="007B66C5"/>
    <w:rsid w:val="007B7030"/>
    <w:rsid w:val="007B7A6B"/>
    <w:rsid w:val="007B7CC9"/>
    <w:rsid w:val="007C05E6"/>
    <w:rsid w:val="007C1898"/>
    <w:rsid w:val="007C1973"/>
    <w:rsid w:val="007C2674"/>
    <w:rsid w:val="007C4317"/>
    <w:rsid w:val="007C44E1"/>
    <w:rsid w:val="007C49D9"/>
    <w:rsid w:val="007C4FD8"/>
    <w:rsid w:val="007C500E"/>
    <w:rsid w:val="007C51A6"/>
    <w:rsid w:val="007C530F"/>
    <w:rsid w:val="007C56CD"/>
    <w:rsid w:val="007C57A9"/>
    <w:rsid w:val="007C5DC4"/>
    <w:rsid w:val="007C6AC8"/>
    <w:rsid w:val="007C6CA9"/>
    <w:rsid w:val="007C6E9F"/>
    <w:rsid w:val="007C789E"/>
    <w:rsid w:val="007D2072"/>
    <w:rsid w:val="007D24CE"/>
    <w:rsid w:val="007D259E"/>
    <w:rsid w:val="007D4430"/>
    <w:rsid w:val="007D4D4D"/>
    <w:rsid w:val="007D5325"/>
    <w:rsid w:val="007D5868"/>
    <w:rsid w:val="007D730F"/>
    <w:rsid w:val="007E03BC"/>
    <w:rsid w:val="007E0967"/>
    <w:rsid w:val="007E09F7"/>
    <w:rsid w:val="007E0A19"/>
    <w:rsid w:val="007E0C0E"/>
    <w:rsid w:val="007E0EE0"/>
    <w:rsid w:val="007E17B2"/>
    <w:rsid w:val="007E20F3"/>
    <w:rsid w:val="007E291A"/>
    <w:rsid w:val="007E471D"/>
    <w:rsid w:val="007E49D8"/>
    <w:rsid w:val="007E509E"/>
    <w:rsid w:val="007E5247"/>
    <w:rsid w:val="007E6A5A"/>
    <w:rsid w:val="007E6AEB"/>
    <w:rsid w:val="007E755F"/>
    <w:rsid w:val="007E7722"/>
    <w:rsid w:val="007E7DA9"/>
    <w:rsid w:val="007F0AD3"/>
    <w:rsid w:val="007F0D7C"/>
    <w:rsid w:val="007F0EDB"/>
    <w:rsid w:val="007F12BD"/>
    <w:rsid w:val="007F2EAE"/>
    <w:rsid w:val="007F2FFD"/>
    <w:rsid w:val="007F317F"/>
    <w:rsid w:val="007F3306"/>
    <w:rsid w:val="007F6652"/>
    <w:rsid w:val="007F6B30"/>
    <w:rsid w:val="007F7C28"/>
    <w:rsid w:val="008000BC"/>
    <w:rsid w:val="0080023A"/>
    <w:rsid w:val="008004C8"/>
    <w:rsid w:val="00800C9F"/>
    <w:rsid w:val="00800E30"/>
    <w:rsid w:val="00800F23"/>
    <w:rsid w:val="0080101C"/>
    <w:rsid w:val="00801FF7"/>
    <w:rsid w:val="008022DA"/>
    <w:rsid w:val="00802468"/>
    <w:rsid w:val="008028CA"/>
    <w:rsid w:val="00803105"/>
    <w:rsid w:val="0080342F"/>
    <w:rsid w:val="008042A9"/>
    <w:rsid w:val="00804645"/>
    <w:rsid w:val="0080527E"/>
    <w:rsid w:val="008058C6"/>
    <w:rsid w:val="00805DB4"/>
    <w:rsid w:val="00810299"/>
    <w:rsid w:val="00810FF6"/>
    <w:rsid w:val="008115C7"/>
    <w:rsid w:val="00811807"/>
    <w:rsid w:val="00811E91"/>
    <w:rsid w:val="0081358F"/>
    <w:rsid w:val="0081382D"/>
    <w:rsid w:val="00814457"/>
    <w:rsid w:val="008151B7"/>
    <w:rsid w:val="00815257"/>
    <w:rsid w:val="00815D38"/>
    <w:rsid w:val="00816B9C"/>
    <w:rsid w:val="008174D7"/>
    <w:rsid w:val="00821829"/>
    <w:rsid w:val="00821E4D"/>
    <w:rsid w:val="0082228E"/>
    <w:rsid w:val="00824150"/>
    <w:rsid w:val="00824920"/>
    <w:rsid w:val="008249A2"/>
    <w:rsid w:val="00826633"/>
    <w:rsid w:val="00827419"/>
    <w:rsid w:val="0083074B"/>
    <w:rsid w:val="0083117F"/>
    <w:rsid w:val="00831ECC"/>
    <w:rsid w:val="008326DC"/>
    <w:rsid w:val="00832EE6"/>
    <w:rsid w:val="00833044"/>
    <w:rsid w:val="00833234"/>
    <w:rsid w:val="00834001"/>
    <w:rsid w:val="00834DF4"/>
    <w:rsid w:val="00834E59"/>
    <w:rsid w:val="00835C40"/>
    <w:rsid w:val="008364BC"/>
    <w:rsid w:val="008376DE"/>
    <w:rsid w:val="008379ED"/>
    <w:rsid w:val="00837C3C"/>
    <w:rsid w:val="00842D1F"/>
    <w:rsid w:val="00843671"/>
    <w:rsid w:val="00843885"/>
    <w:rsid w:val="008438A3"/>
    <w:rsid w:val="008443C0"/>
    <w:rsid w:val="00844C01"/>
    <w:rsid w:val="00844D13"/>
    <w:rsid w:val="00844EA0"/>
    <w:rsid w:val="008450EE"/>
    <w:rsid w:val="00846546"/>
    <w:rsid w:val="008465E6"/>
    <w:rsid w:val="008467CD"/>
    <w:rsid w:val="008468A4"/>
    <w:rsid w:val="008469CE"/>
    <w:rsid w:val="00847532"/>
    <w:rsid w:val="008476CD"/>
    <w:rsid w:val="0085099C"/>
    <w:rsid w:val="00850EE9"/>
    <w:rsid w:val="0085120B"/>
    <w:rsid w:val="00852A6A"/>
    <w:rsid w:val="008534D8"/>
    <w:rsid w:val="00853532"/>
    <w:rsid w:val="00853CF1"/>
    <w:rsid w:val="00854401"/>
    <w:rsid w:val="0085524E"/>
    <w:rsid w:val="00855591"/>
    <w:rsid w:val="0085715B"/>
    <w:rsid w:val="0085729E"/>
    <w:rsid w:val="00857980"/>
    <w:rsid w:val="00857A64"/>
    <w:rsid w:val="008605A2"/>
    <w:rsid w:val="00861077"/>
    <w:rsid w:val="008610F2"/>
    <w:rsid w:val="00861509"/>
    <w:rsid w:val="00861D60"/>
    <w:rsid w:val="008626B1"/>
    <w:rsid w:val="00862AF1"/>
    <w:rsid w:val="00864626"/>
    <w:rsid w:val="00864F4E"/>
    <w:rsid w:val="00865767"/>
    <w:rsid w:val="008658B5"/>
    <w:rsid w:val="008658EA"/>
    <w:rsid w:val="00865F07"/>
    <w:rsid w:val="0086655A"/>
    <w:rsid w:val="008702DD"/>
    <w:rsid w:val="00871057"/>
    <w:rsid w:val="008715E6"/>
    <w:rsid w:val="00871B28"/>
    <w:rsid w:val="00873094"/>
    <w:rsid w:val="008730FC"/>
    <w:rsid w:val="00873597"/>
    <w:rsid w:val="00873698"/>
    <w:rsid w:val="0087389A"/>
    <w:rsid w:val="0087404C"/>
    <w:rsid w:val="00875FCE"/>
    <w:rsid w:val="00876E97"/>
    <w:rsid w:val="00877459"/>
    <w:rsid w:val="00877BF4"/>
    <w:rsid w:val="00880596"/>
    <w:rsid w:val="0088087A"/>
    <w:rsid w:val="00880B5C"/>
    <w:rsid w:val="00880F9B"/>
    <w:rsid w:val="008810F3"/>
    <w:rsid w:val="00881129"/>
    <w:rsid w:val="00881688"/>
    <w:rsid w:val="00881C76"/>
    <w:rsid w:val="0088202B"/>
    <w:rsid w:val="00883090"/>
    <w:rsid w:val="00883665"/>
    <w:rsid w:val="008846CB"/>
    <w:rsid w:val="00884785"/>
    <w:rsid w:val="00884E56"/>
    <w:rsid w:val="00884FC4"/>
    <w:rsid w:val="00885713"/>
    <w:rsid w:val="0088698E"/>
    <w:rsid w:val="00886A70"/>
    <w:rsid w:val="00887742"/>
    <w:rsid w:val="00887EC0"/>
    <w:rsid w:val="008905D5"/>
    <w:rsid w:val="00890DD9"/>
    <w:rsid w:val="00890E9C"/>
    <w:rsid w:val="008916DF"/>
    <w:rsid w:val="00891A89"/>
    <w:rsid w:val="00891F4B"/>
    <w:rsid w:val="00892102"/>
    <w:rsid w:val="00892A39"/>
    <w:rsid w:val="00892D67"/>
    <w:rsid w:val="00893B89"/>
    <w:rsid w:val="00893B92"/>
    <w:rsid w:val="00893C08"/>
    <w:rsid w:val="00895C2A"/>
    <w:rsid w:val="00895CC8"/>
    <w:rsid w:val="00895F29"/>
    <w:rsid w:val="0089601E"/>
    <w:rsid w:val="0089681E"/>
    <w:rsid w:val="008970DA"/>
    <w:rsid w:val="00897471"/>
    <w:rsid w:val="00897841"/>
    <w:rsid w:val="00897B00"/>
    <w:rsid w:val="008A0B71"/>
    <w:rsid w:val="008A1693"/>
    <w:rsid w:val="008A356E"/>
    <w:rsid w:val="008A37EC"/>
    <w:rsid w:val="008A3AD8"/>
    <w:rsid w:val="008A3D12"/>
    <w:rsid w:val="008A4114"/>
    <w:rsid w:val="008A43C8"/>
    <w:rsid w:val="008A4513"/>
    <w:rsid w:val="008A4F4C"/>
    <w:rsid w:val="008A60FD"/>
    <w:rsid w:val="008A6FB1"/>
    <w:rsid w:val="008B060F"/>
    <w:rsid w:val="008B0ABE"/>
    <w:rsid w:val="008B150E"/>
    <w:rsid w:val="008B2508"/>
    <w:rsid w:val="008B2EA1"/>
    <w:rsid w:val="008B410E"/>
    <w:rsid w:val="008B4115"/>
    <w:rsid w:val="008B4877"/>
    <w:rsid w:val="008B5388"/>
    <w:rsid w:val="008B6B46"/>
    <w:rsid w:val="008B78E7"/>
    <w:rsid w:val="008B7DEC"/>
    <w:rsid w:val="008B7F93"/>
    <w:rsid w:val="008C0BEB"/>
    <w:rsid w:val="008C206B"/>
    <w:rsid w:val="008C2C52"/>
    <w:rsid w:val="008C379C"/>
    <w:rsid w:val="008C3C8A"/>
    <w:rsid w:val="008C4061"/>
    <w:rsid w:val="008C4A8B"/>
    <w:rsid w:val="008C5164"/>
    <w:rsid w:val="008C6566"/>
    <w:rsid w:val="008C672F"/>
    <w:rsid w:val="008C6844"/>
    <w:rsid w:val="008C6D40"/>
    <w:rsid w:val="008D0238"/>
    <w:rsid w:val="008D1274"/>
    <w:rsid w:val="008D14C6"/>
    <w:rsid w:val="008D2848"/>
    <w:rsid w:val="008D4172"/>
    <w:rsid w:val="008D49DC"/>
    <w:rsid w:val="008D50F2"/>
    <w:rsid w:val="008D573A"/>
    <w:rsid w:val="008D5D82"/>
    <w:rsid w:val="008D6548"/>
    <w:rsid w:val="008D72B3"/>
    <w:rsid w:val="008D744E"/>
    <w:rsid w:val="008D7563"/>
    <w:rsid w:val="008D7625"/>
    <w:rsid w:val="008E0634"/>
    <w:rsid w:val="008E1687"/>
    <w:rsid w:val="008E220C"/>
    <w:rsid w:val="008E4658"/>
    <w:rsid w:val="008E5049"/>
    <w:rsid w:val="008E510D"/>
    <w:rsid w:val="008E604D"/>
    <w:rsid w:val="008E605E"/>
    <w:rsid w:val="008E6CCC"/>
    <w:rsid w:val="008E7130"/>
    <w:rsid w:val="008E7CE9"/>
    <w:rsid w:val="008F1321"/>
    <w:rsid w:val="008F1C46"/>
    <w:rsid w:val="008F3071"/>
    <w:rsid w:val="008F377E"/>
    <w:rsid w:val="008F437A"/>
    <w:rsid w:val="008F5688"/>
    <w:rsid w:val="008F5D02"/>
    <w:rsid w:val="008F6085"/>
    <w:rsid w:val="00902651"/>
    <w:rsid w:val="0090321E"/>
    <w:rsid w:val="00903304"/>
    <w:rsid w:val="009033C5"/>
    <w:rsid w:val="00904912"/>
    <w:rsid w:val="00904BC4"/>
    <w:rsid w:val="00905708"/>
    <w:rsid w:val="00910098"/>
    <w:rsid w:val="009100AB"/>
    <w:rsid w:val="0091024E"/>
    <w:rsid w:val="009103EF"/>
    <w:rsid w:val="00910425"/>
    <w:rsid w:val="00910FF7"/>
    <w:rsid w:val="00912C53"/>
    <w:rsid w:val="00912CC0"/>
    <w:rsid w:val="009136CB"/>
    <w:rsid w:val="00913B12"/>
    <w:rsid w:val="00914379"/>
    <w:rsid w:val="00914DB8"/>
    <w:rsid w:val="00915B71"/>
    <w:rsid w:val="009161AB"/>
    <w:rsid w:val="0091654E"/>
    <w:rsid w:val="00920055"/>
    <w:rsid w:val="00921356"/>
    <w:rsid w:val="009216CC"/>
    <w:rsid w:val="009219A2"/>
    <w:rsid w:val="00922F76"/>
    <w:rsid w:val="009243B2"/>
    <w:rsid w:val="00924A2D"/>
    <w:rsid w:val="00924EAC"/>
    <w:rsid w:val="00925ED8"/>
    <w:rsid w:val="009261DD"/>
    <w:rsid w:val="00926AF9"/>
    <w:rsid w:val="0093138B"/>
    <w:rsid w:val="00931496"/>
    <w:rsid w:val="00931F30"/>
    <w:rsid w:val="00932640"/>
    <w:rsid w:val="009330A1"/>
    <w:rsid w:val="009330A7"/>
    <w:rsid w:val="009336B4"/>
    <w:rsid w:val="00933F0E"/>
    <w:rsid w:val="00934FED"/>
    <w:rsid w:val="00936008"/>
    <w:rsid w:val="00937122"/>
    <w:rsid w:val="0093722D"/>
    <w:rsid w:val="00937A4A"/>
    <w:rsid w:val="00940229"/>
    <w:rsid w:val="00941523"/>
    <w:rsid w:val="00941DF8"/>
    <w:rsid w:val="0094215F"/>
    <w:rsid w:val="0094267B"/>
    <w:rsid w:val="009427D0"/>
    <w:rsid w:val="00943BBF"/>
    <w:rsid w:val="00944153"/>
    <w:rsid w:val="009443F4"/>
    <w:rsid w:val="00944DF7"/>
    <w:rsid w:val="0094541B"/>
    <w:rsid w:val="00945745"/>
    <w:rsid w:val="00945757"/>
    <w:rsid w:val="00945FA0"/>
    <w:rsid w:val="00946B5F"/>
    <w:rsid w:val="00947218"/>
    <w:rsid w:val="00950380"/>
    <w:rsid w:val="00950770"/>
    <w:rsid w:val="009508D6"/>
    <w:rsid w:val="00950FB1"/>
    <w:rsid w:val="009517E3"/>
    <w:rsid w:val="00951E08"/>
    <w:rsid w:val="009521D9"/>
    <w:rsid w:val="00952240"/>
    <w:rsid w:val="009524C7"/>
    <w:rsid w:val="0095266C"/>
    <w:rsid w:val="00952CC6"/>
    <w:rsid w:val="009547BA"/>
    <w:rsid w:val="00955026"/>
    <w:rsid w:val="00955061"/>
    <w:rsid w:val="0095515A"/>
    <w:rsid w:val="009556E6"/>
    <w:rsid w:val="00955CBE"/>
    <w:rsid w:val="009569F2"/>
    <w:rsid w:val="00956B72"/>
    <w:rsid w:val="00957080"/>
    <w:rsid w:val="0095792B"/>
    <w:rsid w:val="0095793A"/>
    <w:rsid w:val="009579F4"/>
    <w:rsid w:val="00960282"/>
    <w:rsid w:val="0096142D"/>
    <w:rsid w:val="009617E7"/>
    <w:rsid w:val="009621B4"/>
    <w:rsid w:val="00962243"/>
    <w:rsid w:val="009634FD"/>
    <w:rsid w:val="009649AB"/>
    <w:rsid w:val="00964AB8"/>
    <w:rsid w:val="009653A3"/>
    <w:rsid w:val="00966C72"/>
    <w:rsid w:val="00967C59"/>
    <w:rsid w:val="00967F0E"/>
    <w:rsid w:val="009704D4"/>
    <w:rsid w:val="00970527"/>
    <w:rsid w:val="00970F98"/>
    <w:rsid w:val="009715B0"/>
    <w:rsid w:val="00971908"/>
    <w:rsid w:val="00971E84"/>
    <w:rsid w:val="00972021"/>
    <w:rsid w:val="00972373"/>
    <w:rsid w:val="00973360"/>
    <w:rsid w:val="00973634"/>
    <w:rsid w:val="00973C09"/>
    <w:rsid w:val="00974598"/>
    <w:rsid w:val="009748EC"/>
    <w:rsid w:val="00974AA0"/>
    <w:rsid w:val="00974BD0"/>
    <w:rsid w:val="00974BE4"/>
    <w:rsid w:val="00976588"/>
    <w:rsid w:val="00980795"/>
    <w:rsid w:val="0098115D"/>
    <w:rsid w:val="00981376"/>
    <w:rsid w:val="009821C2"/>
    <w:rsid w:val="00982C14"/>
    <w:rsid w:val="00982DE0"/>
    <w:rsid w:val="0098331F"/>
    <w:rsid w:val="009833AC"/>
    <w:rsid w:val="0098399A"/>
    <w:rsid w:val="00983F9F"/>
    <w:rsid w:val="0098446E"/>
    <w:rsid w:val="009844A3"/>
    <w:rsid w:val="00984AB8"/>
    <w:rsid w:val="00986E50"/>
    <w:rsid w:val="00987591"/>
    <w:rsid w:val="00987854"/>
    <w:rsid w:val="009906F1"/>
    <w:rsid w:val="009907DA"/>
    <w:rsid w:val="00990E5C"/>
    <w:rsid w:val="00991423"/>
    <w:rsid w:val="00993019"/>
    <w:rsid w:val="009933AB"/>
    <w:rsid w:val="00993521"/>
    <w:rsid w:val="00993AEB"/>
    <w:rsid w:val="00994232"/>
    <w:rsid w:val="00994F03"/>
    <w:rsid w:val="00995180"/>
    <w:rsid w:val="009951DC"/>
    <w:rsid w:val="00995778"/>
    <w:rsid w:val="00995AD7"/>
    <w:rsid w:val="00995FDC"/>
    <w:rsid w:val="009979DB"/>
    <w:rsid w:val="00997A83"/>
    <w:rsid w:val="00997D46"/>
    <w:rsid w:val="009A04C9"/>
    <w:rsid w:val="009A0D46"/>
    <w:rsid w:val="009A184B"/>
    <w:rsid w:val="009A19D6"/>
    <w:rsid w:val="009A24E0"/>
    <w:rsid w:val="009A2642"/>
    <w:rsid w:val="009A2668"/>
    <w:rsid w:val="009A279D"/>
    <w:rsid w:val="009A3806"/>
    <w:rsid w:val="009A39DC"/>
    <w:rsid w:val="009A40DD"/>
    <w:rsid w:val="009A4D5D"/>
    <w:rsid w:val="009A7BB4"/>
    <w:rsid w:val="009B06BE"/>
    <w:rsid w:val="009B0E61"/>
    <w:rsid w:val="009B211B"/>
    <w:rsid w:val="009B25E0"/>
    <w:rsid w:val="009B2F90"/>
    <w:rsid w:val="009B451E"/>
    <w:rsid w:val="009B4A64"/>
    <w:rsid w:val="009B51F0"/>
    <w:rsid w:val="009B5503"/>
    <w:rsid w:val="009B5A2A"/>
    <w:rsid w:val="009B5FE3"/>
    <w:rsid w:val="009B6F58"/>
    <w:rsid w:val="009B72F3"/>
    <w:rsid w:val="009B77FB"/>
    <w:rsid w:val="009B7C79"/>
    <w:rsid w:val="009B7D79"/>
    <w:rsid w:val="009C149A"/>
    <w:rsid w:val="009C17BA"/>
    <w:rsid w:val="009C1F10"/>
    <w:rsid w:val="009C22CC"/>
    <w:rsid w:val="009C2461"/>
    <w:rsid w:val="009C334C"/>
    <w:rsid w:val="009C367F"/>
    <w:rsid w:val="009C5BFB"/>
    <w:rsid w:val="009C5C70"/>
    <w:rsid w:val="009C6349"/>
    <w:rsid w:val="009C646E"/>
    <w:rsid w:val="009C6876"/>
    <w:rsid w:val="009C6A5F"/>
    <w:rsid w:val="009C76E2"/>
    <w:rsid w:val="009C77AF"/>
    <w:rsid w:val="009D042E"/>
    <w:rsid w:val="009D0588"/>
    <w:rsid w:val="009D0EA6"/>
    <w:rsid w:val="009D1E8D"/>
    <w:rsid w:val="009D30A8"/>
    <w:rsid w:val="009D38B8"/>
    <w:rsid w:val="009D4A03"/>
    <w:rsid w:val="009D5034"/>
    <w:rsid w:val="009D7472"/>
    <w:rsid w:val="009D7502"/>
    <w:rsid w:val="009D7BA2"/>
    <w:rsid w:val="009D7C7F"/>
    <w:rsid w:val="009E09D4"/>
    <w:rsid w:val="009E09F8"/>
    <w:rsid w:val="009E0D27"/>
    <w:rsid w:val="009E0EB4"/>
    <w:rsid w:val="009E1256"/>
    <w:rsid w:val="009E1EF8"/>
    <w:rsid w:val="009E27CA"/>
    <w:rsid w:val="009E400B"/>
    <w:rsid w:val="009E4745"/>
    <w:rsid w:val="009E505B"/>
    <w:rsid w:val="009E514F"/>
    <w:rsid w:val="009E5407"/>
    <w:rsid w:val="009E5B28"/>
    <w:rsid w:val="009E5DEF"/>
    <w:rsid w:val="009E60E3"/>
    <w:rsid w:val="009E6540"/>
    <w:rsid w:val="009E7643"/>
    <w:rsid w:val="009F0E68"/>
    <w:rsid w:val="009F1278"/>
    <w:rsid w:val="009F17E8"/>
    <w:rsid w:val="009F244B"/>
    <w:rsid w:val="009F26C5"/>
    <w:rsid w:val="009F31C2"/>
    <w:rsid w:val="009F33C7"/>
    <w:rsid w:val="009F4294"/>
    <w:rsid w:val="009F542F"/>
    <w:rsid w:val="00A01667"/>
    <w:rsid w:val="00A01DE5"/>
    <w:rsid w:val="00A025CB"/>
    <w:rsid w:val="00A04D69"/>
    <w:rsid w:val="00A0573C"/>
    <w:rsid w:val="00A05BF3"/>
    <w:rsid w:val="00A05FAE"/>
    <w:rsid w:val="00A06540"/>
    <w:rsid w:val="00A06C8E"/>
    <w:rsid w:val="00A103A4"/>
    <w:rsid w:val="00A10762"/>
    <w:rsid w:val="00A10FDC"/>
    <w:rsid w:val="00A113F5"/>
    <w:rsid w:val="00A11653"/>
    <w:rsid w:val="00A11F38"/>
    <w:rsid w:val="00A136CD"/>
    <w:rsid w:val="00A138FF"/>
    <w:rsid w:val="00A13D67"/>
    <w:rsid w:val="00A14304"/>
    <w:rsid w:val="00A16673"/>
    <w:rsid w:val="00A1783E"/>
    <w:rsid w:val="00A178B9"/>
    <w:rsid w:val="00A17F1C"/>
    <w:rsid w:val="00A20769"/>
    <w:rsid w:val="00A22265"/>
    <w:rsid w:val="00A22F79"/>
    <w:rsid w:val="00A248F5"/>
    <w:rsid w:val="00A24BB3"/>
    <w:rsid w:val="00A250C0"/>
    <w:rsid w:val="00A2678C"/>
    <w:rsid w:val="00A26F93"/>
    <w:rsid w:val="00A3029A"/>
    <w:rsid w:val="00A3076E"/>
    <w:rsid w:val="00A3096D"/>
    <w:rsid w:val="00A315A1"/>
    <w:rsid w:val="00A322B5"/>
    <w:rsid w:val="00A326BE"/>
    <w:rsid w:val="00A32AA1"/>
    <w:rsid w:val="00A32B1E"/>
    <w:rsid w:val="00A32E34"/>
    <w:rsid w:val="00A34308"/>
    <w:rsid w:val="00A346C6"/>
    <w:rsid w:val="00A34EB1"/>
    <w:rsid w:val="00A35122"/>
    <w:rsid w:val="00A37460"/>
    <w:rsid w:val="00A379D3"/>
    <w:rsid w:val="00A40C0E"/>
    <w:rsid w:val="00A4150B"/>
    <w:rsid w:val="00A430D3"/>
    <w:rsid w:val="00A43237"/>
    <w:rsid w:val="00A43391"/>
    <w:rsid w:val="00A43FE6"/>
    <w:rsid w:val="00A46D64"/>
    <w:rsid w:val="00A50237"/>
    <w:rsid w:val="00A504D0"/>
    <w:rsid w:val="00A50697"/>
    <w:rsid w:val="00A50ED9"/>
    <w:rsid w:val="00A51561"/>
    <w:rsid w:val="00A52EA4"/>
    <w:rsid w:val="00A53457"/>
    <w:rsid w:val="00A53CB4"/>
    <w:rsid w:val="00A53F08"/>
    <w:rsid w:val="00A54450"/>
    <w:rsid w:val="00A54649"/>
    <w:rsid w:val="00A551EA"/>
    <w:rsid w:val="00A56859"/>
    <w:rsid w:val="00A5737A"/>
    <w:rsid w:val="00A57931"/>
    <w:rsid w:val="00A633FB"/>
    <w:rsid w:val="00A63502"/>
    <w:rsid w:val="00A64106"/>
    <w:rsid w:val="00A6463F"/>
    <w:rsid w:val="00A65361"/>
    <w:rsid w:val="00A654A9"/>
    <w:rsid w:val="00A654B7"/>
    <w:rsid w:val="00A65A7B"/>
    <w:rsid w:val="00A65F0D"/>
    <w:rsid w:val="00A66014"/>
    <w:rsid w:val="00A6648D"/>
    <w:rsid w:val="00A66889"/>
    <w:rsid w:val="00A673A6"/>
    <w:rsid w:val="00A675A6"/>
    <w:rsid w:val="00A67F13"/>
    <w:rsid w:val="00A7000B"/>
    <w:rsid w:val="00A70230"/>
    <w:rsid w:val="00A704F1"/>
    <w:rsid w:val="00A70975"/>
    <w:rsid w:val="00A715A5"/>
    <w:rsid w:val="00A715B6"/>
    <w:rsid w:val="00A715E2"/>
    <w:rsid w:val="00A716C8"/>
    <w:rsid w:val="00A71BAA"/>
    <w:rsid w:val="00A72859"/>
    <w:rsid w:val="00A72946"/>
    <w:rsid w:val="00A72CA5"/>
    <w:rsid w:val="00A73AEE"/>
    <w:rsid w:val="00A73C49"/>
    <w:rsid w:val="00A74D4F"/>
    <w:rsid w:val="00A74E0F"/>
    <w:rsid w:val="00A7509E"/>
    <w:rsid w:val="00A752A2"/>
    <w:rsid w:val="00A75A15"/>
    <w:rsid w:val="00A76750"/>
    <w:rsid w:val="00A76A73"/>
    <w:rsid w:val="00A7751D"/>
    <w:rsid w:val="00A81DE6"/>
    <w:rsid w:val="00A81DFF"/>
    <w:rsid w:val="00A823F5"/>
    <w:rsid w:val="00A83056"/>
    <w:rsid w:val="00A8342F"/>
    <w:rsid w:val="00A837CD"/>
    <w:rsid w:val="00A83C8C"/>
    <w:rsid w:val="00A83D29"/>
    <w:rsid w:val="00A8437A"/>
    <w:rsid w:val="00A84A32"/>
    <w:rsid w:val="00A84F6E"/>
    <w:rsid w:val="00A85299"/>
    <w:rsid w:val="00A86729"/>
    <w:rsid w:val="00A86E87"/>
    <w:rsid w:val="00A9054D"/>
    <w:rsid w:val="00A90633"/>
    <w:rsid w:val="00A90CF3"/>
    <w:rsid w:val="00A90E22"/>
    <w:rsid w:val="00A913C5"/>
    <w:rsid w:val="00A915BC"/>
    <w:rsid w:val="00A9233D"/>
    <w:rsid w:val="00A92BA8"/>
    <w:rsid w:val="00A92E74"/>
    <w:rsid w:val="00A932FB"/>
    <w:rsid w:val="00A96426"/>
    <w:rsid w:val="00A97DA5"/>
    <w:rsid w:val="00A97E6E"/>
    <w:rsid w:val="00AA098A"/>
    <w:rsid w:val="00AA0DED"/>
    <w:rsid w:val="00AA101D"/>
    <w:rsid w:val="00AA1531"/>
    <w:rsid w:val="00AA1DDE"/>
    <w:rsid w:val="00AA34E1"/>
    <w:rsid w:val="00AA436F"/>
    <w:rsid w:val="00AA4B63"/>
    <w:rsid w:val="00AA4F91"/>
    <w:rsid w:val="00AA610F"/>
    <w:rsid w:val="00AA63B1"/>
    <w:rsid w:val="00AA6A7D"/>
    <w:rsid w:val="00AA6B5A"/>
    <w:rsid w:val="00AA6FA3"/>
    <w:rsid w:val="00AA7761"/>
    <w:rsid w:val="00AA7FF0"/>
    <w:rsid w:val="00AB0093"/>
    <w:rsid w:val="00AB009B"/>
    <w:rsid w:val="00AB1B1C"/>
    <w:rsid w:val="00AB23E2"/>
    <w:rsid w:val="00AB4747"/>
    <w:rsid w:val="00AB4B98"/>
    <w:rsid w:val="00AB4D62"/>
    <w:rsid w:val="00AB4EB6"/>
    <w:rsid w:val="00AB5557"/>
    <w:rsid w:val="00AB5BDB"/>
    <w:rsid w:val="00AB6125"/>
    <w:rsid w:val="00AB61A4"/>
    <w:rsid w:val="00AB669D"/>
    <w:rsid w:val="00AB6C60"/>
    <w:rsid w:val="00AB780C"/>
    <w:rsid w:val="00AB78CB"/>
    <w:rsid w:val="00AC0B10"/>
    <w:rsid w:val="00AC1189"/>
    <w:rsid w:val="00AC1C53"/>
    <w:rsid w:val="00AC1D94"/>
    <w:rsid w:val="00AC20F7"/>
    <w:rsid w:val="00AC2696"/>
    <w:rsid w:val="00AC294B"/>
    <w:rsid w:val="00AC2A2D"/>
    <w:rsid w:val="00AC2C19"/>
    <w:rsid w:val="00AC370A"/>
    <w:rsid w:val="00AC3719"/>
    <w:rsid w:val="00AC3BAE"/>
    <w:rsid w:val="00AC3D41"/>
    <w:rsid w:val="00AC4B4F"/>
    <w:rsid w:val="00AC508A"/>
    <w:rsid w:val="00AC52A1"/>
    <w:rsid w:val="00AC5473"/>
    <w:rsid w:val="00AC574A"/>
    <w:rsid w:val="00AC5E77"/>
    <w:rsid w:val="00AC6266"/>
    <w:rsid w:val="00AC657E"/>
    <w:rsid w:val="00AC6687"/>
    <w:rsid w:val="00AC700A"/>
    <w:rsid w:val="00AC71BC"/>
    <w:rsid w:val="00AC738C"/>
    <w:rsid w:val="00AC7A03"/>
    <w:rsid w:val="00AD004F"/>
    <w:rsid w:val="00AD08D6"/>
    <w:rsid w:val="00AD0A01"/>
    <w:rsid w:val="00AD2536"/>
    <w:rsid w:val="00AD3A06"/>
    <w:rsid w:val="00AD3D21"/>
    <w:rsid w:val="00AD3E58"/>
    <w:rsid w:val="00AD46F5"/>
    <w:rsid w:val="00AD6A15"/>
    <w:rsid w:val="00AD6AA9"/>
    <w:rsid w:val="00AD7284"/>
    <w:rsid w:val="00AD7440"/>
    <w:rsid w:val="00AD7FB3"/>
    <w:rsid w:val="00AE1DC1"/>
    <w:rsid w:val="00AE2055"/>
    <w:rsid w:val="00AE2466"/>
    <w:rsid w:val="00AE2471"/>
    <w:rsid w:val="00AE3CD6"/>
    <w:rsid w:val="00AE3D12"/>
    <w:rsid w:val="00AE3E5C"/>
    <w:rsid w:val="00AE41D3"/>
    <w:rsid w:val="00AE4C52"/>
    <w:rsid w:val="00AE5277"/>
    <w:rsid w:val="00AE57B5"/>
    <w:rsid w:val="00AE5DBE"/>
    <w:rsid w:val="00AE66E5"/>
    <w:rsid w:val="00AE67B5"/>
    <w:rsid w:val="00AE6C9D"/>
    <w:rsid w:val="00AE78C4"/>
    <w:rsid w:val="00AE7A58"/>
    <w:rsid w:val="00AF0484"/>
    <w:rsid w:val="00AF0D09"/>
    <w:rsid w:val="00AF0F6B"/>
    <w:rsid w:val="00AF1217"/>
    <w:rsid w:val="00AF19B5"/>
    <w:rsid w:val="00AF2493"/>
    <w:rsid w:val="00AF3006"/>
    <w:rsid w:val="00AF3C51"/>
    <w:rsid w:val="00AF41BE"/>
    <w:rsid w:val="00AF4BDA"/>
    <w:rsid w:val="00AF4D75"/>
    <w:rsid w:val="00AF4DCA"/>
    <w:rsid w:val="00AF5588"/>
    <w:rsid w:val="00AF5A0A"/>
    <w:rsid w:val="00AF5F2B"/>
    <w:rsid w:val="00AF6429"/>
    <w:rsid w:val="00AF66D0"/>
    <w:rsid w:val="00AF6BB7"/>
    <w:rsid w:val="00B00125"/>
    <w:rsid w:val="00B007EA"/>
    <w:rsid w:val="00B00D21"/>
    <w:rsid w:val="00B01ABC"/>
    <w:rsid w:val="00B02289"/>
    <w:rsid w:val="00B0240B"/>
    <w:rsid w:val="00B02D22"/>
    <w:rsid w:val="00B0302D"/>
    <w:rsid w:val="00B04216"/>
    <w:rsid w:val="00B04279"/>
    <w:rsid w:val="00B04D22"/>
    <w:rsid w:val="00B050A8"/>
    <w:rsid w:val="00B0581F"/>
    <w:rsid w:val="00B062C7"/>
    <w:rsid w:val="00B06E88"/>
    <w:rsid w:val="00B07C68"/>
    <w:rsid w:val="00B118BD"/>
    <w:rsid w:val="00B11DD1"/>
    <w:rsid w:val="00B1232E"/>
    <w:rsid w:val="00B13516"/>
    <w:rsid w:val="00B13DDA"/>
    <w:rsid w:val="00B13FD4"/>
    <w:rsid w:val="00B141B5"/>
    <w:rsid w:val="00B14867"/>
    <w:rsid w:val="00B168A3"/>
    <w:rsid w:val="00B16B54"/>
    <w:rsid w:val="00B16FBD"/>
    <w:rsid w:val="00B17419"/>
    <w:rsid w:val="00B17789"/>
    <w:rsid w:val="00B200EB"/>
    <w:rsid w:val="00B208D9"/>
    <w:rsid w:val="00B211D7"/>
    <w:rsid w:val="00B21A79"/>
    <w:rsid w:val="00B22D1F"/>
    <w:rsid w:val="00B22D41"/>
    <w:rsid w:val="00B233B5"/>
    <w:rsid w:val="00B23612"/>
    <w:rsid w:val="00B23F01"/>
    <w:rsid w:val="00B24128"/>
    <w:rsid w:val="00B24967"/>
    <w:rsid w:val="00B25116"/>
    <w:rsid w:val="00B256CF"/>
    <w:rsid w:val="00B2580E"/>
    <w:rsid w:val="00B25892"/>
    <w:rsid w:val="00B25995"/>
    <w:rsid w:val="00B25AA7"/>
    <w:rsid w:val="00B25B34"/>
    <w:rsid w:val="00B26257"/>
    <w:rsid w:val="00B26ED7"/>
    <w:rsid w:val="00B274C8"/>
    <w:rsid w:val="00B27880"/>
    <w:rsid w:val="00B279F7"/>
    <w:rsid w:val="00B27AC6"/>
    <w:rsid w:val="00B27D64"/>
    <w:rsid w:val="00B301A0"/>
    <w:rsid w:val="00B31BB8"/>
    <w:rsid w:val="00B31BDC"/>
    <w:rsid w:val="00B31BE2"/>
    <w:rsid w:val="00B31C3A"/>
    <w:rsid w:val="00B321EA"/>
    <w:rsid w:val="00B3299C"/>
    <w:rsid w:val="00B32C61"/>
    <w:rsid w:val="00B3331A"/>
    <w:rsid w:val="00B338A7"/>
    <w:rsid w:val="00B33DA9"/>
    <w:rsid w:val="00B346B7"/>
    <w:rsid w:val="00B34C1A"/>
    <w:rsid w:val="00B34FFE"/>
    <w:rsid w:val="00B35269"/>
    <w:rsid w:val="00B35520"/>
    <w:rsid w:val="00B36A76"/>
    <w:rsid w:val="00B36C0A"/>
    <w:rsid w:val="00B40466"/>
    <w:rsid w:val="00B409E5"/>
    <w:rsid w:val="00B423BA"/>
    <w:rsid w:val="00B43378"/>
    <w:rsid w:val="00B44978"/>
    <w:rsid w:val="00B46339"/>
    <w:rsid w:val="00B475BA"/>
    <w:rsid w:val="00B50D98"/>
    <w:rsid w:val="00B51463"/>
    <w:rsid w:val="00B52947"/>
    <w:rsid w:val="00B52988"/>
    <w:rsid w:val="00B5374D"/>
    <w:rsid w:val="00B543BE"/>
    <w:rsid w:val="00B5521D"/>
    <w:rsid w:val="00B552DC"/>
    <w:rsid w:val="00B55C13"/>
    <w:rsid w:val="00B56C9A"/>
    <w:rsid w:val="00B5787A"/>
    <w:rsid w:val="00B57D97"/>
    <w:rsid w:val="00B615BB"/>
    <w:rsid w:val="00B61E80"/>
    <w:rsid w:val="00B64B18"/>
    <w:rsid w:val="00B64BF1"/>
    <w:rsid w:val="00B65CBC"/>
    <w:rsid w:val="00B666B4"/>
    <w:rsid w:val="00B6710D"/>
    <w:rsid w:val="00B7060B"/>
    <w:rsid w:val="00B707EF"/>
    <w:rsid w:val="00B70989"/>
    <w:rsid w:val="00B70E1A"/>
    <w:rsid w:val="00B70EDE"/>
    <w:rsid w:val="00B712FE"/>
    <w:rsid w:val="00B732CD"/>
    <w:rsid w:val="00B7381B"/>
    <w:rsid w:val="00B73A06"/>
    <w:rsid w:val="00B74537"/>
    <w:rsid w:val="00B74D15"/>
    <w:rsid w:val="00B74D4A"/>
    <w:rsid w:val="00B75066"/>
    <w:rsid w:val="00B75872"/>
    <w:rsid w:val="00B76AA1"/>
    <w:rsid w:val="00B76B08"/>
    <w:rsid w:val="00B76F2C"/>
    <w:rsid w:val="00B800F9"/>
    <w:rsid w:val="00B80D3E"/>
    <w:rsid w:val="00B80F0C"/>
    <w:rsid w:val="00B811D2"/>
    <w:rsid w:val="00B812D9"/>
    <w:rsid w:val="00B81608"/>
    <w:rsid w:val="00B81C80"/>
    <w:rsid w:val="00B8305C"/>
    <w:rsid w:val="00B83083"/>
    <w:rsid w:val="00B834EA"/>
    <w:rsid w:val="00B84387"/>
    <w:rsid w:val="00B84829"/>
    <w:rsid w:val="00B8520E"/>
    <w:rsid w:val="00B853A8"/>
    <w:rsid w:val="00B8576B"/>
    <w:rsid w:val="00B86868"/>
    <w:rsid w:val="00B871BC"/>
    <w:rsid w:val="00B87555"/>
    <w:rsid w:val="00B8775E"/>
    <w:rsid w:val="00B87F42"/>
    <w:rsid w:val="00B90076"/>
    <w:rsid w:val="00B900EB"/>
    <w:rsid w:val="00B9066E"/>
    <w:rsid w:val="00B90B0B"/>
    <w:rsid w:val="00B920E9"/>
    <w:rsid w:val="00B922B8"/>
    <w:rsid w:val="00B92F64"/>
    <w:rsid w:val="00B942AC"/>
    <w:rsid w:val="00B9444D"/>
    <w:rsid w:val="00B9470B"/>
    <w:rsid w:val="00B9539F"/>
    <w:rsid w:val="00B957B9"/>
    <w:rsid w:val="00B95A41"/>
    <w:rsid w:val="00B95BCF"/>
    <w:rsid w:val="00B969C7"/>
    <w:rsid w:val="00B9718E"/>
    <w:rsid w:val="00B97870"/>
    <w:rsid w:val="00B9791B"/>
    <w:rsid w:val="00B97959"/>
    <w:rsid w:val="00B97C58"/>
    <w:rsid w:val="00B97E6D"/>
    <w:rsid w:val="00BA0EC0"/>
    <w:rsid w:val="00BA1059"/>
    <w:rsid w:val="00BA23DA"/>
    <w:rsid w:val="00BA24B7"/>
    <w:rsid w:val="00BA258B"/>
    <w:rsid w:val="00BA3C9E"/>
    <w:rsid w:val="00BA3E15"/>
    <w:rsid w:val="00BA526D"/>
    <w:rsid w:val="00BA6212"/>
    <w:rsid w:val="00BA64B5"/>
    <w:rsid w:val="00BA679D"/>
    <w:rsid w:val="00BA70E9"/>
    <w:rsid w:val="00BA7B58"/>
    <w:rsid w:val="00BA7C15"/>
    <w:rsid w:val="00BB0948"/>
    <w:rsid w:val="00BB09BF"/>
    <w:rsid w:val="00BB0BBC"/>
    <w:rsid w:val="00BB0F2E"/>
    <w:rsid w:val="00BB128A"/>
    <w:rsid w:val="00BB1534"/>
    <w:rsid w:val="00BB253F"/>
    <w:rsid w:val="00BB25BD"/>
    <w:rsid w:val="00BB3EB9"/>
    <w:rsid w:val="00BB5B38"/>
    <w:rsid w:val="00BB7B51"/>
    <w:rsid w:val="00BB7C79"/>
    <w:rsid w:val="00BC0555"/>
    <w:rsid w:val="00BC19E2"/>
    <w:rsid w:val="00BC1A67"/>
    <w:rsid w:val="00BC2CFF"/>
    <w:rsid w:val="00BC3B80"/>
    <w:rsid w:val="00BC52BC"/>
    <w:rsid w:val="00BC59C9"/>
    <w:rsid w:val="00BC669F"/>
    <w:rsid w:val="00BC6936"/>
    <w:rsid w:val="00BC69F3"/>
    <w:rsid w:val="00BC6EBB"/>
    <w:rsid w:val="00BC71B3"/>
    <w:rsid w:val="00BC76D5"/>
    <w:rsid w:val="00BC7CB8"/>
    <w:rsid w:val="00BD04A8"/>
    <w:rsid w:val="00BD04A9"/>
    <w:rsid w:val="00BD0845"/>
    <w:rsid w:val="00BD0D22"/>
    <w:rsid w:val="00BD12A8"/>
    <w:rsid w:val="00BD15C1"/>
    <w:rsid w:val="00BD2B46"/>
    <w:rsid w:val="00BD3F86"/>
    <w:rsid w:val="00BD4576"/>
    <w:rsid w:val="00BD5093"/>
    <w:rsid w:val="00BD541C"/>
    <w:rsid w:val="00BD5680"/>
    <w:rsid w:val="00BD63E9"/>
    <w:rsid w:val="00BD76F8"/>
    <w:rsid w:val="00BD77F9"/>
    <w:rsid w:val="00BE0376"/>
    <w:rsid w:val="00BE0491"/>
    <w:rsid w:val="00BE160F"/>
    <w:rsid w:val="00BE1E7E"/>
    <w:rsid w:val="00BE249B"/>
    <w:rsid w:val="00BE2C3E"/>
    <w:rsid w:val="00BE33B1"/>
    <w:rsid w:val="00BE366C"/>
    <w:rsid w:val="00BE3F42"/>
    <w:rsid w:val="00BE519D"/>
    <w:rsid w:val="00BE569C"/>
    <w:rsid w:val="00BE5827"/>
    <w:rsid w:val="00BE587A"/>
    <w:rsid w:val="00BE587F"/>
    <w:rsid w:val="00BE5E04"/>
    <w:rsid w:val="00BE5F27"/>
    <w:rsid w:val="00BE7222"/>
    <w:rsid w:val="00BF1E33"/>
    <w:rsid w:val="00BF3007"/>
    <w:rsid w:val="00BF44F0"/>
    <w:rsid w:val="00BF52B4"/>
    <w:rsid w:val="00BF55BA"/>
    <w:rsid w:val="00BF566F"/>
    <w:rsid w:val="00BF5C42"/>
    <w:rsid w:val="00BF5E27"/>
    <w:rsid w:val="00BF76B3"/>
    <w:rsid w:val="00BF7DEA"/>
    <w:rsid w:val="00C0103D"/>
    <w:rsid w:val="00C011AE"/>
    <w:rsid w:val="00C014CE"/>
    <w:rsid w:val="00C0153D"/>
    <w:rsid w:val="00C02090"/>
    <w:rsid w:val="00C02389"/>
    <w:rsid w:val="00C02696"/>
    <w:rsid w:val="00C03388"/>
    <w:rsid w:val="00C07B74"/>
    <w:rsid w:val="00C07EDD"/>
    <w:rsid w:val="00C07FE4"/>
    <w:rsid w:val="00C109EF"/>
    <w:rsid w:val="00C118E5"/>
    <w:rsid w:val="00C12ABD"/>
    <w:rsid w:val="00C13485"/>
    <w:rsid w:val="00C13813"/>
    <w:rsid w:val="00C13CF3"/>
    <w:rsid w:val="00C13DD7"/>
    <w:rsid w:val="00C14139"/>
    <w:rsid w:val="00C161E7"/>
    <w:rsid w:val="00C16816"/>
    <w:rsid w:val="00C16AEF"/>
    <w:rsid w:val="00C17972"/>
    <w:rsid w:val="00C17CA8"/>
    <w:rsid w:val="00C20403"/>
    <w:rsid w:val="00C214E3"/>
    <w:rsid w:val="00C21759"/>
    <w:rsid w:val="00C21BB7"/>
    <w:rsid w:val="00C21D0F"/>
    <w:rsid w:val="00C229BE"/>
    <w:rsid w:val="00C24967"/>
    <w:rsid w:val="00C25302"/>
    <w:rsid w:val="00C25ADE"/>
    <w:rsid w:val="00C2682A"/>
    <w:rsid w:val="00C2699A"/>
    <w:rsid w:val="00C27327"/>
    <w:rsid w:val="00C274A1"/>
    <w:rsid w:val="00C301FC"/>
    <w:rsid w:val="00C30879"/>
    <w:rsid w:val="00C30A72"/>
    <w:rsid w:val="00C31B92"/>
    <w:rsid w:val="00C32981"/>
    <w:rsid w:val="00C329B6"/>
    <w:rsid w:val="00C32D2B"/>
    <w:rsid w:val="00C32EF5"/>
    <w:rsid w:val="00C33BFB"/>
    <w:rsid w:val="00C34203"/>
    <w:rsid w:val="00C35125"/>
    <w:rsid w:val="00C35978"/>
    <w:rsid w:val="00C35B05"/>
    <w:rsid w:val="00C35C5C"/>
    <w:rsid w:val="00C36181"/>
    <w:rsid w:val="00C371D8"/>
    <w:rsid w:val="00C4014D"/>
    <w:rsid w:val="00C40DA0"/>
    <w:rsid w:val="00C4163B"/>
    <w:rsid w:val="00C42D33"/>
    <w:rsid w:val="00C42E83"/>
    <w:rsid w:val="00C432DA"/>
    <w:rsid w:val="00C44ECD"/>
    <w:rsid w:val="00C456FB"/>
    <w:rsid w:val="00C458C8"/>
    <w:rsid w:val="00C459AA"/>
    <w:rsid w:val="00C45CF8"/>
    <w:rsid w:val="00C46BD8"/>
    <w:rsid w:val="00C46D40"/>
    <w:rsid w:val="00C46EC3"/>
    <w:rsid w:val="00C46FB6"/>
    <w:rsid w:val="00C47A77"/>
    <w:rsid w:val="00C47BFC"/>
    <w:rsid w:val="00C47DD0"/>
    <w:rsid w:val="00C5058C"/>
    <w:rsid w:val="00C51762"/>
    <w:rsid w:val="00C51C98"/>
    <w:rsid w:val="00C52ED5"/>
    <w:rsid w:val="00C53D69"/>
    <w:rsid w:val="00C54592"/>
    <w:rsid w:val="00C55DBC"/>
    <w:rsid w:val="00C56104"/>
    <w:rsid w:val="00C56DC7"/>
    <w:rsid w:val="00C576B8"/>
    <w:rsid w:val="00C60579"/>
    <w:rsid w:val="00C60C12"/>
    <w:rsid w:val="00C618CF"/>
    <w:rsid w:val="00C61C57"/>
    <w:rsid w:val="00C629B8"/>
    <w:rsid w:val="00C6354C"/>
    <w:rsid w:val="00C63749"/>
    <w:rsid w:val="00C63CE8"/>
    <w:rsid w:val="00C645EC"/>
    <w:rsid w:val="00C66C32"/>
    <w:rsid w:val="00C675B0"/>
    <w:rsid w:val="00C708B1"/>
    <w:rsid w:val="00C70956"/>
    <w:rsid w:val="00C70EF6"/>
    <w:rsid w:val="00C71288"/>
    <w:rsid w:val="00C7153D"/>
    <w:rsid w:val="00C716AF"/>
    <w:rsid w:val="00C7199A"/>
    <w:rsid w:val="00C72100"/>
    <w:rsid w:val="00C72253"/>
    <w:rsid w:val="00C723AB"/>
    <w:rsid w:val="00C72C1E"/>
    <w:rsid w:val="00C72DCA"/>
    <w:rsid w:val="00C72F71"/>
    <w:rsid w:val="00C74FD5"/>
    <w:rsid w:val="00C756FE"/>
    <w:rsid w:val="00C759EA"/>
    <w:rsid w:val="00C7651D"/>
    <w:rsid w:val="00C765D6"/>
    <w:rsid w:val="00C769DB"/>
    <w:rsid w:val="00C76A41"/>
    <w:rsid w:val="00C76A5F"/>
    <w:rsid w:val="00C80A33"/>
    <w:rsid w:val="00C80B55"/>
    <w:rsid w:val="00C8270A"/>
    <w:rsid w:val="00C82950"/>
    <w:rsid w:val="00C83E3A"/>
    <w:rsid w:val="00C84087"/>
    <w:rsid w:val="00C8532B"/>
    <w:rsid w:val="00C856DF"/>
    <w:rsid w:val="00C85957"/>
    <w:rsid w:val="00C85BC3"/>
    <w:rsid w:val="00C85C9E"/>
    <w:rsid w:val="00C85E6A"/>
    <w:rsid w:val="00C9076C"/>
    <w:rsid w:val="00C9118A"/>
    <w:rsid w:val="00C9308A"/>
    <w:rsid w:val="00C93E7A"/>
    <w:rsid w:val="00C93F45"/>
    <w:rsid w:val="00C9423B"/>
    <w:rsid w:val="00C96491"/>
    <w:rsid w:val="00C96C20"/>
    <w:rsid w:val="00C96D0B"/>
    <w:rsid w:val="00C97007"/>
    <w:rsid w:val="00C97104"/>
    <w:rsid w:val="00C9753F"/>
    <w:rsid w:val="00C97564"/>
    <w:rsid w:val="00C97738"/>
    <w:rsid w:val="00C97772"/>
    <w:rsid w:val="00CA0026"/>
    <w:rsid w:val="00CA0F6A"/>
    <w:rsid w:val="00CA10DD"/>
    <w:rsid w:val="00CA1391"/>
    <w:rsid w:val="00CA250C"/>
    <w:rsid w:val="00CA2884"/>
    <w:rsid w:val="00CA363B"/>
    <w:rsid w:val="00CA4B0A"/>
    <w:rsid w:val="00CA5077"/>
    <w:rsid w:val="00CA50EC"/>
    <w:rsid w:val="00CA615B"/>
    <w:rsid w:val="00CA6DA3"/>
    <w:rsid w:val="00CA6E1B"/>
    <w:rsid w:val="00CA7141"/>
    <w:rsid w:val="00CA71F7"/>
    <w:rsid w:val="00CB222B"/>
    <w:rsid w:val="00CB253D"/>
    <w:rsid w:val="00CB25AD"/>
    <w:rsid w:val="00CB28E2"/>
    <w:rsid w:val="00CB2DF1"/>
    <w:rsid w:val="00CB3542"/>
    <w:rsid w:val="00CB3A45"/>
    <w:rsid w:val="00CB42E7"/>
    <w:rsid w:val="00CB48F7"/>
    <w:rsid w:val="00CB5887"/>
    <w:rsid w:val="00CB646B"/>
    <w:rsid w:val="00CC0E40"/>
    <w:rsid w:val="00CC1920"/>
    <w:rsid w:val="00CC1C87"/>
    <w:rsid w:val="00CC1E5F"/>
    <w:rsid w:val="00CC26E5"/>
    <w:rsid w:val="00CC394B"/>
    <w:rsid w:val="00CC40DB"/>
    <w:rsid w:val="00CC4D06"/>
    <w:rsid w:val="00CC69E2"/>
    <w:rsid w:val="00CC78EA"/>
    <w:rsid w:val="00CC7B8A"/>
    <w:rsid w:val="00CD0117"/>
    <w:rsid w:val="00CD0AF6"/>
    <w:rsid w:val="00CD0C4E"/>
    <w:rsid w:val="00CD0EC7"/>
    <w:rsid w:val="00CD21C6"/>
    <w:rsid w:val="00CD2C32"/>
    <w:rsid w:val="00CD2F2F"/>
    <w:rsid w:val="00CD363C"/>
    <w:rsid w:val="00CD3841"/>
    <w:rsid w:val="00CD4268"/>
    <w:rsid w:val="00CD5118"/>
    <w:rsid w:val="00CD561E"/>
    <w:rsid w:val="00CD576B"/>
    <w:rsid w:val="00CD6244"/>
    <w:rsid w:val="00CD68E0"/>
    <w:rsid w:val="00CD7FEF"/>
    <w:rsid w:val="00CE008F"/>
    <w:rsid w:val="00CE2382"/>
    <w:rsid w:val="00CE3FC6"/>
    <w:rsid w:val="00CE4361"/>
    <w:rsid w:val="00CE461E"/>
    <w:rsid w:val="00CE48B2"/>
    <w:rsid w:val="00CE557B"/>
    <w:rsid w:val="00CE6D8F"/>
    <w:rsid w:val="00CE6FE3"/>
    <w:rsid w:val="00CE7B50"/>
    <w:rsid w:val="00CE7FB9"/>
    <w:rsid w:val="00CF02FF"/>
    <w:rsid w:val="00CF2583"/>
    <w:rsid w:val="00CF26FB"/>
    <w:rsid w:val="00CF2EEA"/>
    <w:rsid w:val="00CF3A11"/>
    <w:rsid w:val="00CF5C77"/>
    <w:rsid w:val="00CF6399"/>
    <w:rsid w:val="00CF68FB"/>
    <w:rsid w:val="00CF6D89"/>
    <w:rsid w:val="00CF718C"/>
    <w:rsid w:val="00CF7B00"/>
    <w:rsid w:val="00CF7B1D"/>
    <w:rsid w:val="00CF7E05"/>
    <w:rsid w:val="00D00071"/>
    <w:rsid w:val="00D00318"/>
    <w:rsid w:val="00D00752"/>
    <w:rsid w:val="00D00BC5"/>
    <w:rsid w:val="00D013EC"/>
    <w:rsid w:val="00D019F2"/>
    <w:rsid w:val="00D026CC"/>
    <w:rsid w:val="00D02D44"/>
    <w:rsid w:val="00D02D86"/>
    <w:rsid w:val="00D02E7C"/>
    <w:rsid w:val="00D03CF1"/>
    <w:rsid w:val="00D0568B"/>
    <w:rsid w:val="00D0740E"/>
    <w:rsid w:val="00D10B38"/>
    <w:rsid w:val="00D131A2"/>
    <w:rsid w:val="00D15850"/>
    <w:rsid w:val="00D16DF7"/>
    <w:rsid w:val="00D17AD9"/>
    <w:rsid w:val="00D17B5A"/>
    <w:rsid w:val="00D20BFB"/>
    <w:rsid w:val="00D210DA"/>
    <w:rsid w:val="00D22021"/>
    <w:rsid w:val="00D2331C"/>
    <w:rsid w:val="00D233F2"/>
    <w:rsid w:val="00D2399C"/>
    <w:rsid w:val="00D245F6"/>
    <w:rsid w:val="00D24E6C"/>
    <w:rsid w:val="00D251AC"/>
    <w:rsid w:val="00D25921"/>
    <w:rsid w:val="00D2627F"/>
    <w:rsid w:val="00D26691"/>
    <w:rsid w:val="00D268A8"/>
    <w:rsid w:val="00D26E3E"/>
    <w:rsid w:val="00D274E3"/>
    <w:rsid w:val="00D275FA"/>
    <w:rsid w:val="00D306B3"/>
    <w:rsid w:val="00D314F6"/>
    <w:rsid w:val="00D32194"/>
    <w:rsid w:val="00D327D1"/>
    <w:rsid w:val="00D32CB7"/>
    <w:rsid w:val="00D33316"/>
    <w:rsid w:val="00D3351E"/>
    <w:rsid w:val="00D33FAD"/>
    <w:rsid w:val="00D350CD"/>
    <w:rsid w:val="00D354ED"/>
    <w:rsid w:val="00D35C34"/>
    <w:rsid w:val="00D35E88"/>
    <w:rsid w:val="00D35EED"/>
    <w:rsid w:val="00D3705C"/>
    <w:rsid w:val="00D3735E"/>
    <w:rsid w:val="00D3760C"/>
    <w:rsid w:val="00D37D7D"/>
    <w:rsid w:val="00D40177"/>
    <w:rsid w:val="00D40E7C"/>
    <w:rsid w:val="00D41507"/>
    <w:rsid w:val="00D42173"/>
    <w:rsid w:val="00D44ACC"/>
    <w:rsid w:val="00D46D89"/>
    <w:rsid w:val="00D500A1"/>
    <w:rsid w:val="00D5054E"/>
    <w:rsid w:val="00D51B87"/>
    <w:rsid w:val="00D52609"/>
    <w:rsid w:val="00D52B13"/>
    <w:rsid w:val="00D5317C"/>
    <w:rsid w:val="00D54A7A"/>
    <w:rsid w:val="00D54F1C"/>
    <w:rsid w:val="00D55C71"/>
    <w:rsid w:val="00D56269"/>
    <w:rsid w:val="00D562E1"/>
    <w:rsid w:val="00D563BF"/>
    <w:rsid w:val="00D56F68"/>
    <w:rsid w:val="00D57C5D"/>
    <w:rsid w:val="00D60650"/>
    <w:rsid w:val="00D61201"/>
    <w:rsid w:val="00D612CA"/>
    <w:rsid w:val="00D6307C"/>
    <w:rsid w:val="00D6338D"/>
    <w:rsid w:val="00D63DB5"/>
    <w:rsid w:val="00D64A2B"/>
    <w:rsid w:val="00D6572E"/>
    <w:rsid w:val="00D65B86"/>
    <w:rsid w:val="00D66467"/>
    <w:rsid w:val="00D66A34"/>
    <w:rsid w:val="00D66FA1"/>
    <w:rsid w:val="00D676FB"/>
    <w:rsid w:val="00D6772E"/>
    <w:rsid w:val="00D6788F"/>
    <w:rsid w:val="00D6799D"/>
    <w:rsid w:val="00D67A13"/>
    <w:rsid w:val="00D70C14"/>
    <w:rsid w:val="00D71338"/>
    <w:rsid w:val="00D718A0"/>
    <w:rsid w:val="00D72853"/>
    <w:rsid w:val="00D745E1"/>
    <w:rsid w:val="00D747D6"/>
    <w:rsid w:val="00D764A4"/>
    <w:rsid w:val="00D766D4"/>
    <w:rsid w:val="00D778F1"/>
    <w:rsid w:val="00D77A1D"/>
    <w:rsid w:val="00D80504"/>
    <w:rsid w:val="00D81E89"/>
    <w:rsid w:val="00D82308"/>
    <w:rsid w:val="00D827D7"/>
    <w:rsid w:val="00D82DE5"/>
    <w:rsid w:val="00D82F31"/>
    <w:rsid w:val="00D830AE"/>
    <w:rsid w:val="00D83189"/>
    <w:rsid w:val="00D83CC2"/>
    <w:rsid w:val="00D844DC"/>
    <w:rsid w:val="00D85380"/>
    <w:rsid w:val="00D854AE"/>
    <w:rsid w:val="00D85667"/>
    <w:rsid w:val="00D85A3D"/>
    <w:rsid w:val="00D85F4F"/>
    <w:rsid w:val="00D866F3"/>
    <w:rsid w:val="00D871D1"/>
    <w:rsid w:val="00D87335"/>
    <w:rsid w:val="00D909B8"/>
    <w:rsid w:val="00D91594"/>
    <w:rsid w:val="00D917DC"/>
    <w:rsid w:val="00D923E9"/>
    <w:rsid w:val="00D93136"/>
    <w:rsid w:val="00D93904"/>
    <w:rsid w:val="00D93BA1"/>
    <w:rsid w:val="00D93BFB"/>
    <w:rsid w:val="00D94591"/>
    <w:rsid w:val="00D96D0A"/>
    <w:rsid w:val="00D96E34"/>
    <w:rsid w:val="00DA00E8"/>
    <w:rsid w:val="00DA0CF1"/>
    <w:rsid w:val="00DA0F4B"/>
    <w:rsid w:val="00DA1255"/>
    <w:rsid w:val="00DA2F3E"/>
    <w:rsid w:val="00DA37F0"/>
    <w:rsid w:val="00DA3FCE"/>
    <w:rsid w:val="00DA4BBB"/>
    <w:rsid w:val="00DA4C72"/>
    <w:rsid w:val="00DA5DFD"/>
    <w:rsid w:val="00DA665C"/>
    <w:rsid w:val="00DA6701"/>
    <w:rsid w:val="00DA72C5"/>
    <w:rsid w:val="00DA7C16"/>
    <w:rsid w:val="00DA7F2C"/>
    <w:rsid w:val="00DB3138"/>
    <w:rsid w:val="00DB5308"/>
    <w:rsid w:val="00DB66C5"/>
    <w:rsid w:val="00DB673F"/>
    <w:rsid w:val="00DB6C2B"/>
    <w:rsid w:val="00DB74CC"/>
    <w:rsid w:val="00DB7667"/>
    <w:rsid w:val="00DC03C7"/>
    <w:rsid w:val="00DC0830"/>
    <w:rsid w:val="00DC1DB2"/>
    <w:rsid w:val="00DC1EB0"/>
    <w:rsid w:val="00DC215A"/>
    <w:rsid w:val="00DC2320"/>
    <w:rsid w:val="00DC28BD"/>
    <w:rsid w:val="00DC640C"/>
    <w:rsid w:val="00DC69D5"/>
    <w:rsid w:val="00DC733C"/>
    <w:rsid w:val="00DC769F"/>
    <w:rsid w:val="00DD05CB"/>
    <w:rsid w:val="00DD0D92"/>
    <w:rsid w:val="00DD13CD"/>
    <w:rsid w:val="00DD1D45"/>
    <w:rsid w:val="00DD2099"/>
    <w:rsid w:val="00DD2CF4"/>
    <w:rsid w:val="00DD31DC"/>
    <w:rsid w:val="00DD3887"/>
    <w:rsid w:val="00DD3E13"/>
    <w:rsid w:val="00DD4A2F"/>
    <w:rsid w:val="00DD4A65"/>
    <w:rsid w:val="00DD5A4C"/>
    <w:rsid w:val="00DD641C"/>
    <w:rsid w:val="00DD6457"/>
    <w:rsid w:val="00DD672D"/>
    <w:rsid w:val="00DD7888"/>
    <w:rsid w:val="00DD79EE"/>
    <w:rsid w:val="00DD7CB6"/>
    <w:rsid w:val="00DE0A9A"/>
    <w:rsid w:val="00DE0AE8"/>
    <w:rsid w:val="00DE0C0F"/>
    <w:rsid w:val="00DE0D8F"/>
    <w:rsid w:val="00DE139F"/>
    <w:rsid w:val="00DE17E2"/>
    <w:rsid w:val="00DE285E"/>
    <w:rsid w:val="00DE2A85"/>
    <w:rsid w:val="00DE2EA4"/>
    <w:rsid w:val="00DE3662"/>
    <w:rsid w:val="00DE3686"/>
    <w:rsid w:val="00DE3ADA"/>
    <w:rsid w:val="00DE488F"/>
    <w:rsid w:val="00DE48FF"/>
    <w:rsid w:val="00DE5402"/>
    <w:rsid w:val="00DE56B0"/>
    <w:rsid w:val="00DE6067"/>
    <w:rsid w:val="00DE69C5"/>
    <w:rsid w:val="00DE6F07"/>
    <w:rsid w:val="00DE7047"/>
    <w:rsid w:val="00DE7BF9"/>
    <w:rsid w:val="00DF0B33"/>
    <w:rsid w:val="00DF1135"/>
    <w:rsid w:val="00DF1E83"/>
    <w:rsid w:val="00DF1FA6"/>
    <w:rsid w:val="00DF2583"/>
    <w:rsid w:val="00DF25A6"/>
    <w:rsid w:val="00DF29CA"/>
    <w:rsid w:val="00DF2A0E"/>
    <w:rsid w:val="00DF2B24"/>
    <w:rsid w:val="00DF32D9"/>
    <w:rsid w:val="00DF34A7"/>
    <w:rsid w:val="00DF41F3"/>
    <w:rsid w:val="00DF42C5"/>
    <w:rsid w:val="00DF444B"/>
    <w:rsid w:val="00DF4C44"/>
    <w:rsid w:val="00DF4C7E"/>
    <w:rsid w:val="00DF52C3"/>
    <w:rsid w:val="00DF5647"/>
    <w:rsid w:val="00DF581A"/>
    <w:rsid w:val="00DF586A"/>
    <w:rsid w:val="00DF7699"/>
    <w:rsid w:val="00DF7D0F"/>
    <w:rsid w:val="00E00103"/>
    <w:rsid w:val="00E009A7"/>
    <w:rsid w:val="00E00C09"/>
    <w:rsid w:val="00E01376"/>
    <w:rsid w:val="00E023E9"/>
    <w:rsid w:val="00E027FE"/>
    <w:rsid w:val="00E03BA2"/>
    <w:rsid w:val="00E03ED4"/>
    <w:rsid w:val="00E03FAF"/>
    <w:rsid w:val="00E05D54"/>
    <w:rsid w:val="00E06CAB"/>
    <w:rsid w:val="00E07D2D"/>
    <w:rsid w:val="00E106E6"/>
    <w:rsid w:val="00E1089D"/>
    <w:rsid w:val="00E109E4"/>
    <w:rsid w:val="00E11337"/>
    <w:rsid w:val="00E11AED"/>
    <w:rsid w:val="00E11DF9"/>
    <w:rsid w:val="00E11E67"/>
    <w:rsid w:val="00E1261D"/>
    <w:rsid w:val="00E1313A"/>
    <w:rsid w:val="00E13C16"/>
    <w:rsid w:val="00E13ED9"/>
    <w:rsid w:val="00E14252"/>
    <w:rsid w:val="00E1475C"/>
    <w:rsid w:val="00E14774"/>
    <w:rsid w:val="00E15E57"/>
    <w:rsid w:val="00E16221"/>
    <w:rsid w:val="00E162BE"/>
    <w:rsid w:val="00E16B71"/>
    <w:rsid w:val="00E173D3"/>
    <w:rsid w:val="00E17964"/>
    <w:rsid w:val="00E17D0F"/>
    <w:rsid w:val="00E17D42"/>
    <w:rsid w:val="00E205CA"/>
    <w:rsid w:val="00E2063E"/>
    <w:rsid w:val="00E2092B"/>
    <w:rsid w:val="00E2146F"/>
    <w:rsid w:val="00E2247E"/>
    <w:rsid w:val="00E22982"/>
    <w:rsid w:val="00E22FD8"/>
    <w:rsid w:val="00E230DB"/>
    <w:rsid w:val="00E2371F"/>
    <w:rsid w:val="00E245C3"/>
    <w:rsid w:val="00E25AD1"/>
    <w:rsid w:val="00E26AC8"/>
    <w:rsid w:val="00E26CE0"/>
    <w:rsid w:val="00E26DA3"/>
    <w:rsid w:val="00E2789A"/>
    <w:rsid w:val="00E27DAE"/>
    <w:rsid w:val="00E303F5"/>
    <w:rsid w:val="00E308D7"/>
    <w:rsid w:val="00E30AA3"/>
    <w:rsid w:val="00E3148F"/>
    <w:rsid w:val="00E31E54"/>
    <w:rsid w:val="00E328E0"/>
    <w:rsid w:val="00E32C6C"/>
    <w:rsid w:val="00E335D1"/>
    <w:rsid w:val="00E36C8D"/>
    <w:rsid w:val="00E371A3"/>
    <w:rsid w:val="00E3726C"/>
    <w:rsid w:val="00E37674"/>
    <w:rsid w:val="00E37AFC"/>
    <w:rsid w:val="00E37F41"/>
    <w:rsid w:val="00E40263"/>
    <w:rsid w:val="00E402E8"/>
    <w:rsid w:val="00E40594"/>
    <w:rsid w:val="00E409D8"/>
    <w:rsid w:val="00E40A5A"/>
    <w:rsid w:val="00E41087"/>
    <w:rsid w:val="00E4129F"/>
    <w:rsid w:val="00E41EB5"/>
    <w:rsid w:val="00E42B26"/>
    <w:rsid w:val="00E43205"/>
    <w:rsid w:val="00E43C09"/>
    <w:rsid w:val="00E440AD"/>
    <w:rsid w:val="00E44314"/>
    <w:rsid w:val="00E465DB"/>
    <w:rsid w:val="00E46A9D"/>
    <w:rsid w:val="00E47450"/>
    <w:rsid w:val="00E474B5"/>
    <w:rsid w:val="00E47541"/>
    <w:rsid w:val="00E47D86"/>
    <w:rsid w:val="00E5055A"/>
    <w:rsid w:val="00E509D2"/>
    <w:rsid w:val="00E50C61"/>
    <w:rsid w:val="00E50F17"/>
    <w:rsid w:val="00E50F72"/>
    <w:rsid w:val="00E5129F"/>
    <w:rsid w:val="00E512BC"/>
    <w:rsid w:val="00E5136B"/>
    <w:rsid w:val="00E5160D"/>
    <w:rsid w:val="00E516EF"/>
    <w:rsid w:val="00E5178A"/>
    <w:rsid w:val="00E52484"/>
    <w:rsid w:val="00E5267F"/>
    <w:rsid w:val="00E527C7"/>
    <w:rsid w:val="00E53467"/>
    <w:rsid w:val="00E5393C"/>
    <w:rsid w:val="00E53ED6"/>
    <w:rsid w:val="00E53F08"/>
    <w:rsid w:val="00E54A24"/>
    <w:rsid w:val="00E54ACB"/>
    <w:rsid w:val="00E54F5F"/>
    <w:rsid w:val="00E55FD7"/>
    <w:rsid w:val="00E56051"/>
    <w:rsid w:val="00E56271"/>
    <w:rsid w:val="00E565AF"/>
    <w:rsid w:val="00E56702"/>
    <w:rsid w:val="00E579E8"/>
    <w:rsid w:val="00E57FCB"/>
    <w:rsid w:val="00E61DB0"/>
    <w:rsid w:val="00E62244"/>
    <w:rsid w:val="00E6303C"/>
    <w:rsid w:val="00E633D5"/>
    <w:rsid w:val="00E64FBF"/>
    <w:rsid w:val="00E6506C"/>
    <w:rsid w:val="00E657F0"/>
    <w:rsid w:val="00E65861"/>
    <w:rsid w:val="00E65C6E"/>
    <w:rsid w:val="00E65E3C"/>
    <w:rsid w:val="00E665E4"/>
    <w:rsid w:val="00E678C6"/>
    <w:rsid w:val="00E700F5"/>
    <w:rsid w:val="00E71076"/>
    <w:rsid w:val="00E7116A"/>
    <w:rsid w:val="00E71D51"/>
    <w:rsid w:val="00E71F1D"/>
    <w:rsid w:val="00E733C7"/>
    <w:rsid w:val="00E73853"/>
    <w:rsid w:val="00E74680"/>
    <w:rsid w:val="00E74B8F"/>
    <w:rsid w:val="00E75C9B"/>
    <w:rsid w:val="00E76570"/>
    <w:rsid w:val="00E7706C"/>
    <w:rsid w:val="00E811CB"/>
    <w:rsid w:val="00E81EE9"/>
    <w:rsid w:val="00E82209"/>
    <w:rsid w:val="00E8237B"/>
    <w:rsid w:val="00E8271E"/>
    <w:rsid w:val="00E82DC7"/>
    <w:rsid w:val="00E83870"/>
    <w:rsid w:val="00E83C88"/>
    <w:rsid w:val="00E83FEA"/>
    <w:rsid w:val="00E84063"/>
    <w:rsid w:val="00E8433E"/>
    <w:rsid w:val="00E84720"/>
    <w:rsid w:val="00E84D29"/>
    <w:rsid w:val="00E84F31"/>
    <w:rsid w:val="00E86998"/>
    <w:rsid w:val="00E90367"/>
    <w:rsid w:val="00E9073D"/>
    <w:rsid w:val="00E9197E"/>
    <w:rsid w:val="00E923D1"/>
    <w:rsid w:val="00E92A3E"/>
    <w:rsid w:val="00E92B07"/>
    <w:rsid w:val="00E9301C"/>
    <w:rsid w:val="00E9391E"/>
    <w:rsid w:val="00E94450"/>
    <w:rsid w:val="00E94FD5"/>
    <w:rsid w:val="00E96D47"/>
    <w:rsid w:val="00E97F2A"/>
    <w:rsid w:val="00EA02F8"/>
    <w:rsid w:val="00EA104A"/>
    <w:rsid w:val="00EA13DC"/>
    <w:rsid w:val="00EA242F"/>
    <w:rsid w:val="00EA269F"/>
    <w:rsid w:val="00EA30B9"/>
    <w:rsid w:val="00EA30F0"/>
    <w:rsid w:val="00EA4045"/>
    <w:rsid w:val="00EA48E7"/>
    <w:rsid w:val="00EA495F"/>
    <w:rsid w:val="00EA4BB6"/>
    <w:rsid w:val="00EA4D1C"/>
    <w:rsid w:val="00EA5529"/>
    <w:rsid w:val="00EA673D"/>
    <w:rsid w:val="00EA6C73"/>
    <w:rsid w:val="00EA70C9"/>
    <w:rsid w:val="00EA715C"/>
    <w:rsid w:val="00EA7E58"/>
    <w:rsid w:val="00EB012C"/>
    <w:rsid w:val="00EB19C9"/>
    <w:rsid w:val="00EB20F2"/>
    <w:rsid w:val="00EB3A66"/>
    <w:rsid w:val="00EB3C4E"/>
    <w:rsid w:val="00EB4032"/>
    <w:rsid w:val="00EB423E"/>
    <w:rsid w:val="00EB42C3"/>
    <w:rsid w:val="00EB4799"/>
    <w:rsid w:val="00EB484A"/>
    <w:rsid w:val="00EB4988"/>
    <w:rsid w:val="00EB553B"/>
    <w:rsid w:val="00EB5611"/>
    <w:rsid w:val="00EB6239"/>
    <w:rsid w:val="00EB6D87"/>
    <w:rsid w:val="00EB718D"/>
    <w:rsid w:val="00EB729C"/>
    <w:rsid w:val="00EB75A6"/>
    <w:rsid w:val="00EB7B63"/>
    <w:rsid w:val="00EC021A"/>
    <w:rsid w:val="00EC0446"/>
    <w:rsid w:val="00EC1A54"/>
    <w:rsid w:val="00EC3962"/>
    <w:rsid w:val="00EC3CE9"/>
    <w:rsid w:val="00EC4641"/>
    <w:rsid w:val="00EC5637"/>
    <w:rsid w:val="00EC65B8"/>
    <w:rsid w:val="00EC668D"/>
    <w:rsid w:val="00EC6A69"/>
    <w:rsid w:val="00EC7074"/>
    <w:rsid w:val="00EC7144"/>
    <w:rsid w:val="00EC718E"/>
    <w:rsid w:val="00ED0FDB"/>
    <w:rsid w:val="00ED1AF2"/>
    <w:rsid w:val="00ED1E05"/>
    <w:rsid w:val="00ED26AE"/>
    <w:rsid w:val="00ED3A7B"/>
    <w:rsid w:val="00ED3B4B"/>
    <w:rsid w:val="00ED45E0"/>
    <w:rsid w:val="00ED5A20"/>
    <w:rsid w:val="00ED5C95"/>
    <w:rsid w:val="00ED70CE"/>
    <w:rsid w:val="00ED7D0F"/>
    <w:rsid w:val="00EE0472"/>
    <w:rsid w:val="00EE0C6B"/>
    <w:rsid w:val="00EE1A5A"/>
    <w:rsid w:val="00EE1B58"/>
    <w:rsid w:val="00EE1C35"/>
    <w:rsid w:val="00EE1D39"/>
    <w:rsid w:val="00EE21F7"/>
    <w:rsid w:val="00EE3E10"/>
    <w:rsid w:val="00EE582D"/>
    <w:rsid w:val="00EE5E70"/>
    <w:rsid w:val="00EE6462"/>
    <w:rsid w:val="00EE683E"/>
    <w:rsid w:val="00EE6FA9"/>
    <w:rsid w:val="00EF09CF"/>
    <w:rsid w:val="00EF0E6C"/>
    <w:rsid w:val="00EF1F08"/>
    <w:rsid w:val="00EF243D"/>
    <w:rsid w:val="00EF268B"/>
    <w:rsid w:val="00EF2888"/>
    <w:rsid w:val="00EF29A5"/>
    <w:rsid w:val="00EF2F5E"/>
    <w:rsid w:val="00EF3118"/>
    <w:rsid w:val="00EF3167"/>
    <w:rsid w:val="00EF33CA"/>
    <w:rsid w:val="00EF5BB3"/>
    <w:rsid w:val="00EF5C7E"/>
    <w:rsid w:val="00EF7505"/>
    <w:rsid w:val="00F0088B"/>
    <w:rsid w:val="00F009CE"/>
    <w:rsid w:val="00F019C8"/>
    <w:rsid w:val="00F02681"/>
    <w:rsid w:val="00F029C1"/>
    <w:rsid w:val="00F02BE4"/>
    <w:rsid w:val="00F03191"/>
    <w:rsid w:val="00F032BE"/>
    <w:rsid w:val="00F0363C"/>
    <w:rsid w:val="00F03BAD"/>
    <w:rsid w:val="00F03FBE"/>
    <w:rsid w:val="00F04C88"/>
    <w:rsid w:val="00F04E27"/>
    <w:rsid w:val="00F05201"/>
    <w:rsid w:val="00F0561D"/>
    <w:rsid w:val="00F05DA0"/>
    <w:rsid w:val="00F05DDA"/>
    <w:rsid w:val="00F06439"/>
    <w:rsid w:val="00F074C8"/>
    <w:rsid w:val="00F07F17"/>
    <w:rsid w:val="00F11057"/>
    <w:rsid w:val="00F11228"/>
    <w:rsid w:val="00F1226C"/>
    <w:rsid w:val="00F12875"/>
    <w:rsid w:val="00F12AC3"/>
    <w:rsid w:val="00F1325B"/>
    <w:rsid w:val="00F13CBF"/>
    <w:rsid w:val="00F14087"/>
    <w:rsid w:val="00F16A96"/>
    <w:rsid w:val="00F17007"/>
    <w:rsid w:val="00F20325"/>
    <w:rsid w:val="00F203BD"/>
    <w:rsid w:val="00F20766"/>
    <w:rsid w:val="00F2081D"/>
    <w:rsid w:val="00F20C56"/>
    <w:rsid w:val="00F20D93"/>
    <w:rsid w:val="00F2127B"/>
    <w:rsid w:val="00F212AB"/>
    <w:rsid w:val="00F2183D"/>
    <w:rsid w:val="00F21BBD"/>
    <w:rsid w:val="00F21DB3"/>
    <w:rsid w:val="00F21DC1"/>
    <w:rsid w:val="00F220D1"/>
    <w:rsid w:val="00F224AA"/>
    <w:rsid w:val="00F22A25"/>
    <w:rsid w:val="00F22F64"/>
    <w:rsid w:val="00F230E1"/>
    <w:rsid w:val="00F2320F"/>
    <w:rsid w:val="00F2323C"/>
    <w:rsid w:val="00F233FB"/>
    <w:rsid w:val="00F234A0"/>
    <w:rsid w:val="00F235BD"/>
    <w:rsid w:val="00F23D71"/>
    <w:rsid w:val="00F240C4"/>
    <w:rsid w:val="00F252DE"/>
    <w:rsid w:val="00F268D5"/>
    <w:rsid w:val="00F27800"/>
    <w:rsid w:val="00F30366"/>
    <w:rsid w:val="00F30C6A"/>
    <w:rsid w:val="00F30E82"/>
    <w:rsid w:val="00F30F77"/>
    <w:rsid w:val="00F31354"/>
    <w:rsid w:val="00F31672"/>
    <w:rsid w:val="00F323FC"/>
    <w:rsid w:val="00F32A1B"/>
    <w:rsid w:val="00F33826"/>
    <w:rsid w:val="00F33A75"/>
    <w:rsid w:val="00F33E0C"/>
    <w:rsid w:val="00F341D8"/>
    <w:rsid w:val="00F3565D"/>
    <w:rsid w:val="00F35B34"/>
    <w:rsid w:val="00F36226"/>
    <w:rsid w:val="00F366BF"/>
    <w:rsid w:val="00F3790C"/>
    <w:rsid w:val="00F41080"/>
    <w:rsid w:val="00F41A84"/>
    <w:rsid w:val="00F4335D"/>
    <w:rsid w:val="00F4463C"/>
    <w:rsid w:val="00F4638B"/>
    <w:rsid w:val="00F476A7"/>
    <w:rsid w:val="00F5018B"/>
    <w:rsid w:val="00F50515"/>
    <w:rsid w:val="00F50F9B"/>
    <w:rsid w:val="00F511ED"/>
    <w:rsid w:val="00F5189B"/>
    <w:rsid w:val="00F51C1F"/>
    <w:rsid w:val="00F52495"/>
    <w:rsid w:val="00F53E5B"/>
    <w:rsid w:val="00F54AD3"/>
    <w:rsid w:val="00F559C1"/>
    <w:rsid w:val="00F559D4"/>
    <w:rsid w:val="00F5658C"/>
    <w:rsid w:val="00F56D04"/>
    <w:rsid w:val="00F56F7E"/>
    <w:rsid w:val="00F57F6C"/>
    <w:rsid w:val="00F60417"/>
    <w:rsid w:val="00F604EB"/>
    <w:rsid w:val="00F60887"/>
    <w:rsid w:val="00F60918"/>
    <w:rsid w:val="00F60B4F"/>
    <w:rsid w:val="00F60C29"/>
    <w:rsid w:val="00F613A2"/>
    <w:rsid w:val="00F613BD"/>
    <w:rsid w:val="00F61436"/>
    <w:rsid w:val="00F615D0"/>
    <w:rsid w:val="00F61A70"/>
    <w:rsid w:val="00F62EA4"/>
    <w:rsid w:val="00F62F30"/>
    <w:rsid w:val="00F6346B"/>
    <w:rsid w:val="00F641CE"/>
    <w:rsid w:val="00F64923"/>
    <w:rsid w:val="00F64C5D"/>
    <w:rsid w:val="00F66328"/>
    <w:rsid w:val="00F665BD"/>
    <w:rsid w:val="00F66F19"/>
    <w:rsid w:val="00F712AD"/>
    <w:rsid w:val="00F717CC"/>
    <w:rsid w:val="00F71866"/>
    <w:rsid w:val="00F72A80"/>
    <w:rsid w:val="00F730B0"/>
    <w:rsid w:val="00F737B2"/>
    <w:rsid w:val="00F73A1A"/>
    <w:rsid w:val="00F743E7"/>
    <w:rsid w:val="00F74B5C"/>
    <w:rsid w:val="00F75554"/>
    <w:rsid w:val="00F75ACB"/>
    <w:rsid w:val="00F75C81"/>
    <w:rsid w:val="00F75FB3"/>
    <w:rsid w:val="00F772D8"/>
    <w:rsid w:val="00F778DC"/>
    <w:rsid w:val="00F77C39"/>
    <w:rsid w:val="00F800BC"/>
    <w:rsid w:val="00F81486"/>
    <w:rsid w:val="00F8164E"/>
    <w:rsid w:val="00F81AA7"/>
    <w:rsid w:val="00F83902"/>
    <w:rsid w:val="00F83E96"/>
    <w:rsid w:val="00F8628E"/>
    <w:rsid w:val="00F863DE"/>
    <w:rsid w:val="00F90002"/>
    <w:rsid w:val="00F905C5"/>
    <w:rsid w:val="00F90997"/>
    <w:rsid w:val="00F91996"/>
    <w:rsid w:val="00F919BE"/>
    <w:rsid w:val="00F92AE1"/>
    <w:rsid w:val="00F92F02"/>
    <w:rsid w:val="00F930F5"/>
    <w:rsid w:val="00F93CDB"/>
    <w:rsid w:val="00F93DF9"/>
    <w:rsid w:val="00F954A2"/>
    <w:rsid w:val="00F96849"/>
    <w:rsid w:val="00F96E5B"/>
    <w:rsid w:val="00F97D7D"/>
    <w:rsid w:val="00FA01B3"/>
    <w:rsid w:val="00FA0AF5"/>
    <w:rsid w:val="00FA19D9"/>
    <w:rsid w:val="00FA2898"/>
    <w:rsid w:val="00FA2C6F"/>
    <w:rsid w:val="00FA347D"/>
    <w:rsid w:val="00FA35F1"/>
    <w:rsid w:val="00FA4438"/>
    <w:rsid w:val="00FA4D78"/>
    <w:rsid w:val="00FA5092"/>
    <w:rsid w:val="00FA59FF"/>
    <w:rsid w:val="00FA6571"/>
    <w:rsid w:val="00FA771C"/>
    <w:rsid w:val="00FA7E23"/>
    <w:rsid w:val="00FB0858"/>
    <w:rsid w:val="00FB0A1E"/>
    <w:rsid w:val="00FB32B7"/>
    <w:rsid w:val="00FB35C9"/>
    <w:rsid w:val="00FB3B09"/>
    <w:rsid w:val="00FB40C7"/>
    <w:rsid w:val="00FB4290"/>
    <w:rsid w:val="00FB44A1"/>
    <w:rsid w:val="00FB485A"/>
    <w:rsid w:val="00FB547C"/>
    <w:rsid w:val="00FB6041"/>
    <w:rsid w:val="00FB74A0"/>
    <w:rsid w:val="00FB777C"/>
    <w:rsid w:val="00FB7F54"/>
    <w:rsid w:val="00FC0BA4"/>
    <w:rsid w:val="00FC0D56"/>
    <w:rsid w:val="00FC12A1"/>
    <w:rsid w:val="00FC180B"/>
    <w:rsid w:val="00FC23DD"/>
    <w:rsid w:val="00FC28AF"/>
    <w:rsid w:val="00FC28E6"/>
    <w:rsid w:val="00FC32B6"/>
    <w:rsid w:val="00FC3457"/>
    <w:rsid w:val="00FC3A43"/>
    <w:rsid w:val="00FC48DE"/>
    <w:rsid w:val="00FC5566"/>
    <w:rsid w:val="00FC5ED0"/>
    <w:rsid w:val="00FC6231"/>
    <w:rsid w:val="00FC645A"/>
    <w:rsid w:val="00FC66EE"/>
    <w:rsid w:val="00FC7151"/>
    <w:rsid w:val="00FC715D"/>
    <w:rsid w:val="00FD0C71"/>
    <w:rsid w:val="00FD0EDF"/>
    <w:rsid w:val="00FD10B5"/>
    <w:rsid w:val="00FD11F1"/>
    <w:rsid w:val="00FD1527"/>
    <w:rsid w:val="00FD1E11"/>
    <w:rsid w:val="00FD2275"/>
    <w:rsid w:val="00FD3B1C"/>
    <w:rsid w:val="00FD46F0"/>
    <w:rsid w:val="00FD4704"/>
    <w:rsid w:val="00FD487E"/>
    <w:rsid w:val="00FD4B6B"/>
    <w:rsid w:val="00FD5A47"/>
    <w:rsid w:val="00FD5FD7"/>
    <w:rsid w:val="00FD6317"/>
    <w:rsid w:val="00FD76BD"/>
    <w:rsid w:val="00FD7B58"/>
    <w:rsid w:val="00FD7D9B"/>
    <w:rsid w:val="00FE0970"/>
    <w:rsid w:val="00FE0DB6"/>
    <w:rsid w:val="00FE10B9"/>
    <w:rsid w:val="00FE2388"/>
    <w:rsid w:val="00FE23EE"/>
    <w:rsid w:val="00FE3C15"/>
    <w:rsid w:val="00FE3E00"/>
    <w:rsid w:val="00FE3E0F"/>
    <w:rsid w:val="00FE4374"/>
    <w:rsid w:val="00FE492A"/>
    <w:rsid w:val="00FE4E65"/>
    <w:rsid w:val="00FE565C"/>
    <w:rsid w:val="00FE69CF"/>
    <w:rsid w:val="00FE6FFB"/>
    <w:rsid w:val="00FF09B4"/>
    <w:rsid w:val="00FF0E85"/>
    <w:rsid w:val="00FF13EE"/>
    <w:rsid w:val="00FF1ADE"/>
    <w:rsid w:val="00FF2A2B"/>
    <w:rsid w:val="00FF337B"/>
    <w:rsid w:val="00FF38C0"/>
    <w:rsid w:val="00FF39BB"/>
    <w:rsid w:val="00FF3BD9"/>
    <w:rsid w:val="00FF44C8"/>
    <w:rsid w:val="00FF4703"/>
    <w:rsid w:val="00FF4F7A"/>
    <w:rsid w:val="00FF50B7"/>
    <w:rsid w:val="00FF5206"/>
    <w:rsid w:val="00FF54AD"/>
    <w:rsid w:val="00FF555A"/>
    <w:rsid w:val="00FF69FD"/>
    <w:rsid w:val="00FF72AB"/>
    <w:rsid w:val="00FF7A83"/>
    <w:rsid w:val="079B40C8"/>
    <w:rsid w:val="38F77BCF"/>
    <w:rsid w:val="445D14BE"/>
    <w:rsid w:val="4F42D709"/>
    <w:rsid w:val="50DEA76A"/>
    <w:rsid w:val="6298891B"/>
    <w:rsid w:val="71A9AF1B"/>
    <w:rsid w:val="72D94C8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B2220"/>
  <w15:chartTrackingRefBased/>
  <w15:docId w15:val="{AE02AB3C-070C-4697-838C-77F9415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CDB"/>
    <w:rPr>
      <w:sz w:val="28"/>
    </w:rPr>
  </w:style>
  <w:style w:type="paragraph" w:styleId="Heading1">
    <w:name w:val="heading 1"/>
    <w:basedOn w:val="Normal"/>
    <w:next w:val="Normal"/>
    <w:link w:val="Heading1Char"/>
    <w:uiPriority w:val="9"/>
    <w:qFormat/>
    <w:rsid w:val="00AF6B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459"/>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eastAsia="zh-CN"/>
    </w:rPr>
  </w:style>
  <w:style w:type="paragraph" w:styleId="Heading4">
    <w:name w:val="heading 4"/>
    <w:basedOn w:val="Normal"/>
    <w:next w:val="Normal"/>
    <w:link w:val="Heading4Char"/>
    <w:uiPriority w:val="9"/>
    <w:unhideWhenUsed/>
    <w:qFormat/>
    <w:rsid w:val="00741173"/>
    <w:pPr>
      <w:keepNext/>
      <w:keepLines/>
      <w:spacing w:before="40" w:after="0" w:line="276" w:lineRule="auto"/>
      <w:outlineLvl w:val="3"/>
    </w:pPr>
    <w:rPr>
      <w:rFonts w:asciiTheme="majorHAnsi" w:eastAsiaTheme="majorEastAsia" w:hAnsiTheme="majorHAnsi" w:cstheme="majorBidi"/>
      <w:i/>
      <w:iCs/>
      <w:color w:val="2F5496" w:themeColor="accent1" w:themeShade="BF"/>
      <w:lang w:val="en-US" w:eastAsia="zh-CN"/>
    </w:rPr>
  </w:style>
  <w:style w:type="paragraph" w:styleId="Heading5">
    <w:name w:val="heading 5"/>
    <w:basedOn w:val="Normal"/>
    <w:next w:val="Normal"/>
    <w:link w:val="Heading5Char"/>
    <w:uiPriority w:val="9"/>
    <w:unhideWhenUsed/>
    <w:qFormat/>
    <w:rsid w:val="00741173"/>
    <w:pPr>
      <w:keepNext/>
      <w:keepLines/>
      <w:spacing w:before="40" w:after="0" w:line="276" w:lineRule="auto"/>
      <w:outlineLvl w:val="4"/>
    </w:pPr>
    <w:rPr>
      <w:rFonts w:asciiTheme="majorHAnsi" w:eastAsiaTheme="majorEastAsia" w:hAnsiTheme="majorHAnsi" w:cstheme="majorBidi"/>
      <w:color w:val="2F5496" w:themeColor="accent1" w:themeShade="BF"/>
      <w:lang w:val="en-US" w:eastAsia="zh-CN"/>
    </w:rPr>
  </w:style>
  <w:style w:type="paragraph" w:styleId="Heading6">
    <w:name w:val="heading 6"/>
    <w:basedOn w:val="Normal"/>
    <w:next w:val="Normal"/>
    <w:link w:val="Heading6Char"/>
    <w:uiPriority w:val="9"/>
    <w:unhideWhenUsed/>
    <w:qFormat/>
    <w:rsid w:val="0048441E"/>
    <w:pPr>
      <w:keepNext/>
      <w:keepLines/>
      <w:spacing w:before="40" w:after="0" w:line="276" w:lineRule="auto"/>
      <w:outlineLvl w:val="5"/>
    </w:pPr>
    <w:rPr>
      <w:rFonts w:asciiTheme="majorHAnsi" w:eastAsiaTheme="majorEastAsia" w:hAnsiTheme="majorHAnsi" w:cstheme="majorBidi"/>
      <w:color w:val="1F3763" w:themeColor="accent1" w:themeShade="7F"/>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9E2"/>
  </w:style>
  <w:style w:type="paragraph" w:styleId="Footer">
    <w:name w:val="footer"/>
    <w:basedOn w:val="Normal"/>
    <w:link w:val="FooterChar"/>
    <w:uiPriority w:val="99"/>
    <w:unhideWhenUsed/>
    <w:rsid w:val="004C09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9E2"/>
  </w:style>
  <w:style w:type="paragraph" w:styleId="Title">
    <w:name w:val="Title"/>
    <w:basedOn w:val="Normal"/>
    <w:next w:val="Normal"/>
    <w:link w:val="TitleChar"/>
    <w:uiPriority w:val="10"/>
    <w:qFormat/>
    <w:rsid w:val="004C09E2"/>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itleChar">
    <w:name w:val="Title Char"/>
    <w:basedOn w:val="DefaultParagraphFont"/>
    <w:link w:val="Title"/>
    <w:uiPriority w:val="10"/>
    <w:rsid w:val="004C09E2"/>
    <w:rPr>
      <w:rFonts w:asciiTheme="majorHAnsi" w:eastAsiaTheme="majorEastAsia" w:hAnsiTheme="majorHAnsi" w:cstheme="majorBidi"/>
      <w:spacing w:val="-10"/>
      <w:kern w:val="28"/>
      <w:sz w:val="56"/>
      <w:szCs w:val="56"/>
      <w:lang w:val="en-US" w:eastAsia="zh-CN"/>
    </w:rPr>
  </w:style>
  <w:style w:type="character" w:styleId="Hyperlink">
    <w:name w:val="Hyperlink"/>
    <w:basedOn w:val="DefaultParagraphFont"/>
    <w:uiPriority w:val="99"/>
    <w:unhideWhenUsed/>
    <w:rsid w:val="00AF6BB7"/>
    <w:rPr>
      <w:color w:val="0563C1" w:themeColor="hyperlink"/>
      <w:u w:val="single"/>
    </w:rPr>
  </w:style>
  <w:style w:type="character" w:customStyle="1" w:styleId="Heading1Char">
    <w:name w:val="Heading 1 Char"/>
    <w:basedOn w:val="DefaultParagraphFont"/>
    <w:link w:val="Heading1"/>
    <w:uiPriority w:val="9"/>
    <w:rsid w:val="00AF6B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6BB7"/>
    <w:pPr>
      <w:outlineLvl w:val="9"/>
    </w:pPr>
    <w:rPr>
      <w:lang w:val="en-US"/>
    </w:rPr>
  </w:style>
  <w:style w:type="paragraph" w:styleId="TOC2">
    <w:name w:val="toc 2"/>
    <w:basedOn w:val="Normal"/>
    <w:next w:val="Normal"/>
    <w:autoRedefine/>
    <w:uiPriority w:val="39"/>
    <w:unhideWhenUsed/>
    <w:rsid w:val="00AF6BB7"/>
    <w:pPr>
      <w:spacing w:after="100" w:line="276" w:lineRule="auto"/>
      <w:ind w:left="220"/>
    </w:pPr>
    <w:rPr>
      <w:rFonts w:eastAsiaTheme="minorEastAsia"/>
      <w:lang w:val="en-US" w:eastAsia="zh-CN"/>
    </w:rPr>
  </w:style>
  <w:style w:type="paragraph" w:styleId="TOC1">
    <w:name w:val="toc 1"/>
    <w:basedOn w:val="Normal"/>
    <w:next w:val="Normal"/>
    <w:autoRedefine/>
    <w:uiPriority w:val="39"/>
    <w:unhideWhenUsed/>
    <w:rsid w:val="00AF6BB7"/>
    <w:pPr>
      <w:spacing w:after="100"/>
    </w:pPr>
    <w:rPr>
      <w:rFonts w:eastAsiaTheme="minorEastAsia" w:cs="Times New Roman"/>
      <w:lang w:val="en-US"/>
    </w:rPr>
  </w:style>
  <w:style w:type="character" w:customStyle="1" w:styleId="Heading3Char">
    <w:name w:val="Heading 3 Char"/>
    <w:basedOn w:val="DefaultParagraphFont"/>
    <w:link w:val="Heading3"/>
    <w:uiPriority w:val="9"/>
    <w:rsid w:val="00150459"/>
    <w:rPr>
      <w:rFonts w:asciiTheme="majorHAnsi" w:eastAsiaTheme="majorEastAsia" w:hAnsiTheme="majorHAnsi" w:cstheme="majorBidi"/>
      <w:color w:val="1F3763" w:themeColor="accent1" w:themeShade="7F"/>
      <w:sz w:val="24"/>
      <w:szCs w:val="24"/>
      <w:lang w:val="en-US" w:eastAsia="zh-CN"/>
    </w:rPr>
  </w:style>
  <w:style w:type="paragraph" w:styleId="ListParagraph">
    <w:name w:val="List Paragraph"/>
    <w:basedOn w:val="Normal"/>
    <w:uiPriority w:val="34"/>
    <w:qFormat/>
    <w:rsid w:val="00150459"/>
    <w:pPr>
      <w:spacing w:after="200" w:line="276" w:lineRule="auto"/>
      <w:ind w:left="720"/>
      <w:contextualSpacing/>
    </w:pPr>
    <w:rPr>
      <w:rFonts w:eastAsiaTheme="minorEastAsia"/>
      <w:lang w:val="en-US" w:eastAsia="zh-CN"/>
    </w:rPr>
  </w:style>
  <w:style w:type="paragraph" w:styleId="NoSpacing">
    <w:name w:val="No Spacing"/>
    <w:link w:val="NoSpacingChar"/>
    <w:uiPriority w:val="1"/>
    <w:qFormat/>
    <w:rsid w:val="00150459"/>
    <w:pPr>
      <w:spacing w:after="0" w:line="240" w:lineRule="auto"/>
    </w:pPr>
    <w:rPr>
      <w:rFonts w:eastAsiaTheme="minorEastAsia"/>
      <w:lang w:val="en-US" w:eastAsia="zh-CN"/>
    </w:rPr>
  </w:style>
  <w:style w:type="paragraph" w:styleId="HTMLPreformatted">
    <w:name w:val="HTML Preformatted"/>
    <w:basedOn w:val="Normal"/>
    <w:link w:val="HTMLPreformattedChar"/>
    <w:uiPriority w:val="99"/>
    <w:unhideWhenUsed/>
    <w:rsid w:val="00DA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72C5"/>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741173"/>
    <w:rPr>
      <w:rFonts w:asciiTheme="majorHAnsi" w:eastAsiaTheme="majorEastAsia" w:hAnsiTheme="majorHAnsi" w:cstheme="majorBidi"/>
      <w:i/>
      <w:iCs/>
      <w:color w:val="2F5496" w:themeColor="accent1" w:themeShade="BF"/>
      <w:lang w:val="en-US" w:eastAsia="zh-CN"/>
    </w:rPr>
  </w:style>
  <w:style w:type="character" w:customStyle="1" w:styleId="Heading5Char">
    <w:name w:val="Heading 5 Char"/>
    <w:basedOn w:val="DefaultParagraphFont"/>
    <w:link w:val="Heading5"/>
    <w:uiPriority w:val="9"/>
    <w:rsid w:val="00741173"/>
    <w:rPr>
      <w:rFonts w:asciiTheme="majorHAnsi" w:eastAsiaTheme="majorEastAsia" w:hAnsiTheme="majorHAnsi" w:cstheme="majorBidi"/>
      <w:color w:val="2F5496" w:themeColor="accent1" w:themeShade="BF"/>
      <w:lang w:val="en-US" w:eastAsia="zh-CN"/>
    </w:rPr>
  </w:style>
  <w:style w:type="character" w:customStyle="1" w:styleId="Heading2Char">
    <w:name w:val="Heading 2 Char"/>
    <w:basedOn w:val="DefaultParagraphFont"/>
    <w:link w:val="Heading2"/>
    <w:uiPriority w:val="9"/>
    <w:rsid w:val="00E26AC8"/>
    <w:rPr>
      <w:rFonts w:asciiTheme="majorHAnsi" w:eastAsiaTheme="majorEastAsia" w:hAnsiTheme="majorHAnsi" w:cstheme="majorBidi"/>
      <w:color w:val="2F5496" w:themeColor="accent1" w:themeShade="BF"/>
      <w:sz w:val="26"/>
      <w:szCs w:val="26"/>
    </w:rPr>
  </w:style>
  <w:style w:type="character" w:customStyle="1" w:styleId="msportalfx-font-regular">
    <w:name w:val="msportalfx-font-regular"/>
    <w:basedOn w:val="DefaultParagraphFont"/>
    <w:rsid w:val="008658B5"/>
  </w:style>
  <w:style w:type="paragraph" w:styleId="TOC3">
    <w:name w:val="toc 3"/>
    <w:basedOn w:val="Normal"/>
    <w:next w:val="Normal"/>
    <w:autoRedefine/>
    <w:uiPriority w:val="39"/>
    <w:unhideWhenUsed/>
    <w:rsid w:val="00F14087"/>
    <w:pPr>
      <w:spacing w:after="100"/>
      <w:ind w:left="440"/>
    </w:pPr>
  </w:style>
  <w:style w:type="paragraph" w:styleId="NormalWeb">
    <w:name w:val="Normal (Web)"/>
    <w:basedOn w:val="Normal"/>
    <w:uiPriority w:val="99"/>
    <w:unhideWhenUsed/>
    <w:rsid w:val="00AD3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3E58"/>
    <w:rPr>
      <w:b/>
      <w:bCs/>
    </w:rPr>
  </w:style>
  <w:style w:type="table" w:styleId="TableGrid">
    <w:name w:val="Table Grid"/>
    <w:basedOn w:val="TableNormal"/>
    <w:uiPriority w:val="59"/>
    <w:rsid w:val="00002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6337C"/>
    <w:rPr>
      <w:color w:val="605E5C"/>
      <w:shd w:val="clear" w:color="auto" w:fill="E1DFDD"/>
    </w:rPr>
  </w:style>
  <w:style w:type="character" w:styleId="FollowedHyperlink">
    <w:name w:val="FollowedHyperlink"/>
    <w:basedOn w:val="DefaultParagraphFont"/>
    <w:uiPriority w:val="99"/>
    <w:semiHidden/>
    <w:unhideWhenUsed/>
    <w:rsid w:val="005B688B"/>
    <w:rPr>
      <w:color w:val="954F72" w:themeColor="followedHyperlink"/>
      <w:u w:val="single"/>
    </w:rPr>
  </w:style>
  <w:style w:type="character" w:customStyle="1" w:styleId="line">
    <w:name w:val="line"/>
    <w:basedOn w:val="DefaultParagraphFont"/>
    <w:rsid w:val="002F5439"/>
  </w:style>
  <w:style w:type="character" w:customStyle="1" w:styleId="Heading6Char">
    <w:name w:val="Heading 6 Char"/>
    <w:basedOn w:val="DefaultParagraphFont"/>
    <w:link w:val="Heading6"/>
    <w:uiPriority w:val="9"/>
    <w:rsid w:val="0048441E"/>
    <w:rPr>
      <w:rFonts w:asciiTheme="majorHAnsi" w:eastAsiaTheme="majorEastAsia" w:hAnsiTheme="majorHAnsi" w:cstheme="majorBidi"/>
      <w:color w:val="1F3763" w:themeColor="accent1" w:themeShade="7F"/>
      <w:lang w:val="en-US" w:eastAsia="zh-CN"/>
    </w:rPr>
  </w:style>
  <w:style w:type="character" w:customStyle="1" w:styleId="NoSpacingChar">
    <w:name w:val="No Spacing Char"/>
    <w:basedOn w:val="DefaultParagraphFont"/>
    <w:link w:val="NoSpacing"/>
    <w:uiPriority w:val="1"/>
    <w:rsid w:val="00BE587F"/>
    <w:rPr>
      <w:rFonts w:eastAsiaTheme="minorEastAsia"/>
      <w:lang w:val="en-US" w:eastAsia="zh-CN"/>
    </w:rPr>
  </w:style>
  <w:style w:type="paragraph" w:styleId="BodyText">
    <w:name w:val="Body Text"/>
    <w:basedOn w:val="Normal"/>
    <w:link w:val="BodyTextChar"/>
    <w:uiPriority w:val="1"/>
    <w:qFormat/>
    <w:rsid w:val="006D6B86"/>
    <w:pPr>
      <w:widowControl w:val="0"/>
      <w:autoSpaceDE w:val="0"/>
      <w:autoSpaceDN w:val="0"/>
      <w:spacing w:after="0" w:line="240" w:lineRule="auto"/>
    </w:pPr>
    <w:rPr>
      <w:rFonts w:eastAsia="Myriad Pro Light" w:cs="Myriad Pro Light"/>
      <w:lang w:val="en-US"/>
    </w:rPr>
  </w:style>
  <w:style w:type="character" w:customStyle="1" w:styleId="BodyTextChar">
    <w:name w:val="Body Text Char"/>
    <w:basedOn w:val="DefaultParagraphFont"/>
    <w:link w:val="BodyText"/>
    <w:uiPriority w:val="1"/>
    <w:rsid w:val="006D6B86"/>
    <w:rPr>
      <w:rFonts w:eastAsia="Myriad Pro Light" w:cs="Myriad Pro Light"/>
      <w:sz w:val="28"/>
      <w:lang w:val="en-US"/>
    </w:rPr>
  </w:style>
  <w:style w:type="paragraph" w:customStyle="1" w:styleId="TableParagraph">
    <w:name w:val="Table Paragraph"/>
    <w:basedOn w:val="Normal"/>
    <w:uiPriority w:val="1"/>
    <w:qFormat/>
    <w:rsid w:val="00902651"/>
    <w:pPr>
      <w:widowControl w:val="0"/>
      <w:autoSpaceDE w:val="0"/>
      <w:autoSpaceDN w:val="0"/>
      <w:spacing w:after="0" w:line="240" w:lineRule="auto"/>
    </w:pPr>
    <w:rPr>
      <w:rFonts w:ascii="Myriad Pro Light" w:eastAsia="Myriad Pro Light" w:hAnsi="Myriad Pro Light" w:cs="Myriad Pro Light"/>
      <w:lang w:val="en-US"/>
    </w:rPr>
  </w:style>
  <w:style w:type="character" w:styleId="BookTitle">
    <w:name w:val="Book Title"/>
    <w:basedOn w:val="DefaultParagraphFont"/>
    <w:uiPriority w:val="33"/>
    <w:qFormat/>
    <w:rsid w:val="00167C34"/>
    <w:rPr>
      <w:b/>
      <w:bCs/>
      <w:i/>
      <w:iCs/>
      <w:spacing w:val="5"/>
    </w:rPr>
  </w:style>
  <w:style w:type="character" w:styleId="HTMLCode">
    <w:name w:val="HTML Code"/>
    <w:basedOn w:val="DefaultParagraphFont"/>
    <w:uiPriority w:val="99"/>
    <w:semiHidden/>
    <w:unhideWhenUsed/>
    <w:rsid w:val="00DF5647"/>
    <w:rPr>
      <w:rFonts w:ascii="Courier New" w:eastAsia="Times New Roman" w:hAnsi="Courier New" w:cs="Courier New"/>
      <w:sz w:val="20"/>
      <w:szCs w:val="20"/>
    </w:rPr>
  </w:style>
  <w:style w:type="paragraph" w:customStyle="1" w:styleId="paragraph">
    <w:name w:val="paragraph"/>
    <w:basedOn w:val="Normal"/>
    <w:rsid w:val="00DF564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DF5647"/>
  </w:style>
  <w:style w:type="character" w:customStyle="1" w:styleId="eop">
    <w:name w:val="eop"/>
    <w:basedOn w:val="DefaultParagraphFont"/>
    <w:rsid w:val="00DF5647"/>
  </w:style>
  <w:style w:type="character" w:styleId="CommentReference">
    <w:name w:val="annotation reference"/>
    <w:basedOn w:val="DefaultParagraphFont"/>
    <w:uiPriority w:val="99"/>
    <w:semiHidden/>
    <w:unhideWhenUsed/>
    <w:rsid w:val="001C2DEA"/>
    <w:rPr>
      <w:sz w:val="16"/>
      <w:szCs w:val="16"/>
    </w:rPr>
  </w:style>
  <w:style w:type="paragraph" w:styleId="CommentText">
    <w:name w:val="annotation text"/>
    <w:basedOn w:val="Normal"/>
    <w:link w:val="CommentTextChar"/>
    <w:uiPriority w:val="99"/>
    <w:unhideWhenUsed/>
    <w:rsid w:val="001C2DEA"/>
    <w:pPr>
      <w:spacing w:line="240" w:lineRule="auto"/>
    </w:pPr>
    <w:rPr>
      <w:sz w:val="20"/>
      <w:szCs w:val="20"/>
    </w:rPr>
  </w:style>
  <w:style w:type="character" w:customStyle="1" w:styleId="CommentTextChar">
    <w:name w:val="Comment Text Char"/>
    <w:basedOn w:val="DefaultParagraphFont"/>
    <w:link w:val="CommentText"/>
    <w:uiPriority w:val="99"/>
    <w:rsid w:val="001C2DEA"/>
    <w:rPr>
      <w:sz w:val="20"/>
      <w:szCs w:val="20"/>
    </w:rPr>
  </w:style>
  <w:style w:type="paragraph" w:styleId="CommentSubject">
    <w:name w:val="annotation subject"/>
    <w:basedOn w:val="CommentText"/>
    <w:next w:val="CommentText"/>
    <w:link w:val="CommentSubjectChar"/>
    <w:uiPriority w:val="99"/>
    <w:semiHidden/>
    <w:unhideWhenUsed/>
    <w:rsid w:val="001C2DEA"/>
    <w:rPr>
      <w:b/>
      <w:bCs/>
    </w:rPr>
  </w:style>
  <w:style w:type="character" w:customStyle="1" w:styleId="CommentSubjectChar">
    <w:name w:val="Comment Subject Char"/>
    <w:basedOn w:val="CommentTextChar"/>
    <w:link w:val="CommentSubject"/>
    <w:uiPriority w:val="99"/>
    <w:semiHidden/>
    <w:rsid w:val="001C2DEA"/>
    <w:rPr>
      <w:b/>
      <w:bCs/>
      <w:sz w:val="20"/>
      <w:szCs w:val="20"/>
    </w:rPr>
  </w:style>
  <w:style w:type="paragraph" w:styleId="Revision">
    <w:name w:val="Revision"/>
    <w:hidden/>
    <w:uiPriority w:val="99"/>
    <w:semiHidden/>
    <w:rsid w:val="003B0363"/>
    <w:pPr>
      <w:spacing w:after="0" w:line="240" w:lineRule="auto"/>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2343">
      <w:bodyDiv w:val="1"/>
      <w:marLeft w:val="0"/>
      <w:marRight w:val="0"/>
      <w:marTop w:val="0"/>
      <w:marBottom w:val="0"/>
      <w:divBdr>
        <w:top w:val="none" w:sz="0" w:space="0" w:color="auto"/>
        <w:left w:val="none" w:sz="0" w:space="0" w:color="auto"/>
        <w:bottom w:val="none" w:sz="0" w:space="0" w:color="auto"/>
        <w:right w:val="none" w:sz="0" w:space="0" w:color="auto"/>
      </w:divBdr>
    </w:div>
    <w:div w:id="41223177">
      <w:bodyDiv w:val="1"/>
      <w:marLeft w:val="0"/>
      <w:marRight w:val="0"/>
      <w:marTop w:val="0"/>
      <w:marBottom w:val="0"/>
      <w:divBdr>
        <w:top w:val="none" w:sz="0" w:space="0" w:color="auto"/>
        <w:left w:val="none" w:sz="0" w:space="0" w:color="auto"/>
        <w:bottom w:val="none" w:sz="0" w:space="0" w:color="auto"/>
        <w:right w:val="none" w:sz="0" w:space="0" w:color="auto"/>
      </w:divBdr>
    </w:div>
    <w:div w:id="77945237">
      <w:bodyDiv w:val="1"/>
      <w:marLeft w:val="0"/>
      <w:marRight w:val="0"/>
      <w:marTop w:val="0"/>
      <w:marBottom w:val="0"/>
      <w:divBdr>
        <w:top w:val="none" w:sz="0" w:space="0" w:color="auto"/>
        <w:left w:val="none" w:sz="0" w:space="0" w:color="auto"/>
        <w:bottom w:val="none" w:sz="0" w:space="0" w:color="auto"/>
        <w:right w:val="none" w:sz="0" w:space="0" w:color="auto"/>
      </w:divBdr>
    </w:div>
    <w:div w:id="79840224">
      <w:bodyDiv w:val="1"/>
      <w:marLeft w:val="0"/>
      <w:marRight w:val="0"/>
      <w:marTop w:val="0"/>
      <w:marBottom w:val="0"/>
      <w:divBdr>
        <w:top w:val="none" w:sz="0" w:space="0" w:color="auto"/>
        <w:left w:val="none" w:sz="0" w:space="0" w:color="auto"/>
        <w:bottom w:val="none" w:sz="0" w:space="0" w:color="auto"/>
        <w:right w:val="none" w:sz="0" w:space="0" w:color="auto"/>
      </w:divBdr>
    </w:div>
    <w:div w:id="88894318">
      <w:bodyDiv w:val="1"/>
      <w:marLeft w:val="0"/>
      <w:marRight w:val="0"/>
      <w:marTop w:val="0"/>
      <w:marBottom w:val="0"/>
      <w:divBdr>
        <w:top w:val="none" w:sz="0" w:space="0" w:color="auto"/>
        <w:left w:val="none" w:sz="0" w:space="0" w:color="auto"/>
        <w:bottom w:val="none" w:sz="0" w:space="0" w:color="auto"/>
        <w:right w:val="none" w:sz="0" w:space="0" w:color="auto"/>
      </w:divBdr>
    </w:div>
    <w:div w:id="89933890">
      <w:bodyDiv w:val="1"/>
      <w:marLeft w:val="0"/>
      <w:marRight w:val="0"/>
      <w:marTop w:val="0"/>
      <w:marBottom w:val="0"/>
      <w:divBdr>
        <w:top w:val="none" w:sz="0" w:space="0" w:color="auto"/>
        <w:left w:val="none" w:sz="0" w:space="0" w:color="auto"/>
        <w:bottom w:val="none" w:sz="0" w:space="0" w:color="auto"/>
        <w:right w:val="none" w:sz="0" w:space="0" w:color="auto"/>
      </w:divBdr>
    </w:div>
    <w:div w:id="28065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461">
          <w:marLeft w:val="0"/>
          <w:marRight w:val="0"/>
          <w:marTop w:val="0"/>
          <w:marBottom w:val="0"/>
          <w:divBdr>
            <w:top w:val="none" w:sz="0" w:space="0" w:color="auto"/>
            <w:left w:val="none" w:sz="0" w:space="0" w:color="auto"/>
            <w:bottom w:val="none" w:sz="0" w:space="0" w:color="auto"/>
            <w:right w:val="none" w:sz="0" w:space="0" w:color="auto"/>
          </w:divBdr>
        </w:div>
      </w:divsChild>
    </w:div>
    <w:div w:id="281890184">
      <w:bodyDiv w:val="1"/>
      <w:marLeft w:val="0"/>
      <w:marRight w:val="0"/>
      <w:marTop w:val="0"/>
      <w:marBottom w:val="0"/>
      <w:divBdr>
        <w:top w:val="none" w:sz="0" w:space="0" w:color="auto"/>
        <w:left w:val="none" w:sz="0" w:space="0" w:color="auto"/>
        <w:bottom w:val="none" w:sz="0" w:space="0" w:color="auto"/>
        <w:right w:val="none" w:sz="0" w:space="0" w:color="auto"/>
      </w:divBdr>
      <w:divsChild>
        <w:div w:id="1517383324">
          <w:marLeft w:val="0"/>
          <w:marRight w:val="0"/>
          <w:marTop w:val="0"/>
          <w:marBottom w:val="0"/>
          <w:divBdr>
            <w:top w:val="none" w:sz="0" w:space="0" w:color="auto"/>
            <w:left w:val="none" w:sz="0" w:space="0" w:color="auto"/>
            <w:bottom w:val="none" w:sz="0" w:space="0" w:color="auto"/>
            <w:right w:val="none" w:sz="0" w:space="0" w:color="auto"/>
          </w:divBdr>
          <w:divsChild>
            <w:div w:id="1261261546">
              <w:marLeft w:val="0"/>
              <w:marRight w:val="0"/>
              <w:marTop w:val="0"/>
              <w:marBottom w:val="0"/>
              <w:divBdr>
                <w:top w:val="none" w:sz="0" w:space="0" w:color="auto"/>
                <w:left w:val="none" w:sz="0" w:space="0" w:color="auto"/>
                <w:bottom w:val="none" w:sz="0" w:space="0" w:color="auto"/>
                <w:right w:val="none" w:sz="0" w:space="0" w:color="auto"/>
              </w:divBdr>
            </w:div>
            <w:div w:id="2050252527">
              <w:marLeft w:val="0"/>
              <w:marRight w:val="0"/>
              <w:marTop w:val="0"/>
              <w:marBottom w:val="0"/>
              <w:divBdr>
                <w:top w:val="none" w:sz="0" w:space="0" w:color="auto"/>
                <w:left w:val="none" w:sz="0" w:space="0" w:color="auto"/>
                <w:bottom w:val="none" w:sz="0" w:space="0" w:color="auto"/>
                <w:right w:val="none" w:sz="0" w:space="0" w:color="auto"/>
              </w:divBdr>
            </w:div>
            <w:div w:id="430206698">
              <w:marLeft w:val="0"/>
              <w:marRight w:val="0"/>
              <w:marTop w:val="0"/>
              <w:marBottom w:val="0"/>
              <w:divBdr>
                <w:top w:val="none" w:sz="0" w:space="0" w:color="auto"/>
                <w:left w:val="none" w:sz="0" w:space="0" w:color="auto"/>
                <w:bottom w:val="none" w:sz="0" w:space="0" w:color="auto"/>
                <w:right w:val="none" w:sz="0" w:space="0" w:color="auto"/>
              </w:divBdr>
            </w:div>
            <w:div w:id="981152792">
              <w:marLeft w:val="0"/>
              <w:marRight w:val="0"/>
              <w:marTop w:val="0"/>
              <w:marBottom w:val="0"/>
              <w:divBdr>
                <w:top w:val="none" w:sz="0" w:space="0" w:color="auto"/>
                <w:left w:val="none" w:sz="0" w:space="0" w:color="auto"/>
                <w:bottom w:val="none" w:sz="0" w:space="0" w:color="auto"/>
                <w:right w:val="none" w:sz="0" w:space="0" w:color="auto"/>
              </w:divBdr>
            </w:div>
            <w:div w:id="137843824">
              <w:marLeft w:val="0"/>
              <w:marRight w:val="0"/>
              <w:marTop w:val="0"/>
              <w:marBottom w:val="0"/>
              <w:divBdr>
                <w:top w:val="none" w:sz="0" w:space="0" w:color="auto"/>
                <w:left w:val="none" w:sz="0" w:space="0" w:color="auto"/>
                <w:bottom w:val="none" w:sz="0" w:space="0" w:color="auto"/>
                <w:right w:val="none" w:sz="0" w:space="0" w:color="auto"/>
              </w:divBdr>
            </w:div>
            <w:div w:id="1597596247">
              <w:marLeft w:val="0"/>
              <w:marRight w:val="0"/>
              <w:marTop w:val="0"/>
              <w:marBottom w:val="0"/>
              <w:divBdr>
                <w:top w:val="none" w:sz="0" w:space="0" w:color="auto"/>
                <w:left w:val="none" w:sz="0" w:space="0" w:color="auto"/>
                <w:bottom w:val="none" w:sz="0" w:space="0" w:color="auto"/>
                <w:right w:val="none" w:sz="0" w:space="0" w:color="auto"/>
              </w:divBdr>
            </w:div>
            <w:div w:id="1416047299">
              <w:marLeft w:val="0"/>
              <w:marRight w:val="0"/>
              <w:marTop w:val="0"/>
              <w:marBottom w:val="0"/>
              <w:divBdr>
                <w:top w:val="none" w:sz="0" w:space="0" w:color="auto"/>
                <w:left w:val="none" w:sz="0" w:space="0" w:color="auto"/>
                <w:bottom w:val="none" w:sz="0" w:space="0" w:color="auto"/>
                <w:right w:val="none" w:sz="0" w:space="0" w:color="auto"/>
              </w:divBdr>
            </w:div>
            <w:div w:id="2095777973">
              <w:marLeft w:val="0"/>
              <w:marRight w:val="0"/>
              <w:marTop w:val="0"/>
              <w:marBottom w:val="0"/>
              <w:divBdr>
                <w:top w:val="none" w:sz="0" w:space="0" w:color="auto"/>
                <w:left w:val="none" w:sz="0" w:space="0" w:color="auto"/>
                <w:bottom w:val="none" w:sz="0" w:space="0" w:color="auto"/>
                <w:right w:val="none" w:sz="0" w:space="0" w:color="auto"/>
              </w:divBdr>
            </w:div>
            <w:div w:id="180778060">
              <w:marLeft w:val="0"/>
              <w:marRight w:val="0"/>
              <w:marTop w:val="0"/>
              <w:marBottom w:val="0"/>
              <w:divBdr>
                <w:top w:val="none" w:sz="0" w:space="0" w:color="auto"/>
                <w:left w:val="none" w:sz="0" w:space="0" w:color="auto"/>
                <w:bottom w:val="none" w:sz="0" w:space="0" w:color="auto"/>
                <w:right w:val="none" w:sz="0" w:space="0" w:color="auto"/>
              </w:divBdr>
            </w:div>
            <w:div w:id="856163981">
              <w:marLeft w:val="0"/>
              <w:marRight w:val="0"/>
              <w:marTop w:val="0"/>
              <w:marBottom w:val="0"/>
              <w:divBdr>
                <w:top w:val="none" w:sz="0" w:space="0" w:color="auto"/>
                <w:left w:val="none" w:sz="0" w:space="0" w:color="auto"/>
                <w:bottom w:val="none" w:sz="0" w:space="0" w:color="auto"/>
                <w:right w:val="none" w:sz="0" w:space="0" w:color="auto"/>
              </w:divBdr>
            </w:div>
            <w:div w:id="1451825897">
              <w:marLeft w:val="0"/>
              <w:marRight w:val="0"/>
              <w:marTop w:val="0"/>
              <w:marBottom w:val="0"/>
              <w:divBdr>
                <w:top w:val="none" w:sz="0" w:space="0" w:color="auto"/>
                <w:left w:val="none" w:sz="0" w:space="0" w:color="auto"/>
                <w:bottom w:val="none" w:sz="0" w:space="0" w:color="auto"/>
                <w:right w:val="none" w:sz="0" w:space="0" w:color="auto"/>
              </w:divBdr>
            </w:div>
            <w:div w:id="1576090356">
              <w:marLeft w:val="0"/>
              <w:marRight w:val="0"/>
              <w:marTop w:val="0"/>
              <w:marBottom w:val="0"/>
              <w:divBdr>
                <w:top w:val="none" w:sz="0" w:space="0" w:color="auto"/>
                <w:left w:val="none" w:sz="0" w:space="0" w:color="auto"/>
                <w:bottom w:val="none" w:sz="0" w:space="0" w:color="auto"/>
                <w:right w:val="none" w:sz="0" w:space="0" w:color="auto"/>
              </w:divBdr>
            </w:div>
            <w:div w:id="1128087165">
              <w:marLeft w:val="0"/>
              <w:marRight w:val="0"/>
              <w:marTop w:val="0"/>
              <w:marBottom w:val="0"/>
              <w:divBdr>
                <w:top w:val="none" w:sz="0" w:space="0" w:color="auto"/>
                <w:left w:val="none" w:sz="0" w:space="0" w:color="auto"/>
                <w:bottom w:val="none" w:sz="0" w:space="0" w:color="auto"/>
                <w:right w:val="none" w:sz="0" w:space="0" w:color="auto"/>
              </w:divBdr>
            </w:div>
            <w:div w:id="1720082717">
              <w:marLeft w:val="0"/>
              <w:marRight w:val="0"/>
              <w:marTop w:val="0"/>
              <w:marBottom w:val="0"/>
              <w:divBdr>
                <w:top w:val="none" w:sz="0" w:space="0" w:color="auto"/>
                <w:left w:val="none" w:sz="0" w:space="0" w:color="auto"/>
                <w:bottom w:val="none" w:sz="0" w:space="0" w:color="auto"/>
                <w:right w:val="none" w:sz="0" w:space="0" w:color="auto"/>
              </w:divBdr>
            </w:div>
            <w:div w:id="803544837">
              <w:marLeft w:val="0"/>
              <w:marRight w:val="0"/>
              <w:marTop w:val="0"/>
              <w:marBottom w:val="0"/>
              <w:divBdr>
                <w:top w:val="none" w:sz="0" w:space="0" w:color="auto"/>
                <w:left w:val="none" w:sz="0" w:space="0" w:color="auto"/>
                <w:bottom w:val="none" w:sz="0" w:space="0" w:color="auto"/>
                <w:right w:val="none" w:sz="0" w:space="0" w:color="auto"/>
              </w:divBdr>
            </w:div>
            <w:div w:id="217516590">
              <w:marLeft w:val="0"/>
              <w:marRight w:val="0"/>
              <w:marTop w:val="0"/>
              <w:marBottom w:val="0"/>
              <w:divBdr>
                <w:top w:val="none" w:sz="0" w:space="0" w:color="auto"/>
                <w:left w:val="none" w:sz="0" w:space="0" w:color="auto"/>
                <w:bottom w:val="none" w:sz="0" w:space="0" w:color="auto"/>
                <w:right w:val="none" w:sz="0" w:space="0" w:color="auto"/>
              </w:divBdr>
            </w:div>
            <w:div w:id="519317839">
              <w:marLeft w:val="0"/>
              <w:marRight w:val="0"/>
              <w:marTop w:val="0"/>
              <w:marBottom w:val="0"/>
              <w:divBdr>
                <w:top w:val="none" w:sz="0" w:space="0" w:color="auto"/>
                <w:left w:val="none" w:sz="0" w:space="0" w:color="auto"/>
                <w:bottom w:val="none" w:sz="0" w:space="0" w:color="auto"/>
                <w:right w:val="none" w:sz="0" w:space="0" w:color="auto"/>
              </w:divBdr>
            </w:div>
            <w:div w:id="1401321697">
              <w:marLeft w:val="0"/>
              <w:marRight w:val="0"/>
              <w:marTop w:val="0"/>
              <w:marBottom w:val="0"/>
              <w:divBdr>
                <w:top w:val="none" w:sz="0" w:space="0" w:color="auto"/>
                <w:left w:val="none" w:sz="0" w:space="0" w:color="auto"/>
                <w:bottom w:val="none" w:sz="0" w:space="0" w:color="auto"/>
                <w:right w:val="none" w:sz="0" w:space="0" w:color="auto"/>
              </w:divBdr>
            </w:div>
            <w:div w:id="206337452">
              <w:marLeft w:val="0"/>
              <w:marRight w:val="0"/>
              <w:marTop w:val="0"/>
              <w:marBottom w:val="0"/>
              <w:divBdr>
                <w:top w:val="none" w:sz="0" w:space="0" w:color="auto"/>
                <w:left w:val="none" w:sz="0" w:space="0" w:color="auto"/>
                <w:bottom w:val="none" w:sz="0" w:space="0" w:color="auto"/>
                <w:right w:val="none" w:sz="0" w:space="0" w:color="auto"/>
              </w:divBdr>
            </w:div>
            <w:div w:id="2093770286">
              <w:marLeft w:val="0"/>
              <w:marRight w:val="0"/>
              <w:marTop w:val="0"/>
              <w:marBottom w:val="0"/>
              <w:divBdr>
                <w:top w:val="none" w:sz="0" w:space="0" w:color="auto"/>
                <w:left w:val="none" w:sz="0" w:space="0" w:color="auto"/>
                <w:bottom w:val="none" w:sz="0" w:space="0" w:color="auto"/>
                <w:right w:val="none" w:sz="0" w:space="0" w:color="auto"/>
              </w:divBdr>
            </w:div>
            <w:div w:id="453864667">
              <w:marLeft w:val="0"/>
              <w:marRight w:val="0"/>
              <w:marTop w:val="0"/>
              <w:marBottom w:val="0"/>
              <w:divBdr>
                <w:top w:val="none" w:sz="0" w:space="0" w:color="auto"/>
                <w:left w:val="none" w:sz="0" w:space="0" w:color="auto"/>
                <w:bottom w:val="none" w:sz="0" w:space="0" w:color="auto"/>
                <w:right w:val="none" w:sz="0" w:space="0" w:color="auto"/>
              </w:divBdr>
            </w:div>
            <w:div w:id="715549768">
              <w:marLeft w:val="0"/>
              <w:marRight w:val="0"/>
              <w:marTop w:val="0"/>
              <w:marBottom w:val="0"/>
              <w:divBdr>
                <w:top w:val="none" w:sz="0" w:space="0" w:color="auto"/>
                <w:left w:val="none" w:sz="0" w:space="0" w:color="auto"/>
                <w:bottom w:val="none" w:sz="0" w:space="0" w:color="auto"/>
                <w:right w:val="none" w:sz="0" w:space="0" w:color="auto"/>
              </w:divBdr>
            </w:div>
            <w:div w:id="738793075">
              <w:marLeft w:val="0"/>
              <w:marRight w:val="0"/>
              <w:marTop w:val="0"/>
              <w:marBottom w:val="0"/>
              <w:divBdr>
                <w:top w:val="none" w:sz="0" w:space="0" w:color="auto"/>
                <w:left w:val="none" w:sz="0" w:space="0" w:color="auto"/>
                <w:bottom w:val="none" w:sz="0" w:space="0" w:color="auto"/>
                <w:right w:val="none" w:sz="0" w:space="0" w:color="auto"/>
              </w:divBdr>
            </w:div>
            <w:div w:id="981277834">
              <w:marLeft w:val="0"/>
              <w:marRight w:val="0"/>
              <w:marTop w:val="0"/>
              <w:marBottom w:val="0"/>
              <w:divBdr>
                <w:top w:val="none" w:sz="0" w:space="0" w:color="auto"/>
                <w:left w:val="none" w:sz="0" w:space="0" w:color="auto"/>
                <w:bottom w:val="none" w:sz="0" w:space="0" w:color="auto"/>
                <w:right w:val="none" w:sz="0" w:space="0" w:color="auto"/>
              </w:divBdr>
            </w:div>
            <w:div w:id="1503399781">
              <w:marLeft w:val="0"/>
              <w:marRight w:val="0"/>
              <w:marTop w:val="0"/>
              <w:marBottom w:val="0"/>
              <w:divBdr>
                <w:top w:val="none" w:sz="0" w:space="0" w:color="auto"/>
                <w:left w:val="none" w:sz="0" w:space="0" w:color="auto"/>
                <w:bottom w:val="none" w:sz="0" w:space="0" w:color="auto"/>
                <w:right w:val="none" w:sz="0" w:space="0" w:color="auto"/>
              </w:divBdr>
            </w:div>
            <w:div w:id="797845351">
              <w:marLeft w:val="0"/>
              <w:marRight w:val="0"/>
              <w:marTop w:val="0"/>
              <w:marBottom w:val="0"/>
              <w:divBdr>
                <w:top w:val="none" w:sz="0" w:space="0" w:color="auto"/>
                <w:left w:val="none" w:sz="0" w:space="0" w:color="auto"/>
                <w:bottom w:val="none" w:sz="0" w:space="0" w:color="auto"/>
                <w:right w:val="none" w:sz="0" w:space="0" w:color="auto"/>
              </w:divBdr>
            </w:div>
            <w:div w:id="1026641680">
              <w:marLeft w:val="0"/>
              <w:marRight w:val="0"/>
              <w:marTop w:val="0"/>
              <w:marBottom w:val="0"/>
              <w:divBdr>
                <w:top w:val="none" w:sz="0" w:space="0" w:color="auto"/>
                <w:left w:val="none" w:sz="0" w:space="0" w:color="auto"/>
                <w:bottom w:val="none" w:sz="0" w:space="0" w:color="auto"/>
                <w:right w:val="none" w:sz="0" w:space="0" w:color="auto"/>
              </w:divBdr>
            </w:div>
            <w:div w:id="800001555">
              <w:marLeft w:val="0"/>
              <w:marRight w:val="0"/>
              <w:marTop w:val="0"/>
              <w:marBottom w:val="0"/>
              <w:divBdr>
                <w:top w:val="none" w:sz="0" w:space="0" w:color="auto"/>
                <w:left w:val="none" w:sz="0" w:space="0" w:color="auto"/>
                <w:bottom w:val="none" w:sz="0" w:space="0" w:color="auto"/>
                <w:right w:val="none" w:sz="0" w:space="0" w:color="auto"/>
              </w:divBdr>
            </w:div>
            <w:div w:id="1878738701">
              <w:marLeft w:val="0"/>
              <w:marRight w:val="0"/>
              <w:marTop w:val="0"/>
              <w:marBottom w:val="0"/>
              <w:divBdr>
                <w:top w:val="none" w:sz="0" w:space="0" w:color="auto"/>
                <w:left w:val="none" w:sz="0" w:space="0" w:color="auto"/>
                <w:bottom w:val="none" w:sz="0" w:space="0" w:color="auto"/>
                <w:right w:val="none" w:sz="0" w:space="0" w:color="auto"/>
              </w:divBdr>
            </w:div>
            <w:div w:id="1772162593">
              <w:marLeft w:val="0"/>
              <w:marRight w:val="0"/>
              <w:marTop w:val="0"/>
              <w:marBottom w:val="0"/>
              <w:divBdr>
                <w:top w:val="none" w:sz="0" w:space="0" w:color="auto"/>
                <w:left w:val="none" w:sz="0" w:space="0" w:color="auto"/>
                <w:bottom w:val="none" w:sz="0" w:space="0" w:color="auto"/>
                <w:right w:val="none" w:sz="0" w:space="0" w:color="auto"/>
              </w:divBdr>
            </w:div>
            <w:div w:id="518348548">
              <w:marLeft w:val="0"/>
              <w:marRight w:val="0"/>
              <w:marTop w:val="0"/>
              <w:marBottom w:val="0"/>
              <w:divBdr>
                <w:top w:val="none" w:sz="0" w:space="0" w:color="auto"/>
                <w:left w:val="none" w:sz="0" w:space="0" w:color="auto"/>
                <w:bottom w:val="none" w:sz="0" w:space="0" w:color="auto"/>
                <w:right w:val="none" w:sz="0" w:space="0" w:color="auto"/>
              </w:divBdr>
            </w:div>
            <w:div w:id="975719608">
              <w:marLeft w:val="0"/>
              <w:marRight w:val="0"/>
              <w:marTop w:val="0"/>
              <w:marBottom w:val="0"/>
              <w:divBdr>
                <w:top w:val="none" w:sz="0" w:space="0" w:color="auto"/>
                <w:left w:val="none" w:sz="0" w:space="0" w:color="auto"/>
                <w:bottom w:val="none" w:sz="0" w:space="0" w:color="auto"/>
                <w:right w:val="none" w:sz="0" w:space="0" w:color="auto"/>
              </w:divBdr>
            </w:div>
            <w:div w:id="1028139152">
              <w:marLeft w:val="0"/>
              <w:marRight w:val="0"/>
              <w:marTop w:val="0"/>
              <w:marBottom w:val="0"/>
              <w:divBdr>
                <w:top w:val="none" w:sz="0" w:space="0" w:color="auto"/>
                <w:left w:val="none" w:sz="0" w:space="0" w:color="auto"/>
                <w:bottom w:val="none" w:sz="0" w:space="0" w:color="auto"/>
                <w:right w:val="none" w:sz="0" w:space="0" w:color="auto"/>
              </w:divBdr>
            </w:div>
            <w:div w:id="874737988">
              <w:marLeft w:val="0"/>
              <w:marRight w:val="0"/>
              <w:marTop w:val="0"/>
              <w:marBottom w:val="0"/>
              <w:divBdr>
                <w:top w:val="none" w:sz="0" w:space="0" w:color="auto"/>
                <w:left w:val="none" w:sz="0" w:space="0" w:color="auto"/>
                <w:bottom w:val="none" w:sz="0" w:space="0" w:color="auto"/>
                <w:right w:val="none" w:sz="0" w:space="0" w:color="auto"/>
              </w:divBdr>
            </w:div>
            <w:div w:id="1468426317">
              <w:marLeft w:val="0"/>
              <w:marRight w:val="0"/>
              <w:marTop w:val="0"/>
              <w:marBottom w:val="0"/>
              <w:divBdr>
                <w:top w:val="none" w:sz="0" w:space="0" w:color="auto"/>
                <w:left w:val="none" w:sz="0" w:space="0" w:color="auto"/>
                <w:bottom w:val="none" w:sz="0" w:space="0" w:color="auto"/>
                <w:right w:val="none" w:sz="0" w:space="0" w:color="auto"/>
              </w:divBdr>
            </w:div>
            <w:div w:id="145752824">
              <w:marLeft w:val="0"/>
              <w:marRight w:val="0"/>
              <w:marTop w:val="0"/>
              <w:marBottom w:val="0"/>
              <w:divBdr>
                <w:top w:val="none" w:sz="0" w:space="0" w:color="auto"/>
                <w:left w:val="none" w:sz="0" w:space="0" w:color="auto"/>
                <w:bottom w:val="none" w:sz="0" w:space="0" w:color="auto"/>
                <w:right w:val="none" w:sz="0" w:space="0" w:color="auto"/>
              </w:divBdr>
            </w:div>
            <w:div w:id="1843624039">
              <w:marLeft w:val="0"/>
              <w:marRight w:val="0"/>
              <w:marTop w:val="0"/>
              <w:marBottom w:val="0"/>
              <w:divBdr>
                <w:top w:val="none" w:sz="0" w:space="0" w:color="auto"/>
                <w:left w:val="none" w:sz="0" w:space="0" w:color="auto"/>
                <w:bottom w:val="none" w:sz="0" w:space="0" w:color="auto"/>
                <w:right w:val="none" w:sz="0" w:space="0" w:color="auto"/>
              </w:divBdr>
            </w:div>
            <w:div w:id="1100032112">
              <w:marLeft w:val="0"/>
              <w:marRight w:val="0"/>
              <w:marTop w:val="0"/>
              <w:marBottom w:val="0"/>
              <w:divBdr>
                <w:top w:val="none" w:sz="0" w:space="0" w:color="auto"/>
                <w:left w:val="none" w:sz="0" w:space="0" w:color="auto"/>
                <w:bottom w:val="none" w:sz="0" w:space="0" w:color="auto"/>
                <w:right w:val="none" w:sz="0" w:space="0" w:color="auto"/>
              </w:divBdr>
            </w:div>
            <w:div w:id="1516578727">
              <w:marLeft w:val="0"/>
              <w:marRight w:val="0"/>
              <w:marTop w:val="0"/>
              <w:marBottom w:val="0"/>
              <w:divBdr>
                <w:top w:val="none" w:sz="0" w:space="0" w:color="auto"/>
                <w:left w:val="none" w:sz="0" w:space="0" w:color="auto"/>
                <w:bottom w:val="none" w:sz="0" w:space="0" w:color="auto"/>
                <w:right w:val="none" w:sz="0" w:space="0" w:color="auto"/>
              </w:divBdr>
            </w:div>
            <w:div w:id="1056472425">
              <w:marLeft w:val="0"/>
              <w:marRight w:val="0"/>
              <w:marTop w:val="0"/>
              <w:marBottom w:val="0"/>
              <w:divBdr>
                <w:top w:val="none" w:sz="0" w:space="0" w:color="auto"/>
                <w:left w:val="none" w:sz="0" w:space="0" w:color="auto"/>
                <w:bottom w:val="none" w:sz="0" w:space="0" w:color="auto"/>
                <w:right w:val="none" w:sz="0" w:space="0" w:color="auto"/>
              </w:divBdr>
            </w:div>
            <w:div w:id="1546676293">
              <w:marLeft w:val="0"/>
              <w:marRight w:val="0"/>
              <w:marTop w:val="0"/>
              <w:marBottom w:val="0"/>
              <w:divBdr>
                <w:top w:val="none" w:sz="0" w:space="0" w:color="auto"/>
                <w:left w:val="none" w:sz="0" w:space="0" w:color="auto"/>
                <w:bottom w:val="none" w:sz="0" w:space="0" w:color="auto"/>
                <w:right w:val="none" w:sz="0" w:space="0" w:color="auto"/>
              </w:divBdr>
            </w:div>
            <w:div w:id="1365204762">
              <w:marLeft w:val="0"/>
              <w:marRight w:val="0"/>
              <w:marTop w:val="0"/>
              <w:marBottom w:val="0"/>
              <w:divBdr>
                <w:top w:val="none" w:sz="0" w:space="0" w:color="auto"/>
                <w:left w:val="none" w:sz="0" w:space="0" w:color="auto"/>
                <w:bottom w:val="none" w:sz="0" w:space="0" w:color="auto"/>
                <w:right w:val="none" w:sz="0" w:space="0" w:color="auto"/>
              </w:divBdr>
            </w:div>
            <w:div w:id="505091734">
              <w:marLeft w:val="0"/>
              <w:marRight w:val="0"/>
              <w:marTop w:val="0"/>
              <w:marBottom w:val="0"/>
              <w:divBdr>
                <w:top w:val="none" w:sz="0" w:space="0" w:color="auto"/>
                <w:left w:val="none" w:sz="0" w:space="0" w:color="auto"/>
                <w:bottom w:val="none" w:sz="0" w:space="0" w:color="auto"/>
                <w:right w:val="none" w:sz="0" w:space="0" w:color="auto"/>
              </w:divBdr>
            </w:div>
            <w:div w:id="51274537">
              <w:marLeft w:val="0"/>
              <w:marRight w:val="0"/>
              <w:marTop w:val="0"/>
              <w:marBottom w:val="0"/>
              <w:divBdr>
                <w:top w:val="none" w:sz="0" w:space="0" w:color="auto"/>
                <w:left w:val="none" w:sz="0" w:space="0" w:color="auto"/>
                <w:bottom w:val="none" w:sz="0" w:space="0" w:color="auto"/>
                <w:right w:val="none" w:sz="0" w:space="0" w:color="auto"/>
              </w:divBdr>
            </w:div>
            <w:div w:id="1297107478">
              <w:marLeft w:val="0"/>
              <w:marRight w:val="0"/>
              <w:marTop w:val="0"/>
              <w:marBottom w:val="0"/>
              <w:divBdr>
                <w:top w:val="none" w:sz="0" w:space="0" w:color="auto"/>
                <w:left w:val="none" w:sz="0" w:space="0" w:color="auto"/>
                <w:bottom w:val="none" w:sz="0" w:space="0" w:color="auto"/>
                <w:right w:val="none" w:sz="0" w:space="0" w:color="auto"/>
              </w:divBdr>
            </w:div>
            <w:div w:id="1524826913">
              <w:marLeft w:val="0"/>
              <w:marRight w:val="0"/>
              <w:marTop w:val="0"/>
              <w:marBottom w:val="0"/>
              <w:divBdr>
                <w:top w:val="none" w:sz="0" w:space="0" w:color="auto"/>
                <w:left w:val="none" w:sz="0" w:space="0" w:color="auto"/>
                <w:bottom w:val="none" w:sz="0" w:space="0" w:color="auto"/>
                <w:right w:val="none" w:sz="0" w:space="0" w:color="auto"/>
              </w:divBdr>
            </w:div>
            <w:div w:id="143937967">
              <w:marLeft w:val="0"/>
              <w:marRight w:val="0"/>
              <w:marTop w:val="0"/>
              <w:marBottom w:val="0"/>
              <w:divBdr>
                <w:top w:val="none" w:sz="0" w:space="0" w:color="auto"/>
                <w:left w:val="none" w:sz="0" w:space="0" w:color="auto"/>
                <w:bottom w:val="none" w:sz="0" w:space="0" w:color="auto"/>
                <w:right w:val="none" w:sz="0" w:space="0" w:color="auto"/>
              </w:divBdr>
            </w:div>
            <w:div w:id="1024554726">
              <w:marLeft w:val="0"/>
              <w:marRight w:val="0"/>
              <w:marTop w:val="0"/>
              <w:marBottom w:val="0"/>
              <w:divBdr>
                <w:top w:val="none" w:sz="0" w:space="0" w:color="auto"/>
                <w:left w:val="none" w:sz="0" w:space="0" w:color="auto"/>
                <w:bottom w:val="none" w:sz="0" w:space="0" w:color="auto"/>
                <w:right w:val="none" w:sz="0" w:space="0" w:color="auto"/>
              </w:divBdr>
            </w:div>
            <w:div w:id="1969622307">
              <w:marLeft w:val="0"/>
              <w:marRight w:val="0"/>
              <w:marTop w:val="0"/>
              <w:marBottom w:val="0"/>
              <w:divBdr>
                <w:top w:val="none" w:sz="0" w:space="0" w:color="auto"/>
                <w:left w:val="none" w:sz="0" w:space="0" w:color="auto"/>
                <w:bottom w:val="none" w:sz="0" w:space="0" w:color="auto"/>
                <w:right w:val="none" w:sz="0" w:space="0" w:color="auto"/>
              </w:divBdr>
            </w:div>
            <w:div w:id="83888166">
              <w:marLeft w:val="0"/>
              <w:marRight w:val="0"/>
              <w:marTop w:val="0"/>
              <w:marBottom w:val="0"/>
              <w:divBdr>
                <w:top w:val="none" w:sz="0" w:space="0" w:color="auto"/>
                <w:left w:val="none" w:sz="0" w:space="0" w:color="auto"/>
                <w:bottom w:val="none" w:sz="0" w:space="0" w:color="auto"/>
                <w:right w:val="none" w:sz="0" w:space="0" w:color="auto"/>
              </w:divBdr>
            </w:div>
            <w:div w:id="729883890">
              <w:marLeft w:val="0"/>
              <w:marRight w:val="0"/>
              <w:marTop w:val="0"/>
              <w:marBottom w:val="0"/>
              <w:divBdr>
                <w:top w:val="none" w:sz="0" w:space="0" w:color="auto"/>
                <w:left w:val="none" w:sz="0" w:space="0" w:color="auto"/>
                <w:bottom w:val="none" w:sz="0" w:space="0" w:color="auto"/>
                <w:right w:val="none" w:sz="0" w:space="0" w:color="auto"/>
              </w:divBdr>
            </w:div>
            <w:div w:id="1545485244">
              <w:marLeft w:val="0"/>
              <w:marRight w:val="0"/>
              <w:marTop w:val="0"/>
              <w:marBottom w:val="0"/>
              <w:divBdr>
                <w:top w:val="none" w:sz="0" w:space="0" w:color="auto"/>
                <w:left w:val="none" w:sz="0" w:space="0" w:color="auto"/>
                <w:bottom w:val="none" w:sz="0" w:space="0" w:color="auto"/>
                <w:right w:val="none" w:sz="0" w:space="0" w:color="auto"/>
              </w:divBdr>
            </w:div>
            <w:div w:id="937323411">
              <w:marLeft w:val="0"/>
              <w:marRight w:val="0"/>
              <w:marTop w:val="0"/>
              <w:marBottom w:val="0"/>
              <w:divBdr>
                <w:top w:val="none" w:sz="0" w:space="0" w:color="auto"/>
                <w:left w:val="none" w:sz="0" w:space="0" w:color="auto"/>
                <w:bottom w:val="none" w:sz="0" w:space="0" w:color="auto"/>
                <w:right w:val="none" w:sz="0" w:space="0" w:color="auto"/>
              </w:divBdr>
            </w:div>
            <w:div w:id="469328044">
              <w:marLeft w:val="0"/>
              <w:marRight w:val="0"/>
              <w:marTop w:val="0"/>
              <w:marBottom w:val="0"/>
              <w:divBdr>
                <w:top w:val="none" w:sz="0" w:space="0" w:color="auto"/>
                <w:left w:val="none" w:sz="0" w:space="0" w:color="auto"/>
                <w:bottom w:val="none" w:sz="0" w:space="0" w:color="auto"/>
                <w:right w:val="none" w:sz="0" w:space="0" w:color="auto"/>
              </w:divBdr>
            </w:div>
            <w:div w:id="1172794907">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31078965">
              <w:marLeft w:val="0"/>
              <w:marRight w:val="0"/>
              <w:marTop w:val="0"/>
              <w:marBottom w:val="0"/>
              <w:divBdr>
                <w:top w:val="none" w:sz="0" w:space="0" w:color="auto"/>
                <w:left w:val="none" w:sz="0" w:space="0" w:color="auto"/>
                <w:bottom w:val="none" w:sz="0" w:space="0" w:color="auto"/>
                <w:right w:val="none" w:sz="0" w:space="0" w:color="auto"/>
              </w:divBdr>
            </w:div>
            <w:div w:id="1768885753">
              <w:marLeft w:val="0"/>
              <w:marRight w:val="0"/>
              <w:marTop w:val="0"/>
              <w:marBottom w:val="0"/>
              <w:divBdr>
                <w:top w:val="none" w:sz="0" w:space="0" w:color="auto"/>
                <w:left w:val="none" w:sz="0" w:space="0" w:color="auto"/>
                <w:bottom w:val="none" w:sz="0" w:space="0" w:color="auto"/>
                <w:right w:val="none" w:sz="0" w:space="0" w:color="auto"/>
              </w:divBdr>
            </w:div>
            <w:div w:id="438066144">
              <w:marLeft w:val="0"/>
              <w:marRight w:val="0"/>
              <w:marTop w:val="0"/>
              <w:marBottom w:val="0"/>
              <w:divBdr>
                <w:top w:val="none" w:sz="0" w:space="0" w:color="auto"/>
                <w:left w:val="none" w:sz="0" w:space="0" w:color="auto"/>
                <w:bottom w:val="none" w:sz="0" w:space="0" w:color="auto"/>
                <w:right w:val="none" w:sz="0" w:space="0" w:color="auto"/>
              </w:divBdr>
            </w:div>
            <w:div w:id="1028095746">
              <w:marLeft w:val="0"/>
              <w:marRight w:val="0"/>
              <w:marTop w:val="0"/>
              <w:marBottom w:val="0"/>
              <w:divBdr>
                <w:top w:val="none" w:sz="0" w:space="0" w:color="auto"/>
                <w:left w:val="none" w:sz="0" w:space="0" w:color="auto"/>
                <w:bottom w:val="none" w:sz="0" w:space="0" w:color="auto"/>
                <w:right w:val="none" w:sz="0" w:space="0" w:color="auto"/>
              </w:divBdr>
            </w:div>
            <w:div w:id="389233963">
              <w:marLeft w:val="0"/>
              <w:marRight w:val="0"/>
              <w:marTop w:val="0"/>
              <w:marBottom w:val="0"/>
              <w:divBdr>
                <w:top w:val="none" w:sz="0" w:space="0" w:color="auto"/>
                <w:left w:val="none" w:sz="0" w:space="0" w:color="auto"/>
                <w:bottom w:val="none" w:sz="0" w:space="0" w:color="auto"/>
                <w:right w:val="none" w:sz="0" w:space="0" w:color="auto"/>
              </w:divBdr>
            </w:div>
            <w:div w:id="911433398">
              <w:marLeft w:val="0"/>
              <w:marRight w:val="0"/>
              <w:marTop w:val="0"/>
              <w:marBottom w:val="0"/>
              <w:divBdr>
                <w:top w:val="none" w:sz="0" w:space="0" w:color="auto"/>
                <w:left w:val="none" w:sz="0" w:space="0" w:color="auto"/>
                <w:bottom w:val="none" w:sz="0" w:space="0" w:color="auto"/>
                <w:right w:val="none" w:sz="0" w:space="0" w:color="auto"/>
              </w:divBdr>
            </w:div>
            <w:div w:id="177669434">
              <w:marLeft w:val="0"/>
              <w:marRight w:val="0"/>
              <w:marTop w:val="0"/>
              <w:marBottom w:val="0"/>
              <w:divBdr>
                <w:top w:val="none" w:sz="0" w:space="0" w:color="auto"/>
                <w:left w:val="none" w:sz="0" w:space="0" w:color="auto"/>
                <w:bottom w:val="none" w:sz="0" w:space="0" w:color="auto"/>
                <w:right w:val="none" w:sz="0" w:space="0" w:color="auto"/>
              </w:divBdr>
            </w:div>
            <w:div w:id="325741438">
              <w:marLeft w:val="0"/>
              <w:marRight w:val="0"/>
              <w:marTop w:val="0"/>
              <w:marBottom w:val="0"/>
              <w:divBdr>
                <w:top w:val="none" w:sz="0" w:space="0" w:color="auto"/>
                <w:left w:val="none" w:sz="0" w:space="0" w:color="auto"/>
                <w:bottom w:val="none" w:sz="0" w:space="0" w:color="auto"/>
                <w:right w:val="none" w:sz="0" w:space="0" w:color="auto"/>
              </w:divBdr>
            </w:div>
            <w:div w:id="1556090169">
              <w:marLeft w:val="0"/>
              <w:marRight w:val="0"/>
              <w:marTop w:val="0"/>
              <w:marBottom w:val="0"/>
              <w:divBdr>
                <w:top w:val="none" w:sz="0" w:space="0" w:color="auto"/>
                <w:left w:val="none" w:sz="0" w:space="0" w:color="auto"/>
                <w:bottom w:val="none" w:sz="0" w:space="0" w:color="auto"/>
                <w:right w:val="none" w:sz="0" w:space="0" w:color="auto"/>
              </w:divBdr>
            </w:div>
            <w:div w:id="1608150436">
              <w:marLeft w:val="0"/>
              <w:marRight w:val="0"/>
              <w:marTop w:val="0"/>
              <w:marBottom w:val="0"/>
              <w:divBdr>
                <w:top w:val="none" w:sz="0" w:space="0" w:color="auto"/>
                <w:left w:val="none" w:sz="0" w:space="0" w:color="auto"/>
                <w:bottom w:val="none" w:sz="0" w:space="0" w:color="auto"/>
                <w:right w:val="none" w:sz="0" w:space="0" w:color="auto"/>
              </w:divBdr>
            </w:div>
            <w:div w:id="1730495781">
              <w:marLeft w:val="0"/>
              <w:marRight w:val="0"/>
              <w:marTop w:val="0"/>
              <w:marBottom w:val="0"/>
              <w:divBdr>
                <w:top w:val="none" w:sz="0" w:space="0" w:color="auto"/>
                <w:left w:val="none" w:sz="0" w:space="0" w:color="auto"/>
                <w:bottom w:val="none" w:sz="0" w:space="0" w:color="auto"/>
                <w:right w:val="none" w:sz="0" w:space="0" w:color="auto"/>
              </w:divBdr>
            </w:div>
            <w:div w:id="824011108">
              <w:marLeft w:val="0"/>
              <w:marRight w:val="0"/>
              <w:marTop w:val="0"/>
              <w:marBottom w:val="0"/>
              <w:divBdr>
                <w:top w:val="none" w:sz="0" w:space="0" w:color="auto"/>
                <w:left w:val="none" w:sz="0" w:space="0" w:color="auto"/>
                <w:bottom w:val="none" w:sz="0" w:space="0" w:color="auto"/>
                <w:right w:val="none" w:sz="0" w:space="0" w:color="auto"/>
              </w:divBdr>
            </w:div>
            <w:div w:id="982345996">
              <w:marLeft w:val="0"/>
              <w:marRight w:val="0"/>
              <w:marTop w:val="0"/>
              <w:marBottom w:val="0"/>
              <w:divBdr>
                <w:top w:val="none" w:sz="0" w:space="0" w:color="auto"/>
                <w:left w:val="none" w:sz="0" w:space="0" w:color="auto"/>
                <w:bottom w:val="none" w:sz="0" w:space="0" w:color="auto"/>
                <w:right w:val="none" w:sz="0" w:space="0" w:color="auto"/>
              </w:divBdr>
            </w:div>
            <w:div w:id="561529197">
              <w:marLeft w:val="0"/>
              <w:marRight w:val="0"/>
              <w:marTop w:val="0"/>
              <w:marBottom w:val="0"/>
              <w:divBdr>
                <w:top w:val="none" w:sz="0" w:space="0" w:color="auto"/>
                <w:left w:val="none" w:sz="0" w:space="0" w:color="auto"/>
                <w:bottom w:val="none" w:sz="0" w:space="0" w:color="auto"/>
                <w:right w:val="none" w:sz="0" w:space="0" w:color="auto"/>
              </w:divBdr>
            </w:div>
            <w:div w:id="124351628">
              <w:marLeft w:val="0"/>
              <w:marRight w:val="0"/>
              <w:marTop w:val="0"/>
              <w:marBottom w:val="0"/>
              <w:divBdr>
                <w:top w:val="none" w:sz="0" w:space="0" w:color="auto"/>
                <w:left w:val="none" w:sz="0" w:space="0" w:color="auto"/>
                <w:bottom w:val="none" w:sz="0" w:space="0" w:color="auto"/>
                <w:right w:val="none" w:sz="0" w:space="0" w:color="auto"/>
              </w:divBdr>
            </w:div>
            <w:div w:id="1020931888">
              <w:marLeft w:val="0"/>
              <w:marRight w:val="0"/>
              <w:marTop w:val="0"/>
              <w:marBottom w:val="0"/>
              <w:divBdr>
                <w:top w:val="none" w:sz="0" w:space="0" w:color="auto"/>
                <w:left w:val="none" w:sz="0" w:space="0" w:color="auto"/>
                <w:bottom w:val="none" w:sz="0" w:space="0" w:color="auto"/>
                <w:right w:val="none" w:sz="0" w:space="0" w:color="auto"/>
              </w:divBdr>
            </w:div>
            <w:div w:id="1770471085">
              <w:marLeft w:val="0"/>
              <w:marRight w:val="0"/>
              <w:marTop w:val="0"/>
              <w:marBottom w:val="0"/>
              <w:divBdr>
                <w:top w:val="none" w:sz="0" w:space="0" w:color="auto"/>
                <w:left w:val="none" w:sz="0" w:space="0" w:color="auto"/>
                <w:bottom w:val="none" w:sz="0" w:space="0" w:color="auto"/>
                <w:right w:val="none" w:sz="0" w:space="0" w:color="auto"/>
              </w:divBdr>
            </w:div>
            <w:div w:id="161971731">
              <w:marLeft w:val="0"/>
              <w:marRight w:val="0"/>
              <w:marTop w:val="0"/>
              <w:marBottom w:val="0"/>
              <w:divBdr>
                <w:top w:val="none" w:sz="0" w:space="0" w:color="auto"/>
                <w:left w:val="none" w:sz="0" w:space="0" w:color="auto"/>
                <w:bottom w:val="none" w:sz="0" w:space="0" w:color="auto"/>
                <w:right w:val="none" w:sz="0" w:space="0" w:color="auto"/>
              </w:divBdr>
            </w:div>
            <w:div w:id="1354528872">
              <w:marLeft w:val="0"/>
              <w:marRight w:val="0"/>
              <w:marTop w:val="0"/>
              <w:marBottom w:val="0"/>
              <w:divBdr>
                <w:top w:val="none" w:sz="0" w:space="0" w:color="auto"/>
                <w:left w:val="none" w:sz="0" w:space="0" w:color="auto"/>
                <w:bottom w:val="none" w:sz="0" w:space="0" w:color="auto"/>
                <w:right w:val="none" w:sz="0" w:space="0" w:color="auto"/>
              </w:divBdr>
            </w:div>
            <w:div w:id="1702172361">
              <w:marLeft w:val="0"/>
              <w:marRight w:val="0"/>
              <w:marTop w:val="0"/>
              <w:marBottom w:val="0"/>
              <w:divBdr>
                <w:top w:val="none" w:sz="0" w:space="0" w:color="auto"/>
                <w:left w:val="none" w:sz="0" w:space="0" w:color="auto"/>
                <w:bottom w:val="none" w:sz="0" w:space="0" w:color="auto"/>
                <w:right w:val="none" w:sz="0" w:space="0" w:color="auto"/>
              </w:divBdr>
            </w:div>
            <w:div w:id="725107320">
              <w:marLeft w:val="0"/>
              <w:marRight w:val="0"/>
              <w:marTop w:val="0"/>
              <w:marBottom w:val="0"/>
              <w:divBdr>
                <w:top w:val="none" w:sz="0" w:space="0" w:color="auto"/>
                <w:left w:val="none" w:sz="0" w:space="0" w:color="auto"/>
                <w:bottom w:val="none" w:sz="0" w:space="0" w:color="auto"/>
                <w:right w:val="none" w:sz="0" w:space="0" w:color="auto"/>
              </w:divBdr>
            </w:div>
            <w:div w:id="368992674">
              <w:marLeft w:val="0"/>
              <w:marRight w:val="0"/>
              <w:marTop w:val="0"/>
              <w:marBottom w:val="0"/>
              <w:divBdr>
                <w:top w:val="none" w:sz="0" w:space="0" w:color="auto"/>
                <w:left w:val="none" w:sz="0" w:space="0" w:color="auto"/>
                <w:bottom w:val="none" w:sz="0" w:space="0" w:color="auto"/>
                <w:right w:val="none" w:sz="0" w:space="0" w:color="auto"/>
              </w:divBdr>
            </w:div>
            <w:div w:id="609550738">
              <w:marLeft w:val="0"/>
              <w:marRight w:val="0"/>
              <w:marTop w:val="0"/>
              <w:marBottom w:val="0"/>
              <w:divBdr>
                <w:top w:val="none" w:sz="0" w:space="0" w:color="auto"/>
                <w:left w:val="none" w:sz="0" w:space="0" w:color="auto"/>
                <w:bottom w:val="none" w:sz="0" w:space="0" w:color="auto"/>
                <w:right w:val="none" w:sz="0" w:space="0" w:color="auto"/>
              </w:divBdr>
            </w:div>
            <w:div w:id="1256985547">
              <w:marLeft w:val="0"/>
              <w:marRight w:val="0"/>
              <w:marTop w:val="0"/>
              <w:marBottom w:val="0"/>
              <w:divBdr>
                <w:top w:val="none" w:sz="0" w:space="0" w:color="auto"/>
                <w:left w:val="none" w:sz="0" w:space="0" w:color="auto"/>
                <w:bottom w:val="none" w:sz="0" w:space="0" w:color="auto"/>
                <w:right w:val="none" w:sz="0" w:space="0" w:color="auto"/>
              </w:divBdr>
            </w:div>
            <w:div w:id="1911574768">
              <w:marLeft w:val="0"/>
              <w:marRight w:val="0"/>
              <w:marTop w:val="0"/>
              <w:marBottom w:val="0"/>
              <w:divBdr>
                <w:top w:val="none" w:sz="0" w:space="0" w:color="auto"/>
                <w:left w:val="none" w:sz="0" w:space="0" w:color="auto"/>
                <w:bottom w:val="none" w:sz="0" w:space="0" w:color="auto"/>
                <w:right w:val="none" w:sz="0" w:space="0" w:color="auto"/>
              </w:divBdr>
            </w:div>
            <w:div w:id="781464167">
              <w:marLeft w:val="0"/>
              <w:marRight w:val="0"/>
              <w:marTop w:val="0"/>
              <w:marBottom w:val="0"/>
              <w:divBdr>
                <w:top w:val="none" w:sz="0" w:space="0" w:color="auto"/>
                <w:left w:val="none" w:sz="0" w:space="0" w:color="auto"/>
                <w:bottom w:val="none" w:sz="0" w:space="0" w:color="auto"/>
                <w:right w:val="none" w:sz="0" w:space="0" w:color="auto"/>
              </w:divBdr>
            </w:div>
            <w:div w:id="798379391">
              <w:marLeft w:val="0"/>
              <w:marRight w:val="0"/>
              <w:marTop w:val="0"/>
              <w:marBottom w:val="0"/>
              <w:divBdr>
                <w:top w:val="none" w:sz="0" w:space="0" w:color="auto"/>
                <w:left w:val="none" w:sz="0" w:space="0" w:color="auto"/>
                <w:bottom w:val="none" w:sz="0" w:space="0" w:color="auto"/>
                <w:right w:val="none" w:sz="0" w:space="0" w:color="auto"/>
              </w:divBdr>
            </w:div>
            <w:div w:id="598026304">
              <w:marLeft w:val="0"/>
              <w:marRight w:val="0"/>
              <w:marTop w:val="0"/>
              <w:marBottom w:val="0"/>
              <w:divBdr>
                <w:top w:val="none" w:sz="0" w:space="0" w:color="auto"/>
                <w:left w:val="none" w:sz="0" w:space="0" w:color="auto"/>
                <w:bottom w:val="none" w:sz="0" w:space="0" w:color="auto"/>
                <w:right w:val="none" w:sz="0" w:space="0" w:color="auto"/>
              </w:divBdr>
            </w:div>
            <w:div w:id="924341851">
              <w:marLeft w:val="0"/>
              <w:marRight w:val="0"/>
              <w:marTop w:val="0"/>
              <w:marBottom w:val="0"/>
              <w:divBdr>
                <w:top w:val="none" w:sz="0" w:space="0" w:color="auto"/>
                <w:left w:val="none" w:sz="0" w:space="0" w:color="auto"/>
                <w:bottom w:val="none" w:sz="0" w:space="0" w:color="auto"/>
                <w:right w:val="none" w:sz="0" w:space="0" w:color="auto"/>
              </w:divBdr>
            </w:div>
            <w:div w:id="14573857">
              <w:marLeft w:val="0"/>
              <w:marRight w:val="0"/>
              <w:marTop w:val="0"/>
              <w:marBottom w:val="0"/>
              <w:divBdr>
                <w:top w:val="none" w:sz="0" w:space="0" w:color="auto"/>
                <w:left w:val="none" w:sz="0" w:space="0" w:color="auto"/>
                <w:bottom w:val="none" w:sz="0" w:space="0" w:color="auto"/>
                <w:right w:val="none" w:sz="0" w:space="0" w:color="auto"/>
              </w:divBdr>
            </w:div>
            <w:div w:id="14263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2212">
      <w:bodyDiv w:val="1"/>
      <w:marLeft w:val="0"/>
      <w:marRight w:val="0"/>
      <w:marTop w:val="0"/>
      <w:marBottom w:val="0"/>
      <w:divBdr>
        <w:top w:val="none" w:sz="0" w:space="0" w:color="auto"/>
        <w:left w:val="none" w:sz="0" w:space="0" w:color="auto"/>
        <w:bottom w:val="none" w:sz="0" w:space="0" w:color="auto"/>
        <w:right w:val="none" w:sz="0" w:space="0" w:color="auto"/>
      </w:divBdr>
      <w:divsChild>
        <w:div w:id="1829054457">
          <w:marLeft w:val="0"/>
          <w:marRight w:val="0"/>
          <w:marTop w:val="0"/>
          <w:marBottom w:val="0"/>
          <w:divBdr>
            <w:top w:val="none" w:sz="0" w:space="0" w:color="auto"/>
            <w:left w:val="none" w:sz="0" w:space="0" w:color="auto"/>
            <w:bottom w:val="none" w:sz="0" w:space="0" w:color="auto"/>
            <w:right w:val="none" w:sz="0" w:space="0" w:color="auto"/>
          </w:divBdr>
        </w:div>
      </w:divsChild>
    </w:div>
    <w:div w:id="418602649">
      <w:bodyDiv w:val="1"/>
      <w:marLeft w:val="0"/>
      <w:marRight w:val="0"/>
      <w:marTop w:val="0"/>
      <w:marBottom w:val="0"/>
      <w:divBdr>
        <w:top w:val="none" w:sz="0" w:space="0" w:color="auto"/>
        <w:left w:val="none" w:sz="0" w:space="0" w:color="auto"/>
        <w:bottom w:val="none" w:sz="0" w:space="0" w:color="auto"/>
        <w:right w:val="none" w:sz="0" w:space="0" w:color="auto"/>
      </w:divBdr>
    </w:div>
    <w:div w:id="455296796">
      <w:bodyDiv w:val="1"/>
      <w:marLeft w:val="0"/>
      <w:marRight w:val="0"/>
      <w:marTop w:val="0"/>
      <w:marBottom w:val="0"/>
      <w:divBdr>
        <w:top w:val="none" w:sz="0" w:space="0" w:color="auto"/>
        <w:left w:val="none" w:sz="0" w:space="0" w:color="auto"/>
        <w:bottom w:val="none" w:sz="0" w:space="0" w:color="auto"/>
        <w:right w:val="none" w:sz="0" w:space="0" w:color="auto"/>
      </w:divBdr>
      <w:divsChild>
        <w:div w:id="2002587049">
          <w:marLeft w:val="0"/>
          <w:marRight w:val="0"/>
          <w:marTop w:val="0"/>
          <w:marBottom w:val="0"/>
          <w:divBdr>
            <w:top w:val="none" w:sz="0" w:space="0" w:color="auto"/>
            <w:left w:val="none" w:sz="0" w:space="0" w:color="auto"/>
            <w:bottom w:val="none" w:sz="0" w:space="0" w:color="auto"/>
            <w:right w:val="none" w:sz="0" w:space="0" w:color="auto"/>
          </w:divBdr>
          <w:divsChild>
            <w:div w:id="4858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6478">
      <w:bodyDiv w:val="1"/>
      <w:marLeft w:val="0"/>
      <w:marRight w:val="0"/>
      <w:marTop w:val="0"/>
      <w:marBottom w:val="0"/>
      <w:divBdr>
        <w:top w:val="none" w:sz="0" w:space="0" w:color="auto"/>
        <w:left w:val="none" w:sz="0" w:space="0" w:color="auto"/>
        <w:bottom w:val="none" w:sz="0" w:space="0" w:color="auto"/>
        <w:right w:val="none" w:sz="0" w:space="0" w:color="auto"/>
      </w:divBdr>
    </w:div>
    <w:div w:id="565183036">
      <w:bodyDiv w:val="1"/>
      <w:marLeft w:val="0"/>
      <w:marRight w:val="0"/>
      <w:marTop w:val="0"/>
      <w:marBottom w:val="0"/>
      <w:divBdr>
        <w:top w:val="none" w:sz="0" w:space="0" w:color="auto"/>
        <w:left w:val="none" w:sz="0" w:space="0" w:color="auto"/>
        <w:bottom w:val="none" w:sz="0" w:space="0" w:color="auto"/>
        <w:right w:val="none" w:sz="0" w:space="0" w:color="auto"/>
      </w:divBdr>
    </w:div>
    <w:div w:id="572009177">
      <w:bodyDiv w:val="1"/>
      <w:marLeft w:val="0"/>
      <w:marRight w:val="0"/>
      <w:marTop w:val="0"/>
      <w:marBottom w:val="0"/>
      <w:divBdr>
        <w:top w:val="none" w:sz="0" w:space="0" w:color="auto"/>
        <w:left w:val="none" w:sz="0" w:space="0" w:color="auto"/>
        <w:bottom w:val="none" w:sz="0" w:space="0" w:color="auto"/>
        <w:right w:val="none" w:sz="0" w:space="0" w:color="auto"/>
      </w:divBdr>
      <w:divsChild>
        <w:div w:id="948507247">
          <w:marLeft w:val="0"/>
          <w:marRight w:val="0"/>
          <w:marTop w:val="0"/>
          <w:marBottom w:val="0"/>
          <w:divBdr>
            <w:top w:val="none" w:sz="0" w:space="0" w:color="auto"/>
            <w:left w:val="none" w:sz="0" w:space="0" w:color="auto"/>
            <w:bottom w:val="none" w:sz="0" w:space="0" w:color="auto"/>
            <w:right w:val="none" w:sz="0" w:space="0" w:color="auto"/>
          </w:divBdr>
          <w:divsChild>
            <w:div w:id="1040782869">
              <w:marLeft w:val="0"/>
              <w:marRight w:val="0"/>
              <w:marTop w:val="0"/>
              <w:marBottom w:val="0"/>
              <w:divBdr>
                <w:top w:val="none" w:sz="0" w:space="0" w:color="auto"/>
                <w:left w:val="none" w:sz="0" w:space="0" w:color="auto"/>
                <w:bottom w:val="none" w:sz="0" w:space="0" w:color="auto"/>
                <w:right w:val="none" w:sz="0" w:space="0" w:color="auto"/>
              </w:divBdr>
              <w:divsChild>
                <w:div w:id="1644190207">
                  <w:marLeft w:val="0"/>
                  <w:marRight w:val="0"/>
                  <w:marTop w:val="0"/>
                  <w:marBottom w:val="0"/>
                  <w:divBdr>
                    <w:top w:val="none" w:sz="0" w:space="0" w:color="auto"/>
                    <w:left w:val="none" w:sz="0" w:space="0" w:color="auto"/>
                    <w:bottom w:val="none" w:sz="0" w:space="0" w:color="auto"/>
                    <w:right w:val="none" w:sz="0" w:space="0" w:color="auto"/>
                  </w:divBdr>
                  <w:divsChild>
                    <w:div w:id="1821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666862">
      <w:bodyDiv w:val="1"/>
      <w:marLeft w:val="0"/>
      <w:marRight w:val="0"/>
      <w:marTop w:val="0"/>
      <w:marBottom w:val="0"/>
      <w:divBdr>
        <w:top w:val="none" w:sz="0" w:space="0" w:color="auto"/>
        <w:left w:val="none" w:sz="0" w:space="0" w:color="auto"/>
        <w:bottom w:val="none" w:sz="0" w:space="0" w:color="auto"/>
        <w:right w:val="none" w:sz="0" w:space="0" w:color="auto"/>
      </w:divBdr>
    </w:div>
    <w:div w:id="692191450">
      <w:bodyDiv w:val="1"/>
      <w:marLeft w:val="0"/>
      <w:marRight w:val="0"/>
      <w:marTop w:val="0"/>
      <w:marBottom w:val="0"/>
      <w:divBdr>
        <w:top w:val="none" w:sz="0" w:space="0" w:color="auto"/>
        <w:left w:val="none" w:sz="0" w:space="0" w:color="auto"/>
        <w:bottom w:val="none" w:sz="0" w:space="0" w:color="auto"/>
        <w:right w:val="none" w:sz="0" w:space="0" w:color="auto"/>
      </w:divBdr>
    </w:div>
    <w:div w:id="745036403">
      <w:bodyDiv w:val="1"/>
      <w:marLeft w:val="0"/>
      <w:marRight w:val="0"/>
      <w:marTop w:val="0"/>
      <w:marBottom w:val="0"/>
      <w:divBdr>
        <w:top w:val="none" w:sz="0" w:space="0" w:color="auto"/>
        <w:left w:val="none" w:sz="0" w:space="0" w:color="auto"/>
        <w:bottom w:val="none" w:sz="0" w:space="0" w:color="auto"/>
        <w:right w:val="none" w:sz="0" w:space="0" w:color="auto"/>
      </w:divBdr>
    </w:div>
    <w:div w:id="797070323">
      <w:bodyDiv w:val="1"/>
      <w:marLeft w:val="0"/>
      <w:marRight w:val="0"/>
      <w:marTop w:val="0"/>
      <w:marBottom w:val="0"/>
      <w:divBdr>
        <w:top w:val="none" w:sz="0" w:space="0" w:color="auto"/>
        <w:left w:val="none" w:sz="0" w:space="0" w:color="auto"/>
        <w:bottom w:val="none" w:sz="0" w:space="0" w:color="auto"/>
        <w:right w:val="none" w:sz="0" w:space="0" w:color="auto"/>
      </w:divBdr>
    </w:div>
    <w:div w:id="804541058">
      <w:bodyDiv w:val="1"/>
      <w:marLeft w:val="0"/>
      <w:marRight w:val="0"/>
      <w:marTop w:val="0"/>
      <w:marBottom w:val="0"/>
      <w:divBdr>
        <w:top w:val="none" w:sz="0" w:space="0" w:color="auto"/>
        <w:left w:val="none" w:sz="0" w:space="0" w:color="auto"/>
        <w:bottom w:val="none" w:sz="0" w:space="0" w:color="auto"/>
        <w:right w:val="none" w:sz="0" w:space="0" w:color="auto"/>
      </w:divBdr>
    </w:div>
    <w:div w:id="809592553">
      <w:bodyDiv w:val="1"/>
      <w:marLeft w:val="0"/>
      <w:marRight w:val="0"/>
      <w:marTop w:val="0"/>
      <w:marBottom w:val="0"/>
      <w:divBdr>
        <w:top w:val="none" w:sz="0" w:space="0" w:color="auto"/>
        <w:left w:val="none" w:sz="0" w:space="0" w:color="auto"/>
        <w:bottom w:val="none" w:sz="0" w:space="0" w:color="auto"/>
        <w:right w:val="none" w:sz="0" w:space="0" w:color="auto"/>
      </w:divBdr>
    </w:div>
    <w:div w:id="809636225">
      <w:bodyDiv w:val="1"/>
      <w:marLeft w:val="0"/>
      <w:marRight w:val="0"/>
      <w:marTop w:val="0"/>
      <w:marBottom w:val="0"/>
      <w:divBdr>
        <w:top w:val="none" w:sz="0" w:space="0" w:color="auto"/>
        <w:left w:val="none" w:sz="0" w:space="0" w:color="auto"/>
        <w:bottom w:val="none" w:sz="0" w:space="0" w:color="auto"/>
        <w:right w:val="none" w:sz="0" w:space="0" w:color="auto"/>
      </w:divBdr>
    </w:div>
    <w:div w:id="828207396">
      <w:bodyDiv w:val="1"/>
      <w:marLeft w:val="0"/>
      <w:marRight w:val="0"/>
      <w:marTop w:val="0"/>
      <w:marBottom w:val="0"/>
      <w:divBdr>
        <w:top w:val="none" w:sz="0" w:space="0" w:color="auto"/>
        <w:left w:val="none" w:sz="0" w:space="0" w:color="auto"/>
        <w:bottom w:val="none" w:sz="0" w:space="0" w:color="auto"/>
        <w:right w:val="none" w:sz="0" w:space="0" w:color="auto"/>
      </w:divBdr>
    </w:div>
    <w:div w:id="872813934">
      <w:bodyDiv w:val="1"/>
      <w:marLeft w:val="0"/>
      <w:marRight w:val="0"/>
      <w:marTop w:val="0"/>
      <w:marBottom w:val="0"/>
      <w:divBdr>
        <w:top w:val="none" w:sz="0" w:space="0" w:color="auto"/>
        <w:left w:val="none" w:sz="0" w:space="0" w:color="auto"/>
        <w:bottom w:val="none" w:sz="0" w:space="0" w:color="auto"/>
        <w:right w:val="none" w:sz="0" w:space="0" w:color="auto"/>
      </w:divBdr>
    </w:div>
    <w:div w:id="888148921">
      <w:bodyDiv w:val="1"/>
      <w:marLeft w:val="0"/>
      <w:marRight w:val="0"/>
      <w:marTop w:val="0"/>
      <w:marBottom w:val="0"/>
      <w:divBdr>
        <w:top w:val="none" w:sz="0" w:space="0" w:color="auto"/>
        <w:left w:val="none" w:sz="0" w:space="0" w:color="auto"/>
        <w:bottom w:val="none" w:sz="0" w:space="0" w:color="auto"/>
        <w:right w:val="none" w:sz="0" w:space="0" w:color="auto"/>
      </w:divBdr>
    </w:div>
    <w:div w:id="905143945">
      <w:bodyDiv w:val="1"/>
      <w:marLeft w:val="0"/>
      <w:marRight w:val="0"/>
      <w:marTop w:val="0"/>
      <w:marBottom w:val="0"/>
      <w:divBdr>
        <w:top w:val="none" w:sz="0" w:space="0" w:color="auto"/>
        <w:left w:val="none" w:sz="0" w:space="0" w:color="auto"/>
        <w:bottom w:val="none" w:sz="0" w:space="0" w:color="auto"/>
        <w:right w:val="none" w:sz="0" w:space="0" w:color="auto"/>
      </w:divBdr>
    </w:div>
    <w:div w:id="912475051">
      <w:bodyDiv w:val="1"/>
      <w:marLeft w:val="0"/>
      <w:marRight w:val="0"/>
      <w:marTop w:val="0"/>
      <w:marBottom w:val="0"/>
      <w:divBdr>
        <w:top w:val="none" w:sz="0" w:space="0" w:color="auto"/>
        <w:left w:val="none" w:sz="0" w:space="0" w:color="auto"/>
        <w:bottom w:val="none" w:sz="0" w:space="0" w:color="auto"/>
        <w:right w:val="none" w:sz="0" w:space="0" w:color="auto"/>
      </w:divBdr>
      <w:divsChild>
        <w:div w:id="1271663354">
          <w:marLeft w:val="0"/>
          <w:marRight w:val="0"/>
          <w:marTop w:val="0"/>
          <w:marBottom w:val="0"/>
          <w:divBdr>
            <w:top w:val="none" w:sz="0" w:space="0" w:color="auto"/>
            <w:left w:val="none" w:sz="0" w:space="0" w:color="auto"/>
            <w:bottom w:val="none" w:sz="0" w:space="0" w:color="auto"/>
            <w:right w:val="none" w:sz="0" w:space="0" w:color="auto"/>
          </w:divBdr>
          <w:divsChild>
            <w:div w:id="108352757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18257585">
              <w:marLeft w:val="0"/>
              <w:marRight w:val="0"/>
              <w:marTop w:val="0"/>
              <w:marBottom w:val="0"/>
              <w:divBdr>
                <w:top w:val="none" w:sz="0" w:space="0" w:color="auto"/>
                <w:left w:val="none" w:sz="0" w:space="0" w:color="auto"/>
                <w:bottom w:val="none" w:sz="0" w:space="0" w:color="auto"/>
                <w:right w:val="none" w:sz="0" w:space="0" w:color="auto"/>
              </w:divBdr>
            </w:div>
            <w:div w:id="1671985344">
              <w:marLeft w:val="0"/>
              <w:marRight w:val="0"/>
              <w:marTop w:val="0"/>
              <w:marBottom w:val="0"/>
              <w:divBdr>
                <w:top w:val="none" w:sz="0" w:space="0" w:color="auto"/>
                <w:left w:val="none" w:sz="0" w:space="0" w:color="auto"/>
                <w:bottom w:val="none" w:sz="0" w:space="0" w:color="auto"/>
                <w:right w:val="none" w:sz="0" w:space="0" w:color="auto"/>
              </w:divBdr>
            </w:div>
            <w:div w:id="52627930">
              <w:marLeft w:val="0"/>
              <w:marRight w:val="0"/>
              <w:marTop w:val="0"/>
              <w:marBottom w:val="0"/>
              <w:divBdr>
                <w:top w:val="none" w:sz="0" w:space="0" w:color="auto"/>
                <w:left w:val="none" w:sz="0" w:space="0" w:color="auto"/>
                <w:bottom w:val="none" w:sz="0" w:space="0" w:color="auto"/>
                <w:right w:val="none" w:sz="0" w:space="0" w:color="auto"/>
              </w:divBdr>
            </w:div>
            <w:div w:id="1892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3142">
      <w:bodyDiv w:val="1"/>
      <w:marLeft w:val="0"/>
      <w:marRight w:val="0"/>
      <w:marTop w:val="0"/>
      <w:marBottom w:val="0"/>
      <w:divBdr>
        <w:top w:val="none" w:sz="0" w:space="0" w:color="auto"/>
        <w:left w:val="none" w:sz="0" w:space="0" w:color="auto"/>
        <w:bottom w:val="none" w:sz="0" w:space="0" w:color="auto"/>
        <w:right w:val="none" w:sz="0" w:space="0" w:color="auto"/>
      </w:divBdr>
    </w:div>
    <w:div w:id="963195378">
      <w:bodyDiv w:val="1"/>
      <w:marLeft w:val="0"/>
      <w:marRight w:val="0"/>
      <w:marTop w:val="0"/>
      <w:marBottom w:val="0"/>
      <w:divBdr>
        <w:top w:val="none" w:sz="0" w:space="0" w:color="auto"/>
        <w:left w:val="none" w:sz="0" w:space="0" w:color="auto"/>
        <w:bottom w:val="none" w:sz="0" w:space="0" w:color="auto"/>
        <w:right w:val="none" w:sz="0" w:space="0" w:color="auto"/>
      </w:divBdr>
    </w:div>
    <w:div w:id="976959297">
      <w:bodyDiv w:val="1"/>
      <w:marLeft w:val="0"/>
      <w:marRight w:val="0"/>
      <w:marTop w:val="0"/>
      <w:marBottom w:val="0"/>
      <w:divBdr>
        <w:top w:val="none" w:sz="0" w:space="0" w:color="auto"/>
        <w:left w:val="none" w:sz="0" w:space="0" w:color="auto"/>
        <w:bottom w:val="none" w:sz="0" w:space="0" w:color="auto"/>
        <w:right w:val="none" w:sz="0" w:space="0" w:color="auto"/>
      </w:divBdr>
    </w:div>
    <w:div w:id="997533110">
      <w:bodyDiv w:val="1"/>
      <w:marLeft w:val="0"/>
      <w:marRight w:val="0"/>
      <w:marTop w:val="0"/>
      <w:marBottom w:val="0"/>
      <w:divBdr>
        <w:top w:val="none" w:sz="0" w:space="0" w:color="auto"/>
        <w:left w:val="none" w:sz="0" w:space="0" w:color="auto"/>
        <w:bottom w:val="none" w:sz="0" w:space="0" w:color="auto"/>
        <w:right w:val="none" w:sz="0" w:space="0" w:color="auto"/>
      </w:divBdr>
    </w:div>
    <w:div w:id="1003167333">
      <w:bodyDiv w:val="1"/>
      <w:marLeft w:val="0"/>
      <w:marRight w:val="0"/>
      <w:marTop w:val="0"/>
      <w:marBottom w:val="0"/>
      <w:divBdr>
        <w:top w:val="none" w:sz="0" w:space="0" w:color="auto"/>
        <w:left w:val="none" w:sz="0" w:space="0" w:color="auto"/>
        <w:bottom w:val="none" w:sz="0" w:space="0" w:color="auto"/>
        <w:right w:val="none" w:sz="0" w:space="0" w:color="auto"/>
      </w:divBdr>
      <w:divsChild>
        <w:div w:id="1832211774">
          <w:marLeft w:val="0"/>
          <w:marRight w:val="0"/>
          <w:marTop w:val="0"/>
          <w:marBottom w:val="0"/>
          <w:divBdr>
            <w:top w:val="none" w:sz="0" w:space="0" w:color="auto"/>
            <w:left w:val="none" w:sz="0" w:space="0" w:color="auto"/>
            <w:bottom w:val="none" w:sz="0" w:space="0" w:color="auto"/>
            <w:right w:val="none" w:sz="0" w:space="0" w:color="auto"/>
          </w:divBdr>
          <w:divsChild>
            <w:div w:id="542837640">
              <w:marLeft w:val="0"/>
              <w:marRight w:val="0"/>
              <w:marTop w:val="0"/>
              <w:marBottom w:val="0"/>
              <w:divBdr>
                <w:top w:val="none" w:sz="0" w:space="0" w:color="auto"/>
                <w:left w:val="none" w:sz="0" w:space="0" w:color="auto"/>
                <w:bottom w:val="none" w:sz="0" w:space="0" w:color="auto"/>
                <w:right w:val="none" w:sz="0" w:space="0" w:color="auto"/>
              </w:divBdr>
            </w:div>
            <w:div w:id="1531869565">
              <w:marLeft w:val="0"/>
              <w:marRight w:val="0"/>
              <w:marTop w:val="0"/>
              <w:marBottom w:val="0"/>
              <w:divBdr>
                <w:top w:val="none" w:sz="0" w:space="0" w:color="auto"/>
                <w:left w:val="none" w:sz="0" w:space="0" w:color="auto"/>
                <w:bottom w:val="none" w:sz="0" w:space="0" w:color="auto"/>
                <w:right w:val="none" w:sz="0" w:space="0" w:color="auto"/>
              </w:divBdr>
            </w:div>
            <w:div w:id="1672028139">
              <w:marLeft w:val="0"/>
              <w:marRight w:val="0"/>
              <w:marTop w:val="0"/>
              <w:marBottom w:val="0"/>
              <w:divBdr>
                <w:top w:val="none" w:sz="0" w:space="0" w:color="auto"/>
                <w:left w:val="none" w:sz="0" w:space="0" w:color="auto"/>
                <w:bottom w:val="none" w:sz="0" w:space="0" w:color="auto"/>
                <w:right w:val="none" w:sz="0" w:space="0" w:color="auto"/>
              </w:divBdr>
            </w:div>
            <w:div w:id="321735558">
              <w:marLeft w:val="0"/>
              <w:marRight w:val="0"/>
              <w:marTop w:val="0"/>
              <w:marBottom w:val="0"/>
              <w:divBdr>
                <w:top w:val="none" w:sz="0" w:space="0" w:color="auto"/>
                <w:left w:val="none" w:sz="0" w:space="0" w:color="auto"/>
                <w:bottom w:val="none" w:sz="0" w:space="0" w:color="auto"/>
                <w:right w:val="none" w:sz="0" w:space="0" w:color="auto"/>
              </w:divBdr>
            </w:div>
            <w:div w:id="1976522579">
              <w:marLeft w:val="0"/>
              <w:marRight w:val="0"/>
              <w:marTop w:val="0"/>
              <w:marBottom w:val="0"/>
              <w:divBdr>
                <w:top w:val="none" w:sz="0" w:space="0" w:color="auto"/>
                <w:left w:val="none" w:sz="0" w:space="0" w:color="auto"/>
                <w:bottom w:val="none" w:sz="0" w:space="0" w:color="auto"/>
                <w:right w:val="none" w:sz="0" w:space="0" w:color="auto"/>
              </w:divBdr>
            </w:div>
            <w:div w:id="674040446">
              <w:marLeft w:val="0"/>
              <w:marRight w:val="0"/>
              <w:marTop w:val="0"/>
              <w:marBottom w:val="0"/>
              <w:divBdr>
                <w:top w:val="none" w:sz="0" w:space="0" w:color="auto"/>
                <w:left w:val="none" w:sz="0" w:space="0" w:color="auto"/>
                <w:bottom w:val="none" w:sz="0" w:space="0" w:color="auto"/>
                <w:right w:val="none" w:sz="0" w:space="0" w:color="auto"/>
              </w:divBdr>
            </w:div>
            <w:div w:id="2108842228">
              <w:marLeft w:val="0"/>
              <w:marRight w:val="0"/>
              <w:marTop w:val="0"/>
              <w:marBottom w:val="0"/>
              <w:divBdr>
                <w:top w:val="none" w:sz="0" w:space="0" w:color="auto"/>
                <w:left w:val="none" w:sz="0" w:space="0" w:color="auto"/>
                <w:bottom w:val="none" w:sz="0" w:space="0" w:color="auto"/>
                <w:right w:val="none" w:sz="0" w:space="0" w:color="auto"/>
              </w:divBdr>
            </w:div>
            <w:div w:id="427047569">
              <w:marLeft w:val="0"/>
              <w:marRight w:val="0"/>
              <w:marTop w:val="0"/>
              <w:marBottom w:val="0"/>
              <w:divBdr>
                <w:top w:val="none" w:sz="0" w:space="0" w:color="auto"/>
                <w:left w:val="none" w:sz="0" w:space="0" w:color="auto"/>
                <w:bottom w:val="none" w:sz="0" w:space="0" w:color="auto"/>
                <w:right w:val="none" w:sz="0" w:space="0" w:color="auto"/>
              </w:divBdr>
            </w:div>
            <w:div w:id="1492334450">
              <w:marLeft w:val="0"/>
              <w:marRight w:val="0"/>
              <w:marTop w:val="0"/>
              <w:marBottom w:val="0"/>
              <w:divBdr>
                <w:top w:val="none" w:sz="0" w:space="0" w:color="auto"/>
                <w:left w:val="none" w:sz="0" w:space="0" w:color="auto"/>
                <w:bottom w:val="none" w:sz="0" w:space="0" w:color="auto"/>
                <w:right w:val="none" w:sz="0" w:space="0" w:color="auto"/>
              </w:divBdr>
            </w:div>
            <w:div w:id="528685373">
              <w:marLeft w:val="0"/>
              <w:marRight w:val="0"/>
              <w:marTop w:val="0"/>
              <w:marBottom w:val="0"/>
              <w:divBdr>
                <w:top w:val="none" w:sz="0" w:space="0" w:color="auto"/>
                <w:left w:val="none" w:sz="0" w:space="0" w:color="auto"/>
                <w:bottom w:val="none" w:sz="0" w:space="0" w:color="auto"/>
                <w:right w:val="none" w:sz="0" w:space="0" w:color="auto"/>
              </w:divBdr>
            </w:div>
            <w:div w:id="1417240289">
              <w:marLeft w:val="0"/>
              <w:marRight w:val="0"/>
              <w:marTop w:val="0"/>
              <w:marBottom w:val="0"/>
              <w:divBdr>
                <w:top w:val="none" w:sz="0" w:space="0" w:color="auto"/>
                <w:left w:val="none" w:sz="0" w:space="0" w:color="auto"/>
                <w:bottom w:val="none" w:sz="0" w:space="0" w:color="auto"/>
                <w:right w:val="none" w:sz="0" w:space="0" w:color="auto"/>
              </w:divBdr>
            </w:div>
            <w:div w:id="121774845">
              <w:marLeft w:val="0"/>
              <w:marRight w:val="0"/>
              <w:marTop w:val="0"/>
              <w:marBottom w:val="0"/>
              <w:divBdr>
                <w:top w:val="none" w:sz="0" w:space="0" w:color="auto"/>
                <w:left w:val="none" w:sz="0" w:space="0" w:color="auto"/>
                <w:bottom w:val="none" w:sz="0" w:space="0" w:color="auto"/>
                <w:right w:val="none" w:sz="0" w:space="0" w:color="auto"/>
              </w:divBdr>
            </w:div>
            <w:div w:id="1530870126">
              <w:marLeft w:val="0"/>
              <w:marRight w:val="0"/>
              <w:marTop w:val="0"/>
              <w:marBottom w:val="0"/>
              <w:divBdr>
                <w:top w:val="none" w:sz="0" w:space="0" w:color="auto"/>
                <w:left w:val="none" w:sz="0" w:space="0" w:color="auto"/>
                <w:bottom w:val="none" w:sz="0" w:space="0" w:color="auto"/>
                <w:right w:val="none" w:sz="0" w:space="0" w:color="auto"/>
              </w:divBdr>
            </w:div>
            <w:div w:id="1218905090">
              <w:marLeft w:val="0"/>
              <w:marRight w:val="0"/>
              <w:marTop w:val="0"/>
              <w:marBottom w:val="0"/>
              <w:divBdr>
                <w:top w:val="none" w:sz="0" w:space="0" w:color="auto"/>
                <w:left w:val="none" w:sz="0" w:space="0" w:color="auto"/>
                <w:bottom w:val="none" w:sz="0" w:space="0" w:color="auto"/>
                <w:right w:val="none" w:sz="0" w:space="0" w:color="auto"/>
              </w:divBdr>
            </w:div>
            <w:div w:id="1119106880">
              <w:marLeft w:val="0"/>
              <w:marRight w:val="0"/>
              <w:marTop w:val="0"/>
              <w:marBottom w:val="0"/>
              <w:divBdr>
                <w:top w:val="none" w:sz="0" w:space="0" w:color="auto"/>
                <w:left w:val="none" w:sz="0" w:space="0" w:color="auto"/>
                <w:bottom w:val="none" w:sz="0" w:space="0" w:color="auto"/>
                <w:right w:val="none" w:sz="0" w:space="0" w:color="auto"/>
              </w:divBdr>
            </w:div>
            <w:div w:id="560990454">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 w:id="1996227697">
              <w:marLeft w:val="0"/>
              <w:marRight w:val="0"/>
              <w:marTop w:val="0"/>
              <w:marBottom w:val="0"/>
              <w:divBdr>
                <w:top w:val="none" w:sz="0" w:space="0" w:color="auto"/>
                <w:left w:val="none" w:sz="0" w:space="0" w:color="auto"/>
                <w:bottom w:val="none" w:sz="0" w:space="0" w:color="auto"/>
                <w:right w:val="none" w:sz="0" w:space="0" w:color="auto"/>
              </w:divBdr>
            </w:div>
            <w:div w:id="2018380158">
              <w:marLeft w:val="0"/>
              <w:marRight w:val="0"/>
              <w:marTop w:val="0"/>
              <w:marBottom w:val="0"/>
              <w:divBdr>
                <w:top w:val="none" w:sz="0" w:space="0" w:color="auto"/>
                <w:left w:val="none" w:sz="0" w:space="0" w:color="auto"/>
                <w:bottom w:val="none" w:sz="0" w:space="0" w:color="auto"/>
                <w:right w:val="none" w:sz="0" w:space="0" w:color="auto"/>
              </w:divBdr>
            </w:div>
            <w:div w:id="959844256">
              <w:marLeft w:val="0"/>
              <w:marRight w:val="0"/>
              <w:marTop w:val="0"/>
              <w:marBottom w:val="0"/>
              <w:divBdr>
                <w:top w:val="none" w:sz="0" w:space="0" w:color="auto"/>
                <w:left w:val="none" w:sz="0" w:space="0" w:color="auto"/>
                <w:bottom w:val="none" w:sz="0" w:space="0" w:color="auto"/>
                <w:right w:val="none" w:sz="0" w:space="0" w:color="auto"/>
              </w:divBdr>
            </w:div>
            <w:div w:id="2049603600">
              <w:marLeft w:val="0"/>
              <w:marRight w:val="0"/>
              <w:marTop w:val="0"/>
              <w:marBottom w:val="0"/>
              <w:divBdr>
                <w:top w:val="none" w:sz="0" w:space="0" w:color="auto"/>
                <w:left w:val="none" w:sz="0" w:space="0" w:color="auto"/>
                <w:bottom w:val="none" w:sz="0" w:space="0" w:color="auto"/>
                <w:right w:val="none" w:sz="0" w:space="0" w:color="auto"/>
              </w:divBdr>
            </w:div>
            <w:div w:id="828789806">
              <w:marLeft w:val="0"/>
              <w:marRight w:val="0"/>
              <w:marTop w:val="0"/>
              <w:marBottom w:val="0"/>
              <w:divBdr>
                <w:top w:val="none" w:sz="0" w:space="0" w:color="auto"/>
                <w:left w:val="none" w:sz="0" w:space="0" w:color="auto"/>
                <w:bottom w:val="none" w:sz="0" w:space="0" w:color="auto"/>
                <w:right w:val="none" w:sz="0" w:space="0" w:color="auto"/>
              </w:divBdr>
            </w:div>
            <w:div w:id="422534930">
              <w:marLeft w:val="0"/>
              <w:marRight w:val="0"/>
              <w:marTop w:val="0"/>
              <w:marBottom w:val="0"/>
              <w:divBdr>
                <w:top w:val="none" w:sz="0" w:space="0" w:color="auto"/>
                <w:left w:val="none" w:sz="0" w:space="0" w:color="auto"/>
                <w:bottom w:val="none" w:sz="0" w:space="0" w:color="auto"/>
                <w:right w:val="none" w:sz="0" w:space="0" w:color="auto"/>
              </w:divBdr>
            </w:div>
            <w:div w:id="1520852806">
              <w:marLeft w:val="0"/>
              <w:marRight w:val="0"/>
              <w:marTop w:val="0"/>
              <w:marBottom w:val="0"/>
              <w:divBdr>
                <w:top w:val="none" w:sz="0" w:space="0" w:color="auto"/>
                <w:left w:val="none" w:sz="0" w:space="0" w:color="auto"/>
                <w:bottom w:val="none" w:sz="0" w:space="0" w:color="auto"/>
                <w:right w:val="none" w:sz="0" w:space="0" w:color="auto"/>
              </w:divBdr>
            </w:div>
            <w:div w:id="656692505">
              <w:marLeft w:val="0"/>
              <w:marRight w:val="0"/>
              <w:marTop w:val="0"/>
              <w:marBottom w:val="0"/>
              <w:divBdr>
                <w:top w:val="none" w:sz="0" w:space="0" w:color="auto"/>
                <w:left w:val="none" w:sz="0" w:space="0" w:color="auto"/>
                <w:bottom w:val="none" w:sz="0" w:space="0" w:color="auto"/>
                <w:right w:val="none" w:sz="0" w:space="0" w:color="auto"/>
              </w:divBdr>
            </w:div>
            <w:div w:id="833497365">
              <w:marLeft w:val="0"/>
              <w:marRight w:val="0"/>
              <w:marTop w:val="0"/>
              <w:marBottom w:val="0"/>
              <w:divBdr>
                <w:top w:val="none" w:sz="0" w:space="0" w:color="auto"/>
                <w:left w:val="none" w:sz="0" w:space="0" w:color="auto"/>
                <w:bottom w:val="none" w:sz="0" w:space="0" w:color="auto"/>
                <w:right w:val="none" w:sz="0" w:space="0" w:color="auto"/>
              </w:divBdr>
            </w:div>
            <w:div w:id="204222229">
              <w:marLeft w:val="0"/>
              <w:marRight w:val="0"/>
              <w:marTop w:val="0"/>
              <w:marBottom w:val="0"/>
              <w:divBdr>
                <w:top w:val="none" w:sz="0" w:space="0" w:color="auto"/>
                <w:left w:val="none" w:sz="0" w:space="0" w:color="auto"/>
                <w:bottom w:val="none" w:sz="0" w:space="0" w:color="auto"/>
                <w:right w:val="none" w:sz="0" w:space="0" w:color="auto"/>
              </w:divBdr>
            </w:div>
            <w:div w:id="1111361810">
              <w:marLeft w:val="0"/>
              <w:marRight w:val="0"/>
              <w:marTop w:val="0"/>
              <w:marBottom w:val="0"/>
              <w:divBdr>
                <w:top w:val="none" w:sz="0" w:space="0" w:color="auto"/>
                <w:left w:val="none" w:sz="0" w:space="0" w:color="auto"/>
                <w:bottom w:val="none" w:sz="0" w:space="0" w:color="auto"/>
                <w:right w:val="none" w:sz="0" w:space="0" w:color="auto"/>
              </w:divBdr>
            </w:div>
            <w:div w:id="288709851">
              <w:marLeft w:val="0"/>
              <w:marRight w:val="0"/>
              <w:marTop w:val="0"/>
              <w:marBottom w:val="0"/>
              <w:divBdr>
                <w:top w:val="none" w:sz="0" w:space="0" w:color="auto"/>
                <w:left w:val="none" w:sz="0" w:space="0" w:color="auto"/>
                <w:bottom w:val="none" w:sz="0" w:space="0" w:color="auto"/>
                <w:right w:val="none" w:sz="0" w:space="0" w:color="auto"/>
              </w:divBdr>
            </w:div>
            <w:div w:id="1577130673">
              <w:marLeft w:val="0"/>
              <w:marRight w:val="0"/>
              <w:marTop w:val="0"/>
              <w:marBottom w:val="0"/>
              <w:divBdr>
                <w:top w:val="none" w:sz="0" w:space="0" w:color="auto"/>
                <w:left w:val="none" w:sz="0" w:space="0" w:color="auto"/>
                <w:bottom w:val="none" w:sz="0" w:space="0" w:color="auto"/>
                <w:right w:val="none" w:sz="0" w:space="0" w:color="auto"/>
              </w:divBdr>
            </w:div>
            <w:div w:id="55277253">
              <w:marLeft w:val="0"/>
              <w:marRight w:val="0"/>
              <w:marTop w:val="0"/>
              <w:marBottom w:val="0"/>
              <w:divBdr>
                <w:top w:val="none" w:sz="0" w:space="0" w:color="auto"/>
                <w:left w:val="none" w:sz="0" w:space="0" w:color="auto"/>
                <w:bottom w:val="none" w:sz="0" w:space="0" w:color="auto"/>
                <w:right w:val="none" w:sz="0" w:space="0" w:color="auto"/>
              </w:divBdr>
            </w:div>
            <w:div w:id="278223619">
              <w:marLeft w:val="0"/>
              <w:marRight w:val="0"/>
              <w:marTop w:val="0"/>
              <w:marBottom w:val="0"/>
              <w:divBdr>
                <w:top w:val="none" w:sz="0" w:space="0" w:color="auto"/>
                <w:left w:val="none" w:sz="0" w:space="0" w:color="auto"/>
                <w:bottom w:val="none" w:sz="0" w:space="0" w:color="auto"/>
                <w:right w:val="none" w:sz="0" w:space="0" w:color="auto"/>
              </w:divBdr>
            </w:div>
            <w:div w:id="471755287">
              <w:marLeft w:val="0"/>
              <w:marRight w:val="0"/>
              <w:marTop w:val="0"/>
              <w:marBottom w:val="0"/>
              <w:divBdr>
                <w:top w:val="none" w:sz="0" w:space="0" w:color="auto"/>
                <w:left w:val="none" w:sz="0" w:space="0" w:color="auto"/>
                <w:bottom w:val="none" w:sz="0" w:space="0" w:color="auto"/>
                <w:right w:val="none" w:sz="0" w:space="0" w:color="auto"/>
              </w:divBdr>
            </w:div>
            <w:div w:id="787820478">
              <w:marLeft w:val="0"/>
              <w:marRight w:val="0"/>
              <w:marTop w:val="0"/>
              <w:marBottom w:val="0"/>
              <w:divBdr>
                <w:top w:val="none" w:sz="0" w:space="0" w:color="auto"/>
                <w:left w:val="none" w:sz="0" w:space="0" w:color="auto"/>
                <w:bottom w:val="none" w:sz="0" w:space="0" w:color="auto"/>
                <w:right w:val="none" w:sz="0" w:space="0" w:color="auto"/>
              </w:divBdr>
            </w:div>
            <w:div w:id="873149707">
              <w:marLeft w:val="0"/>
              <w:marRight w:val="0"/>
              <w:marTop w:val="0"/>
              <w:marBottom w:val="0"/>
              <w:divBdr>
                <w:top w:val="none" w:sz="0" w:space="0" w:color="auto"/>
                <w:left w:val="none" w:sz="0" w:space="0" w:color="auto"/>
                <w:bottom w:val="none" w:sz="0" w:space="0" w:color="auto"/>
                <w:right w:val="none" w:sz="0" w:space="0" w:color="auto"/>
              </w:divBdr>
            </w:div>
            <w:div w:id="1997566413">
              <w:marLeft w:val="0"/>
              <w:marRight w:val="0"/>
              <w:marTop w:val="0"/>
              <w:marBottom w:val="0"/>
              <w:divBdr>
                <w:top w:val="none" w:sz="0" w:space="0" w:color="auto"/>
                <w:left w:val="none" w:sz="0" w:space="0" w:color="auto"/>
                <w:bottom w:val="none" w:sz="0" w:space="0" w:color="auto"/>
                <w:right w:val="none" w:sz="0" w:space="0" w:color="auto"/>
              </w:divBdr>
            </w:div>
            <w:div w:id="1979720546">
              <w:marLeft w:val="0"/>
              <w:marRight w:val="0"/>
              <w:marTop w:val="0"/>
              <w:marBottom w:val="0"/>
              <w:divBdr>
                <w:top w:val="none" w:sz="0" w:space="0" w:color="auto"/>
                <w:left w:val="none" w:sz="0" w:space="0" w:color="auto"/>
                <w:bottom w:val="none" w:sz="0" w:space="0" w:color="auto"/>
                <w:right w:val="none" w:sz="0" w:space="0" w:color="auto"/>
              </w:divBdr>
            </w:div>
            <w:div w:id="1973290151">
              <w:marLeft w:val="0"/>
              <w:marRight w:val="0"/>
              <w:marTop w:val="0"/>
              <w:marBottom w:val="0"/>
              <w:divBdr>
                <w:top w:val="none" w:sz="0" w:space="0" w:color="auto"/>
                <w:left w:val="none" w:sz="0" w:space="0" w:color="auto"/>
                <w:bottom w:val="none" w:sz="0" w:space="0" w:color="auto"/>
                <w:right w:val="none" w:sz="0" w:space="0" w:color="auto"/>
              </w:divBdr>
            </w:div>
            <w:div w:id="2023244226">
              <w:marLeft w:val="0"/>
              <w:marRight w:val="0"/>
              <w:marTop w:val="0"/>
              <w:marBottom w:val="0"/>
              <w:divBdr>
                <w:top w:val="none" w:sz="0" w:space="0" w:color="auto"/>
                <w:left w:val="none" w:sz="0" w:space="0" w:color="auto"/>
                <w:bottom w:val="none" w:sz="0" w:space="0" w:color="auto"/>
                <w:right w:val="none" w:sz="0" w:space="0" w:color="auto"/>
              </w:divBdr>
            </w:div>
            <w:div w:id="1519078114">
              <w:marLeft w:val="0"/>
              <w:marRight w:val="0"/>
              <w:marTop w:val="0"/>
              <w:marBottom w:val="0"/>
              <w:divBdr>
                <w:top w:val="none" w:sz="0" w:space="0" w:color="auto"/>
                <w:left w:val="none" w:sz="0" w:space="0" w:color="auto"/>
                <w:bottom w:val="none" w:sz="0" w:space="0" w:color="auto"/>
                <w:right w:val="none" w:sz="0" w:space="0" w:color="auto"/>
              </w:divBdr>
            </w:div>
            <w:div w:id="1318413483">
              <w:marLeft w:val="0"/>
              <w:marRight w:val="0"/>
              <w:marTop w:val="0"/>
              <w:marBottom w:val="0"/>
              <w:divBdr>
                <w:top w:val="none" w:sz="0" w:space="0" w:color="auto"/>
                <w:left w:val="none" w:sz="0" w:space="0" w:color="auto"/>
                <w:bottom w:val="none" w:sz="0" w:space="0" w:color="auto"/>
                <w:right w:val="none" w:sz="0" w:space="0" w:color="auto"/>
              </w:divBdr>
            </w:div>
            <w:div w:id="704408379">
              <w:marLeft w:val="0"/>
              <w:marRight w:val="0"/>
              <w:marTop w:val="0"/>
              <w:marBottom w:val="0"/>
              <w:divBdr>
                <w:top w:val="none" w:sz="0" w:space="0" w:color="auto"/>
                <w:left w:val="none" w:sz="0" w:space="0" w:color="auto"/>
                <w:bottom w:val="none" w:sz="0" w:space="0" w:color="auto"/>
                <w:right w:val="none" w:sz="0" w:space="0" w:color="auto"/>
              </w:divBdr>
            </w:div>
            <w:div w:id="1751807437">
              <w:marLeft w:val="0"/>
              <w:marRight w:val="0"/>
              <w:marTop w:val="0"/>
              <w:marBottom w:val="0"/>
              <w:divBdr>
                <w:top w:val="none" w:sz="0" w:space="0" w:color="auto"/>
                <w:left w:val="none" w:sz="0" w:space="0" w:color="auto"/>
                <w:bottom w:val="none" w:sz="0" w:space="0" w:color="auto"/>
                <w:right w:val="none" w:sz="0" w:space="0" w:color="auto"/>
              </w:divBdr>
            </w:div>
            <w:div w:id="1804233896">
              <w:marLeft w:val="0"/>
              <w:marRight w:val="0"/>
              <w:marTop w:val="0"/>
              <w:marBottom w:val="0"/>
              <w:divBdr>
                <w:top w:val="none" w:sz="0" w:space="0" w:color="auto"/>
                <w:left w:val="none" w:sz="0" w:space="0" w:color="auto"/>
                <w:bottom w:val="none" w:sz="0" w:space="0" w:color="auto"/>
                <w:right w:val="none" w:sz="0" w:space="0" w:color="auto"/>
              </w:divBdr>
            </w:div>
            <w:div w:id="610824796">
              <w:marLeft w:val="0"/>
              <w:marRight w:val="0"/>
              <w:marTop w:val="0"/>
              <w:marBottom w:val="0"/>
              <w:divBdr>
                <w:top w:val="none" w:sz="0" w:space="0" w:color="auto"/>
                <w:left w:val="none" w:sz="0" w:space="0" w:color="auto"/>
                <w:bottom w:val="none" w:sz="0" w:space="0" w:color="auto"/>
                <w:right w:val="none" w:sz="0" w:space="0" w:color="auto"/>
              </w:divBdr>
            </w:div>
            <w:div w:id="1608390315">
              <w:marLeft w:val="0"/>
              <w:marRight w:val="0"/>
              <w:marTop w:val="0"/>
              <w:marBottom w:val="0"/>
              <w:divBdr>
                <w:top w:val="none" w:sz="0" w:space="0" w:color="auto"/>
                <w:left w:val="none" w:sz="0" w:space="0" w:color="auto"/>
                <w:bottom w:val="none" w:sz="0" w:space="0" w:color="auto"/>
                <w:right w:val="none" w:sz="0" w:space="0" w:color="auto"/>
              </w:divBdr>
            </w:div>
            <w:div w:id="986906953">
              <w:marLeft w:val="0"/>
              <w:marRight w:val="0"/>
              <w:marTop w:val="0"/>
              <w:marBottom w:val="0"/>
              <w:divBdr>
                <w:top w:val="none" w:sz="0" w:space="0" w:color="auto"/>
                <w:left w:val="none" w:sz="0" w:space="0" w:color="auto"/>
                <w:bottom w:val="none" w:sz="0" w:space="0" w:color="auto"/>
                <w:right w:val="none" w:sz="0" w:space="0" w:color="auto"/>
              </w:divBdr>
            </w:div>
            <w:div w:id="1259631776">
              <w:marLeft w:val="0"/>
              <w:marRight w:val="0"/>
              <w:marTop w:val="0"/>
              <w:marBottom w:val="0"/>
              <w:divBdr>
                <w:top w:val="none" w:sz="0" w:space="0" w:color="auto"/>
                <w:left w:val="none" w:sz="0" w:space="0" w:color="auto"/>
                <w:bottom w:val="none" w:sz="0" w:space="0" w:color="auto"/>
                <w:right w:val="none" w:sz="0" w:space="0" w:color="auto"/>
              </w:divBdr>
            </w:div>
            <w:div w:id="1296332648">
              <w:marLeft w:val="0"/>
              <w:marRight w:val="0"/>
              <w:marTop w:val="0"/>
              <w:marBottom w:val="0"/>
              <w:divBdr>
                <w:top w:val="none" w:sz="0" w:space="0" w:color="auto"/>
                <w:left w:val="none" w:sz="0" w:space="0" w:color="auto"/>
                <w:bottom w:val="none" w:sz="0" w:space="0" w:color="auto"/>
                <w:right w:val="none" w:sz="0" w:space="0" w:color="auto"/>
              </w:divBdr>
            </w:div>
            <w:div w:id="1835029209">
              <w:marLeft w:val="0"/>
              <w:marRight w:val="0"/>
              <w:marTop w:val="0"/>
              <w:marBottom w:val="0"/>
              <w:divBdr>
                <w:top w:val="none" w:sz="0" w:space="0" w:color="auto"/>
                <w:left w:val="none" w:sz="0" w:space="0" w:color="auto"/>
                <w:bottom w:val="none" w:sz="0" w:space="0" w:color="auto"/>
                <w:right w:val="none" w:sz="0" w:space="0" w:color="auto"/>
              </w:divBdr>
            </w:div>
            <w:div w:id="1631135051">
              <w:marLeft w:val="0"/>
              <w:marRight w:val="0"/>
              <w:marTop w:val="0"/>
              <w:marBottom w:val="0"/>
              <w:divBdr>
                <w:top w:val="none" w:sz="0" w:space="0" w:color="auto"/>
                <w:left w:val="none" w:sz="0" w:space="0" w:color="auto"/>
                <w:bottom w:val="none" w:sz="0" w:space="0" w:color="auto"/>
                <w:right w:val="none" w:sz="0" w:space="0" w:color="auto"/>
              </w:divBdr>
            </w:div>
            <w:div w:id="1326859317">
              <w:marLeft w:val="0"/>
              <w:marRight w:val="0"/>
              <w:marTop w:val="0"/>
              <w:marBottom w:val="0"/>
              <w:divBdr>
                <w:top w:val="none" w:sz="0" w:space="0" w:color="auto"/>
                <w:left w:val="none" w:sz="0" w:space="0" w:color="auto"/>
                <w:bottom w:val="none" w:sz="0" w:space="0" w:color="auto"/>
                <w:right w:val="none" w:sz="0" w:space="0" w:color="auto"/>
              </w:divBdr>
            </w:div>
            <w:div w:id="783377969">
              <w:marLeft w:val="0"/>
              <w:marRight w:val="0"/>
              <w:marTop w:val="0"/>
              <w:marBottom w:val="0"/>
              <w:divBdr>
                <w:top w:val="none" w:sz="0" w:space="0" w:color="auto"/>
                <w:left w:val="none" w:sz="0" w:space="0" w:color="auto"/>
                <w:bottom w:val="none" w:sz="0" w:space="0" w:color="auto"/>
                <w:right w:val="none" w:sz="0" w:space="0" w:color="auto"/>
              </w:divBdr>
            </w:div>
            <w:div w:id="2134713728">
              <w:marLeft w:val="0"/>
              <w:marRight w:val="0"/>
              <w:marTop w:val="0"/>
              <w:marBottom w:val="0"/>
              <w:divBdr>
                <w:top w:val="none" w:sz="0" w:space="0" w:color="auto"/>
                <w:left w:val="none" w:sz="0" w:space="0" w:color="auto"/>
                <w:bottom w:val="none" w:sz="0" w:space="0" w:color="auto"/>
                <w:right w:val="none" w:sz="0" w:space="0" w:color="auto"/>
              </w:divBdr>
            </w:div>
            <w:div w:id="77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100">
      <w:bodyDiv w:val="1"/>
      <w:marLeft w:val="0"/>
      <w:marRight w:val="0"/>
      <w:marTop w:val="0"/>
      <w:marBottom w:val="0"/>
      <w:divBdr>
        <w:top w:val="none" w:sz="0" w:space="0" w:color="auto"/>
        <w:left w:val="none" w:sz="0" w:space="0" w:color="auto"/>
        <w:bottom w:val="none" w:sz="0" w:space="0" w:color="auto"/>
        <w:right w:val="none" w:sz="0" w:space="0" w:color="auto"/>
      </w:divBdr>
      <w:divsChild>
        <w:div w:id="1941403568">
          <w:marLeft w:val="0"/>
          <w:marRight w:val="0"/>
          <w:marTop w:val="0"/>
          <w:marBottom w:val="0"/>
          <w:divBdr>
            <w:top w:val="none" w:sz="0" w:space="0" w:color="auto"/>
            <w:left w:val="none" w:sz="0" w:space="0" w:color="auto"/>
            <w:bottom w:val="none" w:sz="0" w:space="0" w:color="auto"/>
            <w:right w:val="none" w:sz="0" w:space="0" w:color="auto"/>
          </w:divBdr>
        </w:div>
      </w:divsChild>
    </w:div>
    <w:div w:id="1025256559">
      <w:bodyDiv w:val="1"/>
      <w:marLeft w:val="0"/>
      <w:marRight w:val="0"/>
      <w:marTop w:val="0"/>
      <w:marBottom w:val="0"/>
      <w:divBdr>
        <w:top w:val="none" w:sz="0" w:space="0" w:color="auto"/>
        <w:left w:val="none" w:sz="0" w:space="0" w:color="auto"/>
        <w:bottom w:val="none" w:sz="0" w:space="0" w:color="auto"/>
        <w:right w:val="none" w:sz="0" w:space="0" w:color="auto"/>
      </w:divBdr>
    </w:div>
    <w:div w:id="1095134328">
      <w:bodyDiv w:val="1"/>
      <w:marLeft w:val="0"/>
      <w:marRight w:val="0"/>
      <w:marTop w:val="0"/>
      <w:marBottom w:val="0"/>
      <w:divBdr>
        <w:top w:val="none" w:sz="0" w:space="0" w:color="auto"/>
        <w:left w:val="none" w:sz="0" w:space="0" w:color="auto"/>
        <w:bottom w:val="none" w:sz="0" w:space="0" w:color="auto"/>
        <w:right w:val="none" w:sz="0" w:space="0" w:color="auto"/>
      </w:divBdr>
      <w:divsChild>
        <w:div w:id="77749970">
          <w:marLeft w:val="0"/>
          <w:marRight w:val="0"/>
          <w:marTop w:val="0"/>
          <w:marBottom w:val="0"/>
          <w:divBdr>
            <w:top w:val="none" w:sz="0" w:space="0" w:color="auto"/>
            <w:left w:val="none" w:sz="0" w:space="0" w:color="auto"/>
            <w:bottom w:val="none" w:sz="0" w:space="0" w:color="auto"/>
            <w:right w:val="none" w:sz="0" w:space="0" w:color="auto"/>
          </w:divBdr>
          <w:divsChild>
            <w:div w:id="205603365">
              <w:marLeft w:val="0"/>
              <w:marRight w:val="0"/>
              <w:marTop w:val="0"/>
              <w:marBottom w:val="0"/>
              <w:divBdr>
                <w:top w:val="none" w:sz="0" w:space="0" w:color="auto"/>
                <w:left w:val="none" w:sz="0" w:space="0" w:color="auto"/>
                <w:bottom w:val="none" w:sz="0" w:space="0" w:color="auto"/>
                <w:right w:val="none" w:sz="0" w:space="0" w:color="auto"/>
              </w:divBdr>
            </w:div>
            <w:div w:id="765687994">
              <w:marLeft w:val="0"/>
              <w:marRight w:val="0"/>
              <w:marTop w:val="0"/>
              <w:marBottom w:val="0"/>
              <w:divBdr>
                <w:top w:val="none" w:sz="0" w:space="0" w:color="auto"/>
                <w:left w:val="none" w:sz="0" w:space="0" w:color="auto"/>
                <w:bottom w:val="none" w:sz="0" w:space="0" w:color="auto"/>
                <w:right w:val="none" w:sz="0" w:space="0" w:color="auto"/>
              </w:divBdr>
            </w:div>
            <w:div w:id="446315245">
              <w:marLeft w:val="0"/>
              <w:marRight w:val="0"/>
              <w:marTop w:val="0"/>
              <w:marBottom w:val="0"/>
              <w:divBdr>
                <w:top w:val="none" w:sz="0" w:space="0" w:color="auto"/>
                <w:left w:val="none" w:sz="0" w:space="0" w:color="auto"/>
                <w:bottom w:val="none" w:sz="0" w:space="0" w:color="auto"/>
                <w:right w:val="none" w:sz="0" w:space="0" w:color="auto"/>
              </w:divBdr>
            </w:div>
            <w:div w:id="575434906">
              <w:marLeft w:val="0"/>
              <w:marRight w:val="0"/>
              <w:marTop w:val="0"/>
              <w:marBottom w:val="0"/>
              <w:divBdr>
                <w:top w:val="none" w:sz="0" w:space="0" w:color="auto"/>
                <w:left w:val="none" w:sz="0" w:space="0" w:color="auto"/>
                <w:bottom w:val="none" w:sz="0" w:space="0" w:color="auto"/>
                <w:right w:val="none" w:sz="0" w:space="0" w:color="auto"/>
              </w:divBdr>
            </w:div>
            <w:div w:id="1526096090">
              <w:marLeft w:val="0"/>
              <w:marRight w:val="0"/>
              <w:marTop w:val="0"/>
              <w:marBottom w:val="0"/>
              <w:divBdr>
                <w:top w:val="none" w:sz="0" w:space="0" w:color="auto"/>
                <w:left w:val="none" w:sz="0" w:space="0" w:color="auto"/>
                <w:bottom w:val="none" w:sz="0" w:space="0" w:color="auto"/>
                <w:right w:val="none" w:sz="0" w:space="0" w:color="auto"/>
              </w:divBdr>
            </w:div>
            <w:div w:id="636495122">
              <w:marLeft w:val="0"/>
              <w:marRight w:val="0"/>
              <w:marTop w:val="0"/>
              <w:marBottom w:val="0"/>
              <w:divBdr>
                <w:top w:val="none" w:sz="0" w:space="0" w:color="auto"/>
                <w:left w:val="none" w:sz="0" w:space="0" w:color="auto"/>
                <w:bottom w:val="none" w:sz="0" w:space="0" w:color="auto"/>
                <w:right w:val="none" w:sz="0" w:space="0" w:color="auto"/>
              </w:divBdr>
            </w:div>
            <w:div w:id="1094672015">
              <w:marLeft w:val="0"/>
              <w:marRight w:val="0"/>
              <w:marTop w:val="0"/>
              <w:marBottom w:val="0"/>
              <w:divBdr>
                <w:top w:val="none" w:sz="0" w:space="0" w:color="auto"/>
                <w:left w:val="none" w:sz="0" w:space="0" w:color="auto"/>
                <w:bottom w:val="none" w:sz="0" w:space="0" w:color="auto"/>
                <w:right w:val="none" w:sz="0" w:space="0" w:color="auto"/>
              </w:divBdr>
            </w:div>
            <w:div w:id="723255636">
              <w:marLeft w:val="0"/>
              <w:marRight w:val="0"/>
              <w:marTop w:val="0"/>
              <w:marBottom w:val="0"/>
              <w:divBdr>
                <w:top w:val="none" w:sz="0" w:space="0" w:color="auto"/>
                <w:left w:val="none" w:sz="0" w:space="0" w:color="auto"/>
                <w:bottom w:val="none" w:sz="0" w:space="0" w:color="auto"/>
                <w:right w:val="none" w:sz="0" w:space="0" w:color="auto"/>
              </w:divBdr>
            </w:div>
            <w:div w:id="166944305">
              <w:marLeft w:val="0"/>
              <w:marRight w:val="0"/>
              <w:marTop w:val="0"/>
              <w:marBottom w:val="0"/>
              <w:divBdr>
                <w:top w:val="none" w:sz="0" w:space="0" w:color="auto"/>
                <w:left w:val="none" w:sz="0" w:space="0" w:color="auto"/>
                <w:bottom w:val="none" w:sz="0" w:space="0" w:color="auto"/>
                <w:right w:val="none" w:sz="0" w:space="0" w:color="auto"/>
              </w:divBdr>
            </w:div>
            <w:div w:id="880704704">
              <w:marLeft w:val="0"/>
              <w:marRight w:val="0"/>
              <w:marTop w:val="0"/>
              <w:marBottom w:val="0"/>
              <w:divBdr>
                <w:top w:val="none" w:sz="0" w:space="0" w:color="auto"/>
                <w:left w:val="none" w:sz="0" w:space="0" w:color="auto"/>
                <w:bottom w:val="none" w:sz="0" w:space="0" w:color="auto"/>
                <w:right w:val="none" w:sz="0" w:space="0" w:color="auto"/>
              </w:divBdr>
            </w:div>
            <w:div w:id="1922448491">
              <w:marLeft w:val="0"/>
              <w:marRight w:val="0"/>
              <w:marTop w:val="0"/>
              <w:marBottom w:val="0"/>
              <w:divBdr>
                <w:top w:val="none" w:sz="0" w:space="0" w:color="auto"/>
                <w:left w:val="none" w:sz="0" w:space="0" w:color="auto"/>
                <w:bottom w:val="none" w:sz="0" w:space="0" w:color="auto"/>
                <w:right w:val="none" w:sz="0" w:space="0" w:color="auto"/>
              </w:divBdr>
            </w:div>
            <w:div w:id="1990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7213">
      <w:bodyDiv w:val="1"/>
      <w:marLeft w:val="0"/>
      <w:marRight w:val="0"/>
      <w:marTop w:val="0"/>
      <w:marBottom w:val="0"/>
      <w:divBdr>
        <w:top w:val="none" w:sz="0" w:space="0" w:color="auto"/>
        <w:left w:val="none" w:sz="0" w:space="0" w:color="auto"/>
        <w:bottom w:val="none" w:sz="0" w:space="0" w:color="auto"/>
        <w:right w:val="none" w:sz="0" w:space="0" w:color="auto"/>
      </w:divBdr>
    </w:div>
    <w:div w:id="1183782760">
      <w:bodyDiv w:val="1"/>
      <w:marLeft w:val="0"/>
      <w:marRight w:val="0"/>
      <w:marTop w:val="0"/>
      <w:marBottom w:val="0"/>
      <w:divBdr>
        <w:top w:val="none" w:sz="0" w:space="0" w:color="auto"/>
        <w:left w:val="none" w:sz="0" w:space="0" w:color="auto"/>
        <w:bottom w:val="none" w:sz="0" w:space="0" w:color="auto"/>
        <w:right w:val="none" w:sz="0" w:space="0" w:color="auto"/>
      </w:divBdr>
    </w:div>
    <w:div w:id="1244677348">
      <w:bodyDiv w:val="1"/>
      <w:marLeft w:val="0"/>
      <w:marRight w:val="0"/>
      <w:marTop w:val="0"/>
      <w:marBottom w:val="0"/>
      <w:divBdr>
        <w:top w:val="none" w:sz="0" w:space="0" w:color="auto"/>
        <w:left w:val="none" w:sz="0" w:space="0" w:color="auto"/>
        <w:bottom w:val="none" w:sz="0" w:space="0" w:color="auto"/>
        <w:right w:val="none" w:sz="0" w:space="0" w:color="auto"/>
      </w:divBdr>
      <w:divsChild>
        <w:div w:id="1768578427">
          <w:marLeft w:val="0"/>
          <w:marRight w:val="0"/>
          <w:marTop w:val="0"/>
          <w:marBottom w:val="0"/>
          <w:divBdr>
            <w:top w:val="none" w:sz="0" w:space="0" w:color="auto"/>
            <w:left w:val="none" w:sz="0" w:space="0" w:color="auto"/>
            <w:bottom w:val="none" w:sz="0" w:space="0" w:color="auto"/>
            <w:right w:val="none" w:sz="0" w:space="0" w:color="auto"/>
          </w:divBdr>
        </w:div>
      </w:divsChild>
    </w:div>
    <w:div w:id="1298147429">
      <w:bodyDiv w:val="1"/>
      <w:marLeft w:val="0"/>
      <w:marRight w:val="0"/>
      <w:marTop w:val="0"/>
      <w:marBottom w:val="0"/>
      <w:divBdr>
        <w:top w:val="none" w:sz="0" w:space="0" w:color="auto"/>
        <w:left w:val="none" w:sz="0" w:space="0" w:color="auto"/>
        <w:bottom w:val="none" w:sz="0" w:space="0" w:color="auto"/>
        <w:right w:val="none" w:sz="0" w:space="0" w:color="auto"/>
      </w:divBdr>
      <w:divsChild>
        <w:div w:id="1290893896">
          <w:marLeft w:val="0"/>
          <w:marRight w:val="0"/>
          <w:marTop w:val="0"/>
          <w:marBottom w:val="0"/>
          <w:divBdr>
            <w:top w:val="none" w:sz="0" w:space="0" w:color="auto"/>
            <w:left w:val="none" w:sz="0" w:space="0" w:color="auto"/>
            <w:bottom w:val="none" w:sz="0" w:space="0" w:color="auto"/>
            <w:right w:val="none" w:sz="0" w:space="0" w:color="auto"/>
          </w:divBdr>
          <w:divsChild>
            <w:div w:id="1335380827">
              <w:marLeft w:val="0"/>
              <w:marRight w:val="0"/>
              <w:marTop w:val="0"/>
              <w:marBottom w:val="0"/>
              <w:divBdr>
                <w:top w:val="none" w:sz="0" w:space="0" w:color="auto"/>
                <w:left w:val="none" w:sz="0" w:space="0" w:color="auto"/>
                <w:bottom w:val="none" w:sz="0" w:space="0" w:color="auto"/>
                <w:right w:val="none" w:sz="0" w:space="0" w:color="auto"/>
              </w:divBdr>
            </w:div>
            <w:div w:id="1991400252">
              <w:marLeft w:val="0"/>
              <w:marRight w:val="0"/>
              <w:marTop w:val="0"/>
              <w:marBottom w:val="0"/>
              <w:divBdr>
                <w:top w:val="none" w:sz="0" w:space="0" w:color="auto"/>
                <w:left w:val="none" w:sz="0" w:space="0" w:color="auto"/>
                <w:bottom w:val="none" w:sz="0" w:space="0" w:color="auto"/>
                <w:right w:val="none" w:sz="0" w:space="0" w:color="auto"/>
              </w:divBdr>
            </w:div>
            <w:div w:id="693773656">
              <w:marLeft w:val="0"/>
              <w:marRight w:val="0"/>
              <w:marTop w:val="0"/>
              <w:marBottom w:val="0"/>
              <w:divBdr>
                <w:top w:val="none" w:sz="0" w:space="0" w:color="auto"/>
                <w:left w:val="none" w:sz="0" w:space="0" w:color="auto"/>
                <w:bottom w:val="none" w:sz="0" w:space="0" w:color="auto"/>
                <w:right w:val="none" w:sz="0" w:space="0" w:color="auto"/>
              </w:divBdr>
            </w:div>
            <w:div w:id="864173552">
              <w:marLeft w:val="0"/>
              <w:marRight w:val="0"/>
              <w:marTop w:val="0"/>
              <w:marBottom w:val="0"/>
              <w:divBdr>
                <w:top w:val="none" w:sz="0" w:space="0" w:color="auto"/>
                <w:left w:val="none" w:sz="0" w:space="0" w:color="auto"/>
                <w:bottom w:val="none" w:sz="0" w:space="0" w:color="auto"/>
                <w:right w:val="none" w:sz="0" w:space="0" w:color="auto"/>
              </w:divBdr>
            </w:div>
            <w:div w:id="1210874877">
              <w:marLeft w:val="0"/>
              <w:marRight w:val="0"/>
              <w:marTop w:val="0"/>
              <w:marBottom w:val="0"/>
              <w:divBdr>
                <w:top w:val="none" w:sz="0" w:space="0" w:color="auto"/>
                <w:left w:val="none" w:sz="0" w:space="0" w:color="auto"/>
                <w:bottom w:val="none" w:sz="0" w:space="0" w:color="auto"/>
                <w:right w:val="none" w:sz="0" w:space="0" w:color="auto"/>
              </w:divBdr>
            </w:div>
            <w:div w:id="1103263107">
              <w:marLeft w:val="0"/>
              <w:marRight w:val="0"/>
              <w:marTop w:val="0"/>
              <w:marBottom w:val="0"/>
              <w:divBdr>
                <w:top w:val="none" w:sz="0" w:space="0" w:color="auto"/>
                <w:left w:val="none" w:sz="0" w:space="0" w:color="auto"/>
                <w:bottom w:val="none" w:sz="0" w:space="0" w:color="auto"/>
                <w:right w:val="none" w:sz="0" w:space="0" w:color="auto"/>
              </w:divBdr>
            </w:div>
            <w:div w:id="1171750083">
              <w:marLeft w:val="0"/>
              <w:marRight w:val="0"/>
              <w:marTop w:val="0"/>
              <w:marBottom w:val="0"/>
              <w:divBdr>
                <w:top w:val="none" w:sz="0" w:space="0" w:color="auto"/>
                <w:left w:val="none" w:sz="0" w:space="0" w:color="auto"/>
                <w:bottom w:val="none" w:sz="0" w:space="0" w:color="auto"/>
                <w:right w:val="none" w:sz="0" w:space="0" w:color="auto"/>
              </w:divBdr>
            </w:div>
            <w:div w:id="19411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8060">
      <w:bodyDiv w:val="1"/>
      <w:marLeft w:val="0"/>
      <w:marRight w:val="0"/>
      <w:marTop w:val="0"/>
      <w:marBottom w:val="0"/>
      <w:divBdr>
        <w:top w:val="none" w:sz="0" w:space="0" w:color="auto"/>
        <w:left w:val="none" w:sz="0" w:space="0" w:color="auto"/>
        <w:bottom w:val="none" w:sz="0" w:space="0" w:color="auto"/>
        <w:right w:val="none" w:sz="0" w:space="0" w:color="auto"/>
      </w:divBdr>
    </w:div>
    <w:div w:id="1364673918">
      <w:bodyDiv w:val="1"/>
      <w:marLeft w:val="0"/>
      <w:marRight w:val="0"/>
      <w:marTop w:val="0"/>
      <w:marBottom w:val="0"/>
      <w:divBdr>
        <w:top w:val="none" w:sz="0" w:space="0" w:color="auto"/>
        <w:left w:val="none" w:sz="0" w:space="0" w:color="auto"/>
        <w:bottom w:val="none" w:sz="0" w:space="0" w:color="auto"/>
        <w:right w:val="none" w:sz="0" w:space="0" w:color="auto"/>
      </w:divBdr>
    </w:div>
    <w:div w:id="1403944897">
      <w:bodyDiv w:val="1"/>
      <w:marLeft w:val="0"/>
      <w:marRight w:val="0"/>
      <w:marTop w:val="0"/>
      <w:marBottom w:val="0"/>
      <w:divBdr>
        <w:top w:val="none" w:sz="0" w:space="0" w:color="auto"/>
        <w:left w:val="none" w:sz="0" w:space="0" w:color="auto"/>
        <w:bottom w:val="none" w:sz="0" w:space="0" w:color="auto"/>
        <w:right w:val="none" w:sz="0" w:space="0" w:color="auto"/>
      </w:divBdr>
      <w:divsChild>
        <w:div w:id="574045747">
          <w:marLeft w:val="0"/>
          <w:marRight w:val="0"/>
          <w:marTop w:val="0"/>
          <w:marBottom w:val="0"/>
          <w:divBdr>
            <w:top w:val="none" w:sz="0" w:space="0" w:color="auto"/>
            <w:left w:val="none" w:sz="0" w:space="0" w:color="auto"/>
            <w:bottom w:val="none" w:sz="0" w:space="0" w:color="auto"/>
            <w:right w:val="none" w:sz="0" w:space="0" w:color="auto"/>
          </w:divBdr>
          <w:divsChild>
            <w:div w:id="440421193">
              <w:marLeft w:val="0"/>
              <w:marRight w:val="0"/>
              <w:marTop w:val="0"/>
              <w:marBottom w:val="0"/>
              <w:divBdr>
                <w:top w:val="none" w:sz="0" w:space="0" w:color="auto"/>
                <w:left w:val="none" w:sz="0" w:space="0" w:color="auto"/>
                <w:bottom w:val="none" w:sz="0" w:space="0" w:color="auto"/>
                <w:right w:val="none" w:sz="0" w:space="0" w:color="auto"/>
              </w:divBdr>
            </w:div>
            <w:div w:id="1324703977">
              <w:marLeft w:val="0"/>
              <w:marRight w:val="0"/>
              <w:marTop w:val="0"/>
              <w:marBottom w:val="0"/>
              <w:divBdr>
                <w:top w:val="none" w:sz="0" w:space="0" w:color="auto"/>
                <w:left w:val="none" w:sz="0" w:space="0" w:color="auto"/>
                <w:bottom w:val="none" w:sz="0" w:space="0" w:color="auto"/>
                <w:right w:val="none" w:sz="0" w:space="0" w:color="auto"/>
              </w:divBdr>
            </w:div>
            <w:div w:id="1633514933">
              <w:marLeft w:val="0"/>
              <w:marRight w:val="0"/>
              <w:marTop w:val="0"/>
              <w:marBottom w:val="0"/>
              <w:divBdr>
                <w:top w:val="none" w:sz="0" w:space="0" w:color="auto"/>
                <w:left w:val="none" w:sz="0" w:space="0" w:color="auto"/>
                <w:bottom w:val="none" w:sz="0" w:space="0" w:color="auto"/>
                <w:right w:val="none" w:sz="0" w:space="0" w:color="auto"/>
              </w:divBdr>
            </w:div>
            <w:div w:id="1359087229">
              <w:marLeft w:val="0"/>
              <w:marRight w:val="0"/>
              <w:marTop w:val="0"/>
              <w:marBottom w:val="0"/>
              <w:divBdr>
                <w:top w:val="none" w:sz="0" w:space="0" w:color="auto"/>
                <w:left w:val="none" w:sz="0" w:space="0" w:color="auto"/>
                <w:bottom w:val="none" w:sz="0" w:space="0" w:color="auto"/>
                <w:right w:val="none" w:sz="0" w:space="0" w:color="auto"/>
              </w:divBdr>
            </w:div>
            <w:div w:id="1771390532">
              <w:marLeft w:val="0"/>
              <w:marRight w:val="0"/>
              <w:marTop w:val="0"/>
              <w:marBottom w:val="0"/>
              <w:divBdr>
                <w:top w:val="none" w:sz="0" w:space="0" w:color="auto"/>
                <w:left w:val="none" w:sz="0" w:space="0" w:color="auto"/>
                <w:bottom w:val="none" w:sz="0" w:space="0" w:color="auto"/>
                <w:right w:val="none" w:sz="0" w:space="0" w:color="auto"/>
              </w:divBdr>
            </w:div>
            <w:div w:id="1006400997">
              <w:marLeft w:val="0"/>
              <w:marRight w:val="0"/>
              <w:marTop w:val="0"/>
              <w:marBottom w:val="0"/>
              <w:divBdr>
                <w:top w:val="none" w:sz="0" w:space="0" w:color="auto"/>
                <w:left w:val="none" w:sz="0" w:space="0" w:color="auto"/>
                <w:bottom w:val="none" w:sz="0" w:space="0" w:color="auto"/>
                <w:right w:val="none" w:sz="0" w:space="0" w:color="auto"/>
              </w:divBdr>
            </w:div>
            <w:div w:id="1917394081">
              <w:marLeft w:val="0"/>
              <w:marRight w:val="0"/>
              <w:marTop w:val="0"/>
              <w:marBottom w:val="0"/>
              <w:divBdr>
                <w:top w:val="none" w:sz="0" w:space="0" w:color="auto"/>
                <w:left w:val="none" w:sz="0" w:space="0" w:color="auto"/>
                <w:bottom w:val="none" w:sz="0" w:space="0" w:color="auto"/>
                <w:right w:val="none" w:sz="0" w:space="0" w:color="auto"/>
              </w:divBdr>
            </w:div>
            <w:div w:id="1879393427">
              <w:marLeft w:val="0"/>
              <w:marRight w:val="0"/>
              <w:marTop w:val="0"/>
              <w:marBottom w:val="0"/>
              <w:divBdr>
                <w:top w:val="none" w:sz="0" w:space="0" w:color="auto"/>
                <w:left w:val="none" w:sz="0" w:space="0" w:color="auto"/>
                <w:bottom w:val="none" w:sz="0" w:space="0" w:color="auto"/>
                <w:right w:val="none" w:sz="0" w:space="0" w:color="auto"/>
              </w:divBdr>
            </w:div>
            <w:div w:id="1373653988">
              <w:marLeft w:val="0"/>
              <w:marRight w:val="0"/>
              <w:marTop w:val="0"/>
              <w:marBottom w:val="0"/>
              <w:divBdr>
                <w:top w:val="none" w:sz="0" w:space="0" w:color="auto"/>
                <w:left w:val="none" w:sz="0" w:space="0" w:color="auto"/>
                <w:bottom w:val="none" w:sz="0" w:space="0" w:color="auto"/>
                <w:right w:val="none" w:sz="0" w:space="0" w:color="auto"/>
              </w:divBdr>
            </w:div>
            <w:div w:id="2041970848">
              <w:marLeft w:val="0"/>
              <w:marRight w:val="0"/>
              <w:marTop w:val="0"/>
              <w:marBottom w:val="0"/>
              <w:divBdr>
                <w:top w:val="none" w:sz="0" w:space="0" w:color="auto"/>
                <w:left w:val="none" w:sz="0" w:space="0" w:color="auto"/>
                <w:bottom w:val="none" w:sz="0" w:space="0" w:color="auto"/>
                <w:right w:val="none" w:sz="0" w:space="0" w:color="auto"/>
              </w:divBdr>
            </w:div>
            <w:div w:id="80683743">
              <w:marLeft w:val="0"/>
              <w:marRight w:val="0"/>
              <w:marTop w:val="0"/>
              <w:marBottom w:val="0"/>
              <w:divBdr>
                <w:top w:val="none" w:sz="0" w:space="0" w:color="auto"/>
                <w:left w:val="none" w:sz="0" w:space="0" w:color="auto"/>
                <w:bottom w:val="none" w:sz="0" w:space="0" w:color="auto"/>
                <w:right w:val="none" w:sz="0" w:space="0" w:color="auto"/>
              </w:divBdr>
            </w:div>
            <w:div w:id="1531453005">
              <w:marLeft w:val="0"/>
              <w:marRight w:val="0"/>
              <w:marTop w:val="0"/>
              <w:marBottom w:val="0"/>
              <w:divBdr>
                <w:top w:val="none" w:sz="0" w:space="0" w:color="auto"/>
                <w:left w:val="none" w:sz="0" w:space="0" w:color="auto"/>
                <w:bottom w:val="none" w:sz="0" w:space="0" w:color="auto"/>
                <w:right w:val="none" w:sz="0" w:space="0" w:color="auto"/>
              </w:divBdr>
            </w:div>
            <w:div w:id="326523628">
              <w:marLeft w:val="0"/>
              <w:marRight w:val="0"/>
              <w:marTop w:val="0"/>
              <w:marBottom w:val="0"/>
              <w:divBdr>
                <w:top w:val="none" w:sz="0" w:space="0" w:color="auto"/>
                <w:left w:val="none" w:sz="0" w:space="0" w:color="auto"/>
                <w:bottom w:val="none" w:sz="0" w:space="0" w:color="auto"/>
                <w:right w:val="none" w:sz="0" w:space="0" w:color="auto"/>
              </w:divBdr>
            </w:div>
            <w:div w:id="845294106">
              <w:marLeft w:val="0"/>
              <w:marRight w:val="0"/>
              <w:marTop w:val="0"/>
              <w:marBottom w:val="0"/>
              <w:divBdr>
                <w:top w:val="none" w:sz="0" w:space="0" w:color="auto"/>
                <w:left w:val="none" w:sz="0" w:space="0" w:color="auto"/>
                <w:bottom w:val="none" w:sz="0" w:space="0" w:color="auto"/>
                <w:right w:val="none" w:sz="0" w:space="0" w:color="auto"/>
              </w:divBdr>
            </w:div>
            <w:div w:id="808134793">
              <w:marLeft w:val="0"/>
              <w:marRight w:val="0"/>
              <w:marTop w:val="0"/>
              <w:marBottom w:val="0"/>
              <w:divBdr>
                <w:top w:val="none" w:sz="0" w:space="0" w:color="auto"/>
                <w:left w:val="none" w:sz="0" w:space="0" w:color="auto"/>
                <w:bottom w:val="none" w:sz="0" w:space="0" w:color="auto"/>
                <w:right w:val="none" w:sz="0" w:space="0" w:color="auto"/>
              </w:divBdr>
            </w:div>
            <w:div w:id="804926809">
              <w:marLeft w:val="0"/>
              <w:marRight w:val="0"/>
              <w:marTop w:val="0"/>
              <w:marBottom w:val="0"/>
              <w:divBdr>
                <w:top w:val="none" w:sz="0" w:space="0" w:color="auto"/>
                <w:left w:val="none" w:sz="0" w:space="0" w:color="auto"/>
                <w:bottom w:val="none" w:sz="0" w:space="0" w:color="auto"/>
                <w:right w:val="none" w:sz="0" w:space="0" w:color="auto"/>
              </w:divBdr>
            </w:div>
            <w:div w:id="480267866">
              <w:marLeft w:val="0"/>
              <w:marRight w:val="0"/>
              <w:marTop w:val="0"/>
              <w:marBottom w:val="0"/>
              <w:divBdr>
                <w:top w:val="none" w:sz="0" w:space="0" w:color="auto"/>
                <w:left w:val="none" w:sz="0" w:space="0" w:color="auto"/>
                <w:bottom w:val="none" w:sz="0" w:space="0" w:color="auto"/>
                <w:right w:val="none" w:sz="0" w:space="0" w:color="auto"/>
              </w:divBdr>
            </w:div>
            <w:div w:id="2123650241">
              <w:marLeft w:val="0"/>
              <w:marRight w:val="0"/>
              <w:marTop w:val="0"/>
              <w:marBottom w:val="0"/>
              <w:divBdr>
                <w:top w:val="none" w:sz="0" w:space="0" w:color="auto"/>
                <w:left w:val="none" w:sz="0" w:space="0" w:color="auto"/>
                <w:bottom w:val="none" w:sz="0" w:space="0" w:color="auto"/>
                <w:right w:val="none" w:sz="0" w:space="0" w:color="auto"/>
              </w:divBdr>
            </w:div>
            <w:div w:id="526722673">
              <w:marLeft w:val="0"/>
              <w:marRight w:val="0"/>
              <w:marTop w:val="0"/>
              <w:marBottom w:val="0"/>
              <w:divBdr>
                <w:top w:val="none" w:sz="0" w:space="0" w:color="auto"/>
                <w:left w:val="none" w:sz="0" w:space="0" w:color="auto"/>
                <w:bottom w:val="none" w:sz="0" w:space="0" w:color="auto"/>
                <w:right w:val="none" w:sz="0" w:space="0" w:color="auto"/>
              </w:divBdr>
            </w:div>
            <w:div w:id="1469670416">
              <w:marLeft w:val="0"/>
              <w:marRight w:val="0"/>
              <w:marTop w:val="0"/>
              <w:marBottom w:val="0"/>
              <w:divBdr>
                <w:top w:val="none" w:sz="0" w:space="0" w:color="auto"/>
                <w:left w:val="none" w:sz="0" w:space="0" w:color="auto"/>
                <w:bottom w:val="none" w:sz="0" w:space="0" w:color="auto"/>
                <w:right w:val="none" w:sz="0" w:space="0" w:color="auto"/>
              </w:divBdr>
            </w:div>
            <w:div w:id="1499346160">
              <w:marLeft w:val="0"/>
              <w:marRight w:val="0"/>
              <w:marTop w:val="0"/>
              <w:marBottom w:val="0"/>
              <w:divBdr>
                <w:top w:val="none" w:sz="0" w:space="0" w:color="auto"/>
                <w:left w:val="none" w:sz="0" w:space="0" w:color="auto"/>
                <w:bottom w:val="none" w:sz="0" w:space="0" w:color="auto"/>
                <w:right w:val="none" w:sz="0" w:space="0" w:color="auto"/>
              </w:divBdr>
            </w:div>
            <w:div w:id="1943414302">
              <w:marLeft w:val="0"/>
              <w:marRight w:val="0"/>
              <w:marTop w:val="0"/>
              <w:marBottom w:val="0"/>
              <w:divBdr>
                <w:top w:val="none" w:sz="0" w:space="0" w:color="auto"/>
                <w:left w:val="none" w:sz="0" w:space="0" w:color="auto"/>
                <w:bottom w:val="none" w:sz="0" w:space="0" w:color="auto"/>
                <w:right w:val="none" w:sz="0" w:space="0" w:color="auto"/>
              </w:divBdr>
            </w:div>
            <w:div w:id="1799180722">
              <w:marLeft w:val="0"/>
              <w:marRight w:val="0"/>
              <w:marTop w:val="0"/>
              <w:marBottom w:val="0"/>
              <w:divBdr>
                <w:top w:val="none" w:sz="0" w:space="0" w:color="auto"/>
                <w:left w:val="none" w:sz="0" w:space="0" w:color="auto"/>
                <w:bottom w:val="none" w:sz="0" w:space="0" w:color="auto"/>
                <w:right w:val="none" w:sz="0" w:space="0" w:color="auto"/>
              </w:divBdr>
            </w:div>
            <w:div w:id="889877225">
              <w:marLeft w:val="0"/>
              <w:marRight w:val="0"/>
              <w:marTop w:val="0"/>
              <w:marBottom w:val="0"/>
              <w:divBdr>
                <w:top w:val="none" w:sz="0" w:space="0" w:color="auto"/>
                <w:left w:val="none" w:sz="0" w:space="0" w:color="auto"/>
                <w:bottom w:val="none" w:sz="0" w:space="0" w:color="auto"/>
                <w:right w:val="none" w:sz="0" w:space="0" w:color="auto"/>
              </w:divBdr>
            </w:div>
            <w:div w:id="247886566">
              <w:marLeft w:val="0"/>
              <w:marRight w:val="0"/>
              <w:marTop w:val="0"/>
              <w:marBottom w:val="0"/>
              <w:divBdr>
                <w:top w:val="none" w:sz="0" w:space="0" w:color="auto"/>
                <w:left w:val="none" w:sz="0" w:space="0" w:color="auto"/>
                <w:bottom w:val="none" w:sz="0" w:space="0" w:color="auto"/>
                <w:right w:val="none" w:sz="0" w:space="0" w:color="auto"/>
              </w:divBdr>
            </w:div>
            <w:div w:id="495414129">
              <w:marLeft w:val="0"/>
              <w:marRight w:val="0"/>
              <w:marTop w:val="0"/>
              <w:marBottom w:val="0"/>
              <w:divBdr>
                <w:top w:val="none" w:sz="0" w:space="0" w:color="auto"/>
                <w:left w:val="none" w:sz="0" w:space="0" w:color="auto"/>
                <w:bottom w:val="none" w:sz="0" w:space="0" w:color="auto"/>
                <w:right w:val="none" w:sz="0" w:space="0" w:color="auto"/>
              </w:divBdr>
            </w:div>
            <w:div w:id="94449995">
              <w:marLeft w:val="0"/>
              <w:marRight w:val="0"/>
              <w:marTop w:val="0"/>
              <w:marBottom w:val="0"/>
              <w:divBdr>
                <w:top w:val="none" w:sz="0" w:space="0" w:color="auto"/>
                <w:left w:val="none" w:sz="0" w:space="0" w:color="auto"/>
                <w:bottom w:val="none" w:sz="0" w:space="0" w:color="auto"/>
                <w:right w:val="none" w:sz="0" w:space="0" w:color="auto"/>
              </w:divBdr>
            </w:div>
            <w:div w:id="716508979">
              <w:marLeft w:val="0"/>
              <w:marRight w:val="0"/>
              <w:marTop w:val="0"/>
              <w:marBottom w:val="0"/>
              <w:divBdr>
                <w:top w:val="none" w:sz="0" w:space="0" w:color="auto"/>
                <w:left w:val="none" w:sz="0" w:space="0" w:color="auto"/>
                <w:bottom w:val="none" w:sz="0" w:space="0" w:color="auto"/>
                <w:right w:val="none" w:sz="0" w:space="0" w:color="auto"/>
              </w:divBdr>
            </w:div>
            <w:div w:id="788548913">
              <w:marLeft w:val="0"/>
              <w:marRight w:val="0"/>
              <w:marTop w:val="0"/>
              <w:marBottom w:val="0"/>
              <w:divBdr>
                <w:top w:val="none" w:sz="0" w:space="0" w:color="auto"/>
                <w:left w:val="none" w:sz="0" w:space="0" w:color="auto"/>
                <w:bottom w:val="none" w:sz="0" w:space="0" w:color="auto"/>
                <w:right w:val="none" w:sz="0" w:space="0" w:color="auto"/>
              </w:divBdr>
            </w:div>
            <w:div w:id="47147861">
              <w:marLeft w:val="0"/>
              <w:marRight w:val="0"/>
              <w:marTop w:val="0"/>
              <w:marBottom w:val="0"/>
              <w:divBdr>
                <w:top w:val="none" w:sz="0" w:space="0" w:color="auto"/>
                <w:left w:val="none" w:sz="0" w:space="0" w:color="auto"/>
                <w:bottom w:val="none" w:sz="0" w:space="0" w:color="auto"/>
                <w:right w:val="none" w:sz="0" w:space="0" w:color="auto"/>
              </w:divBdr>
            </w:div>
            <w:div w:id="1111314260">
              <w:marLeft w:val="0"/>
              <w:marRight w:val="0"/>
              <w:marTop w:val="0"/>
              <w:marBottom w:val="0"/>
              <w:divBdr>
                <w:top w:val="none" w:sz="0" w:space="0" w:color="auto"/>
                <w:left w:val="none" w:sz="0" w:space="0" w:color="auto"/>
                <w:bottom w:val="none" w:sz="0" w:space="0" w:color="auto"/>
                <w:right w:val="none" w:sz="0" w:space="0" w:color="auto"/>
              </w:divBdr>
            </w:div>
            <w:div w:id="1575579241">
              <w:marLeft w:val="0"/>
              <w:marRight w:val="0"/>
              <w:marTop w:val="0"/>
              <w:marBottom w:val="0"/>
              <w:divBdr>
                <w:top w:val="none" w:sz="0" w:space="0" w:color="auto"/>
                <w:left w:val="none" w:sz="0" w:space="0" w:color="auto"/>
                <w:bottom w:val="none" w:sz="0" w:space="0" w:color="auto"/>
                <w:right w:val="none" w:sz="0" w:space="0" w:color="auto"/>
              </w:divBdr>
            </w:div>
            <w:div w:id="1557005504">
              <w:marLeft w:val="0"/>
              <w:marRight w:val="0"/>
              <w:marTop w:val="0"/>
              <w:marBottom w:val="0"/>
              <w:divBdr>
                <w:top w:val="none" w:sz="0" w:space="0" w:color="auto"/>
                <w:left w:val="none" w:sz="0" w:space="0" w:color="auto"/>
                <w:bottom w:val="none" w:sz="0" w:space="0" w:color="auto"/>
                <w:right w:val="none" w:sz="0" w:space="0" w:color="auto"/>
              </w:divBdr>
            </w:div>
            <w:div w:id="1436829858">
              <w:marLeft w:val="0"/>
              <w:marRight w:val="0"/>
              <w:marTop w:val="0"/>
              <w:marBottom w:val="0"/>
              <w:divBdr>
                <w:top w:val="none" w:sz="0" w:space="0" w:color="auto"/>
                <w:left w:val="none" w:sz="0" w:space="0" w:color="auto"/>
                <w:bottom w:val="none" w:sz="0" w:space="0" w:color="auto"/>
                <w:right w:val="none" w:sz="0" w:space="0" w:color="auto"/>
              </w:divBdr>
            </w:div>
            <w:div w:id="2045982947">
              <w:marLeft w:val="0"/>
              <w:marRight w:val="0"/>
              <w:marTop w:val="0"/>
              <w:marBottom w:val="0"/>
              <w:divBdr>
                <w:top w:val="none" w:sz="0" w:space="0" w:color="auto"/>
                <w:left w:val="none" w:sz="0" w:space="0" w:color="auto"/>
                <w:bottom w:val="none" w:sz="0" w:space="0" w:color="auto"/>
                <w:right w:val="none" w:sz="0" w:space="0" w:color="auto"/>
              </w:divBdr>
            </w:div>
            <w:div w:id="2094037828">
              <w:marLeft w:val="0"/>
              <w:marRight w:val="0"/>
              <w:marTop w:val="0"/>
              <w:marBottom w:val="0"/>
              <w:divBdr>
                <w:top w:val="none" w:sz="0" w:space="0" w:color="auto"/>
                <w:left w:val="none" w:sz="0" w:space="0" w:color="auto"/>
                <w:bottom w:val="none" w:sz="0" w:space="0" w:color="auto"/>
                <w:right w:val="none" w:sz="0" w:space="0" w:color="auto"/>
              </w:divBdr>
            </w:div>
            <w:div w:id="127088183">
              <w:marLeft w:val="0"/>
              <w:marRight w:val="0"/>
              <w:marTop w:val="0"/>
              <w:marBottom w:val="0"/>
              <w:divBdr>
                <w:top w:val="none" w:sz="0" w:space="0" w:color="auto"/>
                <w:left w:val="none" w:sz="0" w:space="0" w:color="auto"/>
                <w:bottom w:val="none" w:sz="0" w:space="0" w:color="auto"/>
                <w:right w:val="none" w:sz="0" w:space="0" w:color="auto"/>
              </w:divBdr>
            </w:div>
            <w:div w:id="1998455562">
              <w:marLeft w:val="0"/>
              <w:marRight w:val="0"/>
              <w:marTop w:val="0"/>
              <w:marBottom w:val="0"/>
              <w:divBdr>
                <w:top w:val="none" w:sz="0" w:space="0" w:color="auto"/>
                <w:left w:val="none" w:sz="0" w:space="0" w:color="auto"/>
                <w:bottom w:val="none" w:sz="0" w:space="0" w:color="auto"/>
                <w:right w:val="none" w:sz="0" w:space="0" w:color="auto"/>
              </w:divBdr>
            </w:div>
            <w:div w:id="313801410">
              <w:marLeft w:val="0"/>
              <w:marRight w:val="0"/>
              <w:marTop w:val="0"/>
              <w:marBottom w:val="0"/>
              <w:divBdr>
                <w:top w:val="none" w:sz="0" w:space="0" w:color="auto"/>
                <w:left w:val="none" w:sz="0" w:space="0" w:color="auto"/>
                <w:bottom w:val="none" w:sz="0" w:space="0" w:color="auto"/>
                <w:right w:val="none" w:sz="0" w:space="0" w:color="auto"/>
              </w:divBdr>
            </w:div>
            <w:div w:id="1360352736">
              <w:marLeft w:val="0"/>
              <w:marRight w:val="0"/>
              <w:marTop w:val="0"/>
              <w:marBottom w:val="0"/>
              <w:divBdr>
                <w:top w:val="none" w:sz="0" w:space="0" w:color="auto"/>
                <w:left w:val="none" w:sz="0" w:space="0" w:color="auto"/>
                <w:bottom w:val="none" w:sz="0" w:space="0" w:color="auto"/>
                <w:right w:val="none" w:sz="0" w:space="0" w:color="auto"/>
              </w:divBdr>
            </w:div>
            <w:div w:id="100759367">
              <w:marLeft w:val="0"/>
              <w:marRight w:val="0"/>
              <w:marTop w:val="0"/>
              <w:marBottom w:val="0"/>
              <w:divBdr>
                <w:top w:val="none" w:sz="0" w:space="0" w:color="auto"/>
                <w:left w:val="none" w:sz="0" w:space="0" w:color="auto"/>
                <w:bottom w:val="none" w:sz="0" w:space="0" w:color="auto"/>
                <w:right w:val="none" w:sz="0" w:space="0" w:color="auto"/>
              </w:divBdr>
            </w:div>
            <w:div w:id="2060323542">
              <w:marLeft w:val="0"/>
              <w:marRight w:val="0"/>
              <w:marTop w:val="0"/>
              <w:marBottom w:val="0"/>
              <w:divBdr>
                <w:top w:val="none" w:sz="0" w:space="0" w:color="auto"/>
                <w:left w:val="none" w:sz="0" w:space="0" w:color="auto"/>
                <w:bottom w:val="none" w:sz="0" w:space="0" w:color="auto"/>
                <w:right w:val="none" w:sz="0" w:space="0" w:color="auto"/>
              </w:divBdr>
            </w:div>
            <w:div w:id="878787966">
              <w:marLeft w:val="0"/>
              <w:marRight w:val="0"/>
              <w:marTop w:val="0"/>
              <w:marBottom w:val="0"/>
              <w:divBdr>
                <w:top w:val="none" w:sz="0" w:space="0" w:color="auto"/>
                <w:left w:val="none" w:sz="0" w:space="0" w:color="auto"/>
                <w:bottom w:val="none" w:sz="0" w:space="0" w:color="auto"/>
                <w:right w:val="none" w:sz="0" w:space="0" w:color="auto"/>
              </w:divBdr>
            </w:div>
            <w:div w:id="569926386">
              <w:marLeft w:val="0"/>
              <w:marRight w:val="0"/>
              <w:marTop w:val="0"/>
              <w:marBottom w:val="0"/>
              <w:divBdr>
                <w:top w:val="none" w:sz="0" w:space="0" w:color="auto"/>
                <w:left w:val="none" w:sz="0" w:space="0" w:color="auto"/>
                <w:bottom w:val="none" w:sz="0" w:space="0" w:color="auto"/>
                <w:right w:val="none" w:sz="0" w:space="0" w:color="auto"/>
              </w:divBdr>
            </w:div>
            <w:div w:id="1993677357">
              <w:marLeft w:val="0"/>
              <w:marRight w:val="0"/>
              <w:marTop w:val="0"/>
              <w:marBottom w:val="0"/>
              <w:divBdr>
                <w:top w:val="none" w:sz="0" w:space="0" w:color="auto"/>
                <w:left w:val="none" w:sz="0" w:space="0" w:color="auto"/>
                <w:bottom w:val="none" w:sz="0" w:space="0" w:color="auto"/>
                <w:right w:val="none" w:sz="0" w:space="0" w:color="auto"/>
              </w:divBdr>
            </w:div>
            <w:div w:id="999965586">
              <w:marLeft w:val="0"/>
              <w:marRight w:val="0"/>
              <w:marTop w:val="0"/>
              <w:marBottom w:val="0"/>
              <w:divBdr>
                <w:top w:val="none" w:sz="0" w:space="0" w:color="auto"/>
                <w:left w:val="none" w:sz="0" w:space="0" w:color="auto"/>
                <w:bottom w:val="none" w:sz="0" w:space="0" w:color="auto"/>
                <w:right w:val="none" w:sz="0" w:space="0" w:color="auto"/>
              </w:divBdr>
            </w:div>
            <w:div w:id="1617591255">
              <w:marLeft w:val="0"/>
              <w:marRight w:val="0"/>
              <w:marTop w:val="0"/>
              <w:marBottom w:val="0"/>
              <w:divBdr>
                <w:top w:val="none" w:sz="0" w:space="0" w:color="auto"/>
                <w:left w:val="none" w:sz="0" w:space="0" w:color="auto"/>
                <w:bottom w:val="none" w:sz="0" w:space="0" w:color="auto"/>
                <w:right w:val="none" w:sz="0" w:space="0" w:color="auto"/>
              </w:divBdr>
            </w:div>
            <w:div w:id="120150082">
              <w:marLeft w:val="0"/>
              <w:marRight w:val="0"/>
              <w:marTop w:val="0"/>
              <w:marBottom w:val="0"/>
              <w:divBdr>
                <w:top w:val="none" w:sz="0" w:space="0" w:color="auto"/>
                <w:left w:val="none" w:sz="0" w:space="0" w:color="auto"/>
                <w:bottom w:val="none" w:sz="0" w:space="0" w:color="auto"/>
                <w:right w:val="none" w:sz="0" w:space="0" w:color="auto"/>
              </w:divBdr>
            </w:div>
            <w:div w:id="2006014329">
              <w:marLeft w:val="0"/>
              <w:marRight w:val="0"/>
              <w:marTop w:val="0"/>
              <w:marBottom w:val="0"/>
              <w:divBdr>
                <w:top w:val="none" w:sz="0" w:space="0" w:color="auto"/>
                <w:left w:val="none" w:sz="0" w:space="0" w:color="auto"/>
                <w:bottom w:val="none" w:sz="0" w:space="0" w:color="auto"/>
                <w:right w:val="none" w:sz="0" w:space="0" w:color="auto"/>
              </w:divBdr>
            </w:div>
            <w:div w:id="480737979">
              <w:marLeft w:val="0"/>
              <w:marRight w:val="0"/>
              <w:marTop w:val="0"/>
              <w:marBottom w:val="0"/>
              <w:divBdr>
                <w:top w:val="none" w:sz="0" w:space="0" w:color="auto"/>
                <w:left w:val="none" w:sz="0" w:space="0" w:color="auto"/>
                <w:bottom w:val="none" w:sz="0" w:space="0" w:color="auto"/>
                <w:right w:val="none" w:sz="0" w:space="0" w:color="auto"/>
              </w:divBdr>
            </w:div>
            <w:div w:id="1929385362">
              <w:marLeft w:val="0"/>
              <w:marRight w:val="0"/>
              <w:marTop w:val="0"/>
              <w:marBottom w:val="0"/>
              <w:divBdr>
                <w:top w:val="none" w:sz="0" w:space="0" w:color="auto"/>
                <w:left w:val="none" w:sz="0" w:space="0" w:color="auto"/>
                <w:bottom w:val="none" w:sz="0" w:space="0" w:color="auto"/>
                <w:right w:val="none" w:sz="0" w:space="0" w:color="auto"/>
              </w:divBdr>
            </w:div>
            <w:div w:id="418063182">
              <w:marLeft w:val="0"/>
              <w:marRight w:val="0"/>
              <w:marTop w:val="0"/>
              <w:marBottom w:val="0"/>
              <w:divBdr>
                <w:top w:val="none" w:sz="0" w:space="0" w:color="auto"/>
                <w:left w:val="none" w:sz="0" w:space="0" w:color="auto"/>
                <w:bottom w:val="none" w:sz="0" w:space="0" w:color="auto"/>
                <w:right w:val="none" w:sz="0" w:space="0" w:color="auto"/>
              </w:divBdr>
            </w:div>
            <w:div w:id="1773280510">
              <w:marLeft w:val="0"/>
              <w:marRight w:val="0"/>
              <w:marTop w:val="0"/>
              <w:marBottom w:val="0"/>
              <w:divBdr>
                <w:top w:val="none" w:sz="0" w:space="0" w:color="auto"/>
                <w:left w:val="none" w:sz="0" w:space="0" w:color="auto"/>
                <w:bottom w:val="none" w:sz="0" w:space="0" w:color="auto"/>
                <w:right w:val="none" w:sz="0" w:space="0" w:color="auto"/>
              </w:divBdr>
            </w:div>
            <w:div w:id="1276600260">
              <w:marLeft w:val="0"/>
              <w:marRight w:val="0"/>
              <w:marTop w:val="0"/>
              <w:marBottom w:val="0"/>
              <w:divBdr>
                <w:top w:val="none" w:sz="0" w:space="0" w:color="auto"/>
                <w:left w:val="none" w:sz="0" w:space="0" w:color="auto"/>
                <w:bottom w:val="none" w:sz="0" w:space="0" w:color="auto"/>
                <w:right w:val="none" w:sz="0" w:space="0" w:color="auto"/>
              </w:divBdr>
            </w:div>
            <w:div w:id="37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992">
      <w:bodyDiv w:val="1"/>
      <w:marLeft w:val="0"/>
      <w:marRight w:val="0"/>
      <w:marTop w:val="0"/>
      <w:marBottom w:val="0"/>
      <w:divBdr>
        <w:top w:val="none" w:sz="0" w:space="0" w:color="auto"/>
        <w:left w:val="none" w:sz="0" w:space="0" w:color="auto"/>
        <w:bottom w:val="none" w:sz="0" w:space="0" w:color="auto"/>
        <w:right w:val="none" w:sz="0" w:space="0" w:color="auto"/>
      </w:divBdr>
    </w:div>
    <w:div w:id="1457211961">
      <w:bodyDiv w:val="1"/>
      <w:marLeft w:val="0"/>
      <w:marRight w:val="0"/>
      <w:marTop w:val="0"/>
      <w:marBottom w:val="0"/>
      <w:divBdr>
        <w:top w:val="none" w:sz="0" w:space="0" w:color="auto"/>
        <w:left w:val="none" w:sz="0" w:space="0" w:color="auto"/>
        <w:bottom w:val="none" w:sz="0" w:space="0" w:color="auto"/>
        <w:right w:val="none" w:sz="0" w:space="0" w:color="auto"/>
      </w:divBdr>
    </w:div>
    <w:div w:id="1473984098">
      <w:bodyDiv w:val="1"/>
      <w:marLeft w:val="0"/>
      <w:marRight w:val="0"/>
      <w:marTop w:val="0"/>
      <w:marBottom w:val="0"/>
      <w:divBdr>
        <w:top w:val="none" w:sz="0" w:space="0" w:color="auto"/>
        <w:left w:val="none" w:sz="0" w:space="0" w:color="auto"/>
        <w:bottom w:val="none" w:sz="0" w:space="0" w:color="auto"/>
        <w:right w:val="none" w:sz="0" w:space="0" w:color="auto"/>
      </w:divBdr>
    </w:div>
    <w:div w:id="1476095666">
      <w:bodyDiv w:val="1"/>
      <w:marLeft w:val="0"/>
      <w:marRight w:val="0"/>
      <w:marTop w:val="0"/>
      <w:marBottom w:val="0"/>
      <w:divBdr>
        <w:top w:val="none" w:sz="0" w:space="0" w:color="auto"/>
        <w:left w:val="none" w:sz="0" w:space="0" w:color="auto"/>
        <w:bottom w:val="none" w:sz="0" w:space="0" w:color="auto"/>
        <w:right w:val="none" w:sz="0" w:space="0" w:color="auto"/>
      </w:divBdr>
    </w:div>
    <w:div w:id="1477793774">
      <w:bodyDiv w:val="1"/>
      <w:marLeft w:val="0"/>
      <w:marRight w:val="0"/>
      <w:marTop w:val="0"/>
      <w:marBottom w:val="0"/>
      <w:divBdr>
        <w:top w:val="none" w:sz="0" w:space="0" w:color="auto"/>
        <w:left w:val="none" w:sz="0" w:space="0" w:color="auto"/>
        <w:bottom w:val="none" w:sz="0" w:space="0" w:color="auto"/>
        <w:right w:val="none" w:sz="0" w:space="0" w:color="auto"/>
      </w:divBdr>
      <w:divsChild>
        <w:div w:id="1813329275">
          <w:marLeft w:val="0"/>
          <w:marRight w:val="0"/>
          <w:marTop w:val="0"/>
          <w:marBottom w:val="0"/>
          <w:divBdr>
            <w:top w:val="none" w:sz="0" w:space="0" w:color="auto"/>
            <w:left w:val="none" w:sz="0" w:space="0" w:color="auto"/>
            <w:bottom w:val="none" w:sz="0" w:space="0" w:color="auto"/>
            <w:right w:val="none" w:sz="0" w:space="0" w:color="auto"/>
          </w:divBdr>
          <w:divsChild>
            <w:div w:id="258493511">
              <w:marLeft w:val="0"/>
              <w:marRight w:val="0"/>
              <w:marTop w:val="0"/>
              <w:marBottom w:val="0"/>
              <w:divBdr>
                <w:top w:val="none" w:sz="0" w:space="0" w:color="auto"/>
                <w:left w:val="none" w:sz="0" w:space="0" w:color="auto"/>
                <w:bottom w:val="none" w:sz="0" w:space="0" w:color="auto"/>
                <w:right w:val="none" w:sz="0" w:space="0" w:color="auto"/>
              </w:divBdr>
            </w:div>
            <w:div w:id="1876842388">
              <w:marLeft w:val="0"/>
              <w:marRight w:val="0"/>
              <w:marTop w:val="0"/>
              <w:marBottom w:val="0"/>
              <w:divBdr>
                <w:top w:val="none" w:sz="0" w:space="0" w:color="auto"/>
                <w:left w:val="none" w:sz="0" w:space="0" w:color="auto"/>
                <w:bottom w:val="none" w:sz="0" w:space="0" w:color="auto"/>
                <w:right w:val="none" w:sz="0" w:space="0" w:color="auto"/>
              </w:divBdr>
            </w:div>
            <w:div w:id="2010404888">
              <w:marLeft w:val="0"/>
              <w:marRight w:val="0"/>
              <w:marTop w:val="0"/>
              <w:marBottom w:val="0"/>
              <w:divBdr>
                <w:top w:val="none" w:sz="0" w:space="0" w:color="auto"/>
                <w:left w:val="none" w:sz="0" w:space="0" w:color="auto"/>
                <w:bottom w:val="none" w:sz="0" w:space="0" w:color="auto"/>
                <w:right w:val="none" w:sz="0" w:space="0" w:color="auto"/>
              </w:divBdr>
            </w:div>
            <w:div w:id="794258317">
              <w:marLeft w:val="0"/>
              <w:marRight w:val="0"/>
              <w:marTop w:val="0"/>
              <w:marBottom w:val="0"/>
              <w:divBdr>
                <w:top w:val="none" w:sz="0" w:space="0" w:color="auto"/>
                <w:left w:val="none" w:sz="0" w:space="0" w:color="auto"/>
                <w:bottom w:val="none" w:sz="0" w:space="0" w:color="auto"/>
                <w:right w:val="none" w:sz="0" w:space="0" w:color="auto"/>
              </w:divBdr>
            </w:div>
            <w:div w:id="91979874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17731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351">
      <w:bodyDiv w:val="1"/>
      <w:marLeft w:val="0"/>
      <w:marRight w:val="0"/>
      <w:marTop w:val="0"/>
      <w:marBottom w:val="0"/>
      <w:divBdr>
        <w:top w:val="none" w:sz="0" w:space="0" w:color="auto"/>
        <w:left w:val="none" w:sz="0" w:space="0" w:color="auto"/>
        <w:bottom w:val="none" w:sz="0" w:space="0" w:color="auto"/>
        <w:right w:val="none" w:sz="0" w:space="0" w:color="auto"/>
      </w:divBdr>
    </w:div>
    <w:div w:id="1541043054">
      <w:bodyDiv w:val="1"/>
      <w:marLeft w:val="0"/>
      <w:marRight w:val="0"/>
      <w:marTop w:val="0"/>
      <w:marBottom w:val="0"/>
      <w:divBdr>
        <w:top w:val="none" w:sz="0" w:space="0" w:color="auto"/>
        <w:left w:val="none" w:sz="0" w:space="0" w:color="auto"/>
        <w:bottom w:val="none" w:sz="0" w:space="0" w:color="auto"/>
        <w:right w:val="none" w:sz="0" w:space="0" w:color="auto"/>
      </w:divBdr>
    </w:div>
    <w:div w:id="1593540103">
      <w:bodyDiv w:val="1"/>
      <w:marLeft w:val="0"/>
      <w:marRight w:val="0"/>
      <w:marTop w:val="0"/>
      <w:marBottom w:val="0"/>
      <w:divBdr>
        <w:top w:val="none" w:sz="0" w:space="0" w:color="auto"/>
        <w:left w:val="none" w:sz="0" w:space="0" w:color="auto"/>
        <w:bottom w:val="none" w:sz="0" w:space="0" w:color="auto"/>
        <w:right w:val="none" w:sz="0" w:space="0" w:color="auto"/>
      </w:divBdr>
    </w:div>
    <w:div w:id="1606032276">
      <w:bodyDiv w:val="1"/>
      <w:marLeft w:val="0"/>
      <w:marRight w:val="0"/>
      <w:marTop w:val="0"/>
      <w:marBottom w:val="0"/>
      <w:divBdr>
        <w:top w:val="none" w:sz="0" w:space="0" w:color="auto"/>
        <w:left w:val="none" w:sz="0" w:space="0" w:color="auto"/>
        <w:bottom w:val="none" w:sz="0" w:space="0" w:color="auto"/>
        <w:right w:val="none" w:sz="0" w:space="0" w:color="auto"/>
      </w:divBdr>
    </w:div>
    <w:div w:id="1623877402">
      <w:bodyDiv w:val="1"/>
      <w:marLeft w:val="0"/>
      <w:marRight w:val="0"/>
      <w:marTop w:val="0"/>
      <w:marBottom w:val="0"/>
      <w:divBdr>
        <w:top w:val="none" w:sz="0" w:space="0" w:color="auto"/>
        <w:left w:val="none" w:sz="0" w:space="0" w:color="auto"/>
        <w:bottom w:val="none" w:sz="0" w:space="0" w:color="auto"/>
        <w:right w:val="none" w:sz="0" w:space="0" w:color="auto"/>
      </w:divBdr>
    </w:div>
    <w:div w:id="1631742752">
      <w:bodyDiv w:val="1"/>
      <w:marLeft w:val="0"/>
      <w:marRight w:val="0"/>
      <w:marTop w:val="0"/>
      <w:marBottom w:val="0"/>
      <w:divBdr>
        <w:top w:val="none" w:sz="0" w:space="0" w:color="auto"/>
        <w:left w:val="none" w:sz="0" w:space="0" w:color="auto"/>
        <w:bottom w:val="none" w:sz="0" w:space="0" w:color="auto"/>
        <w:right w:val="none" w:sz="0" w:space="0" w:color="auto"/>
      </w:divBdr>
    </w:div>
    <w:div w:id="1638948163">
      <w:bodyDiv w:val="1"/>
      <w:marLeft w:val="0"/>
      <w:marRight w:val="0"/>
      <w:marTop w:val="0"/>
      <w:marBottom w:val="0"/>
      <w:divBdr>
        <w:top w:val="none" w:sz="0" w:space="0" w:color="auto"/>
        <w:left w:val="none" w:sz="0" w:space="0" w:color="auto"/>
        <w:bottom w:val="none" w:sz="0" w:space="0" w:color="auto"/>
        <w:right w:val="none" w:sz="0" w:space="0" w:color="auto"/>
      </w:divBdr>
    </w:div>
    <w:div w:id="1677226750">
      <w:bodyDiv w:val="1"/>
      <w:marLeft w:val="0"/>
      <w:marRight w:val="0"/>
      <w:marTop w:val="0"/>
      <w:marBottom w:val="0"/>
      <w:divBdr>
        <w:top w:val="none" w:sz="0" w:space="0" w:color="auto"/>
        <w:left w:val="none" w:sz="0" w:space="0" w:color="auto"/>
        <w:bottom w:val="none" w:sz="0" w:space="0" w:color="auto"/>
        <w:right w:val="none" w:sz="0" w:space="0" w:color="auto"/>
      </w:divBdr>
      <w:divsChild>
        <w:div w:id="591471247">
          <w:marLeft w:val="0"/>
          <w:marRight w:val="0"/>
          <w:marTop w:val="0"/>
          <w:marBottom w:val="0"/>
          <w:divBdr>
            <w:top w:val="none" w:sz="0" w:space="0" w:color="auto"/>
            <w:left w:val="none" w:sz="0" w:space="0" w:color="auto"/>
            <w:bottom w:val="none" w:sz="0" w:space="0" w:color="auto"/>
            <w:right w:val="none" w:sz="0" w:space="0" w:color="auto"/>
          </w:divBdr>
        </w:div>
      </w:divsChild>
    </w:div>
    <w:div w:id="1708523704">
      <w:bodyDiv w:val="1"/>
      <w:marLeft w:val="0"/>
      <w:marRight w:val="0"/>
      <w:marTop w:val="0"/>
      <w:marBottom w:val="0"/>
      <w:divBdr>
        <w:top w:val="none" w:sz="0" w:space="0" w:color="auto"/>
        <w:left w:val="none" w:sz="0" w:space="0" w:color="auto"/>
        <w:bottom w:val="none" w:sz="0" w:space="0" w:color="auto"/>
        <w:right w:val="none" w:sz="0" w:space="0" w:color="auto"/>
      </w:divBdr>
    </w:div>
    <w:div w:id="1715423151">
      <w:bodyDiv w:val="1"/>
      <w:marLeft w:val="0"/>
      <w:marRight w:val="0"/>
      <w:marTop w:val="0"/>
      <w:marBottom w:val="0"/>
      <w:divBdr>
        <w:top w:val="none" w:sz="0" w:space="0" w:color="auto"/>
        <w:left w:val="none" w:sz="0" w:space="0" w:color="auto"/>
        <w:bottom w:val="none" w:sz="0" w:space="0" w:color="auto"/>
        <w:right w:val="none" w:sz="0" w:space="0" w:color="auto"/>
      </w:divBdr>
    </w:div>
    <w:div w:id="1763915054">
      <w:bodyDiv w:val="1"/>
      <w:marLeft w:val="0"/>
      <w:marRight w:val="0"/>
      <w:marTop w:val="0"/>
      <w:marBottom w:val="0"/>
      <w:divBdr>
        <w:top w:val="none" w:sz="0" w:space="0" w:color="auto"/>
        <w:left w:val="none" w:sz="0" w:space="0" w:color="auto"/>
        <w:bottom w:val="none" w:sz="0" w:space="0" w:color="auto"/>
        <w:right w:val="none" w:sz="0" w:space="0" w:color="auto"/>
      </w:divBdr>
    </w:div>
    <w:div w:id="1768882969">
      <w:bodyDiv w:val="1"/>
      <w:marLeft w:val="0"/>
      <w:marRight w:val="0"/>
      <w:marTop w:val="0"/>
      <w:marBottom w:val="0"/>
      <w:divBdr>
        <w:top w:val="none" w:sz="0" w:space="0" w:color="auto"/>
        <w:left w:val="none" w:sz="0" w:space="0" w:color="auto"/>
        <w:bottom w:val="none" w:sz="0" w:space="0" w:color="auto"/>
        <w:right w:val="none" w:sz="0" w:space="0" w:color="auto"/>
      </w:divBdr>
    </w:div>
    <w:div w:id="1829250470">
      <w:bodyDiv w:val="1"/>
      <w:marLeft w:val="0"/>
      <w:marRight w:val="0"/>
      <w:marTop w:val="0"/>
      <w:marBottom w:val="0"/>
      <w:divBdr>
        <w:top w:val="none" w:sz="0" w:space="0" w:color="auto"/>
        <w:left w:val="none" w:sz="0" w:space="0" w:color="auto"/>
        <w:bottom w:val="none" w:sz="0" w:space="0" w:color="auto"/>
        <w:right w:val="none" w:sz="0" w:space="0" w:color="auto"/>
      </w:divBdr>
    </w:div>
    <w:div w:id="1876427184">
      <w:bodyDiv w:val="1"/>
      <w:marLeft w:val="0"/>
      <w:marRight w:val="0"/>
      <w:marTop w:val="0"/>
      <w:marBottom w:val="0"/>
      <w:divBdr>
        <w:top w:val="none" w:sz="0" w:space="0" w:color="auto"/>
        <w:left w:val="none" w:sz="0" w:space="0" w:color="auto"/>
        <w:bottom w:val="none" w:sz="0" w:space="0" w:color="auto"/>
        <w:right w:val="none" w:sz="0" w:space="0" w:color="auto"/>
      </w:divBdr>
    </w:div>
    <w:div w:id="1921135797">
      <w:bodyDiv w:val="1"/>
      <w:marLeft w:val="0"/>
      <w:marRight w:val="0"/>
      <w:marTop w:val="0"/>
      <w:marBottom w:val="0"/>
      <w:divBdr>
        <w:top w:val="none" w:sz="0" w:space="0" w:color="auto"/>
        <w:left w:val="none" w:sz="0" w:space="0" w:color="auto"/>
        <w:bottom w:val="none" w:sz="0" w:space="0" w:color="auto"/>
        <w:right w:val="none" w:sz="0" w:space="0" w:color="auto"/>
      </w:divBdr>
      <w:divsChild>
        <w:div w:id="1940673465">
          <w:marLeft w:val="0"/>
          <w:marRight w:val="0"/>
          <w:marTop w:val="0"/>
          <w:marBottom w:val="0"/>
          <w:divBdr>
            <w:top w:val="none" w:sz="0" w:space="0" w:color="auto"/>
            <w:left w:val="none" w:sz="0" w:space="0" w:color="auto"/>
            <w:bottom w:val="none" w:sz="0" w:space="0" w:color="auto"/>
            <w:right w:val="none" w:sz="0" w:space="0" w:color="auto"/>
          </w:divBdr>
        </w:div>
      </w:divsChild>
    </w:div>
    <w:div w:id="1953593046">
      <w:bodyDiv w:val="1"/>
      <w:marLeft w:val="0"/>
      <w:marRight w:val="0"/>
      <w:marTop w:val="0"/>
      <w:marBottom w:val="0"/>
      <w:divBdr>
        <w:top w:val="none" w:sz="0" w:space="0" w:color="auto"/>
        <w:left w:val="none" w:sz="0" w:space="0" w:color="auto"/>
        <w:bottom w:val="none" w:sz="0" w:space="0" w:color="auto"/>
        <w:right w:val="none" w:sz="0" w:space="0" w:color="auto"/>
      </w:divBdr>
    </w:div>
    <w:div w:id="1958678542">
      <w:bodyDiv w:val="1"/>
      <w:marLeft w:val="0"/>
      <w:marRight w:val="0"/>
      <w:marTop w:val="0"/>
      <w:marBottom w:val="0"/>
      <w:divBdr>
        <w:top w:val="none" w:sz="0" w:space="0" w:color="auto"/>
        <w:left w:val="none" w:sz="0" w:space="0" w:color="auto"/>
        <w:bottom w:val="none" w:sz="0" w:space="0" w:color="auto"/>
        <w:right w:val="none" w:sz="0" w:space="0" w:color="auto"/>
      </w:divBdr>
    </w:div>
    <w:div w:id="1958759611">
      <w:bodyDiv w:val="1"/>
      <w:marLeft w:val="0"/>
      <w:marRight w:val="0"/>
      <w:marTop w:val="0"/>
      <w:marBottom w:val="0"/>
      <w:divBdr>
        <w:top w:val="none" w:sz="0" w:space="0" w:color="auto"/>
        <w:left w:val="none" w:sz="0" w:space="0" w:color="auto"/>
        <w:bottom w:val="none" w:sz="0" w:space="0" w:color="auto"/>
        <w:right w:val="none" w:sz="0" w:space="0" w:color="auto"/>
      </w:divBdr>
    </w:div>
    <w:div w:id="2074966442">
      <w:bodyDiv w:val="1"/>
      <w:marLeft w:val="0"/>
      <w:marRight w:val="0"/>
      <w:marTop w:val="0"/>
      <w:marBottom w:val="0"/>
      <w:divBdr>
        <w:top w:val="none" w:sz="0" w:space="0" w:color="auto"/>
        <w:left w:val="none" w:sz="0" w:space="0" w:color="auto"/>
        <w:bottom w:val="none" w:sz="0" w:space="0" w:color="auto"/>
        <w:right w:val="none" w:sz="0" w:space="0" w:color="auto"/>
      </w:divBdr>
    </w:div>
    <w:div w:id="2114591027">
      <w:bodyDiv w:val="1"/>
      <w:marLeft w:val="0"/>
      <w:marRight w:val="0"/>
      <w:marTop w:val="0"/>
      <w:marBottom w:val="0"/>
      <w:divBdr>
        <w:top w:val="none" w:sz="0" w:space="0" w:color="auto"/>
        <w:left w:val="none" w:sz="0" w:space="0" w:color="auto"/>
        <w:bottom w:val="none" w:sz="0" w:space="0" w:color="auto"/>
        <w:right w:val="none" w:sz="0" w:space="0" w:color="auto"/>
      </w:divBdr>
    </w:div>
    <w:div w:id="2118671991">
      <w:bodyDiv w:val="1"/>
      <w:marLeft w:val="0"/>
      <w:marRight w:val="0"/>
      <w:marTop w:val="0"/>
      <w:marBottom w:val="0"/>
      <w:divBdr>
        <w:top w:val="none" w:sz="0" w:space="0" w:color="auto"/>
        <w:left w:val="none" w:sz="0" w:space="0" w:color="auto"/>
        <w:bottom w:val="none" w:sz="0" w:space="0" w:color="auto"/>
        <w:right w:val="none" w:sz="0" w:space="0" w:color="auto"/>
      </w:divBdr>
    </w:div>
    <w:div w:id="212796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docs.aws.amazon.com/AWSEC2/latest/UserGuide/ec2-security-groups.html"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hyperlink" Target="https://www.gnu.org/software/bash/" TargetMode="External"/><Relationship Id="rId107"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https://glm.a10networks.com" TargetMode="External"/><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customXml" Target="../customXml/item5.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s://docs.aws.amazon.com/AWSCloudFormation/latest/UserGuide/aws-resource-ec2-subnet.html"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8.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1.png"/><Relationship Id="rId17" Type="http://schemas.openxmlformats.org/officeDocument/2006/relationships/image" Target="media/image3.pn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1.png"/><Relationship Id="rId108" Type="http://schemas.openxmlformats.org/officeDocument/2006/relationships/fontTable" Target="fontTable.xml"/><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www.a10networks.com/" TargetMode="External"/><Relationship Id="rId23" Type="http://schemas.openxmlformats.org/officeDocument/2006/relationships/hyperlink" Target="https://docs.aws.amazon.com/vpc/latest/userguide/what-is-amazon-vpc.html"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jpe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docs.aws.amazon.com/AmazonS3/latest/userguide/acls.html" TargetMode="External"/><Relationship Id="rId39" Type="http://schemas.openxmlformats.org/officeDocument/2006/relationships/image" Target="media/image19.png"/><Relationship Id="rId109" Type="http://schemas.microsoft.com/office/2011/relationships/people" Target="people.xm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5.png"/><Relationship Id="rId110"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image" Target="media/image60.png"/><Relationship Id="rId19" Type="http://schemas.openxmlformats.org/officeDocument/2006/relationships/hyperlink" Target="https://docs.aws.amazon.com/cloudwatch/index.html" TargetMode="External"/><Relationship Id="rId14" Type="http://schemas.openxmlformats.org/officeDocument/2006/relationships/image" Target="media/image2.wmf"/><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hyperlink" Target="ftp://vth-user@publicipof" TargetMode="External"/><Relationship Id="rId20" Type="http://schemas.openxmlformats.org/officeDocument/2006/relationships/hyperlink" Target="https://docs.aws.amazon.com/lambda/latest/dg/welcome.html"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1.png"/><Relationship Id="rId88" Type="http://schemas.openxmlformats.org/officeDocument/2006/relationships/image" Target="media/image66.png"/><Relationship Id="rId111" Type="http://schemas.microsoft.com/office/2020/10/relationships/intelligence" Target="intelligence2.xml"/></Relationships>
</file>

<file path=word/_rels/header1.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An AWS CFT template for 3 NIC, Two Virtual Machines, Server Load Balancer, High Availability, CA SSL Certificates and A10 Global License Manager Integration..
© 2022 A10 Networks, Inc.
CONFIDENTIAL AND PROPRIETARY- ALL RIGHTS RESERVED.
Information in this document is subject to change without notice.</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9B1085D003C594D85D972C65D7BB871" ma:contentTypeVersion="13" ma:contentTypeDescription="Create a new document." ma:contentTypeScope="" ma:versionID="612ebad169d7c1bbf29b742989914175">
  <xsd:schema xmlns:xsd="http://www.w3.org/2001/XMLSchema" xmlns:xs="http://www.w3.org/2001/XMLSchema" xmlns:p="http://schemas.microsoft.com/office/2006/metadata/properties" xmlns:ns2="17b355f2-e188-4ce4-865e-81be069c64c4" xmlns:ns3="7aa5b3ac-ebcd-48cf-8667-06c63e4d2fd2" targetNamespace="http://schemas.microsoft.com/office/2006/metadata/properties" ma:root="true" ma:fieldsID="a8001daaf917baca7eb9f80e0e473718" ns2:_="" ns3:_="">
    <xsd:import namespace="17b355f2-e188-4ce4-865e-81be069c64c4"/>
    <xsd:import namespace="7aa5b3ac-ebcd-48cf-8667-06c63e4d2fd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b355f2-e188-4ce4-865e-81be069c64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ea2af71-83c6-4df1-9c4f-052ce1e7db8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aa5b3ac-ebcd-48cf-8667-06c63e4d2fd2"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112d297a-7301-4185-8ec8-84bdb71faa3c}" ma:internalName="TaxCatchAll" ma:showField="CatchAllData" ma:web="7aa5b3ac-ebcd-48cf-8667-06c63e4d2fd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7aa5b3ac-ebcd-48cf-8667-06c63e4d2fd2" xsi:nil="true"/>
    <lcf76f155ced4ddcb4097134ff3c332f xmlns="17b355f2-e188-4ce4-865e-81be069c64c4">
      <Terms xmlns="http://schemas.microsoft.com/office/infopath/2007/PartnerControls"/>
    </lcf76f155ced4ddcb4097134ff3c332f>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8F43E4-155F-4F1F-96D7-6B3368D379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b355f2-e188-4ce4-865e-81be069c64c4"/>
    <ds:schemaRef ds:uri="7aa5b3ac-ebcd-48cf-8667-06c63e4d2f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DD2EF1F-3F93-45AF-A50E-9F830EDD9BB6}">
  <ds:schemaRefs>
    <ds:schemaRef ds:uri="http://schemas.openxmlformats.org/officeDocument/2006/bibliography"/>
  </ds:schemaRefs>
</ds:datastoreItem>
</file>

<file path=customXml/itemProps4.xml><?xml version="1.0" encoding="utf-8"?>
<ds:datastoreItem xmlns:ds="http://schemas.openxmlformats.org/officeDocument/2006/customXml" ds:itemID="{8BCCA0EB-BD2E-4D37-9953-5DFA5C892C8A}">
  <ds:schemaRefs>
    <ds:schemaRef ds:uri="http://schemas.microsoft.com/office/2006/metadata/properties"/>
    <ds:schemaRef ds:uri="http://schemas.microsoft.com/office/infopath/2007/PartnerControls"/>
    <ds:schemaRef ds:uri="7aa5b3ac-ebcd-48cf-8667-06c63e4d2fd2"/>
    <ds:schemaRef ds:uri="17b355f2-e188-4ce4-865e-81be069c64c4"/>
  </ds:schemaRefs>
</ds:datastoreItem>
</file>

<file path=customXml/itemProps5.xml><?xml version="1.0" encoding="utf-8"?>
<ds:datastoreItem xmlns:ds="http://schemas.openxmlformats.org/officeDocument/2006/customXml" ds:itemID="{9950A8B9-153C-4FC2-8490-AA342E2F6CD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40</Pages>
  <Words>4036</Words>
  <Characters>23010</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26993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AWS CFT TEMPLATE 3NIC-2VM-HA</dc:subject>
  <dc:creator>Sachin Shivaji Patil</dc:creator>
  <cp:keywords/>
  <dc:description/>
  <cp:lastModifiedBy>Shubra Singh</cp:lastModifiedBy>
  <cp:revision>34</cp:revision>
  <dcterms:created xsi:type="dcterms:W3CDTF">2022-11-17T10:29:00Z</dcterms:created>
  <dcterms:modified xsi:type="dcterms:W3CDTF">2022-12-27T13:35:00Z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0x01010039B1085D003C594D85D972C65D7BB871</vt:lpwstr>
  </property>
  <property fmtid="{D5CDD505-2E9C-101B-9397-08002B2CF9AE}" pid="3" name="MediaServiceImageTags">
    <vt:lpwstr/>
  </property>
</Properties>
</file>