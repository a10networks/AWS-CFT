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01F7A" w14:textId="6D1B0EAC" w:rsidR="00DF1218" w:rsidRDefault="00DF1218">
      <w:bookmarkStart w:id="1" w:name="_Hlk119088346"/>
      <w:r>
        <w:t>port</w:t>
      </w:r>
    </w:p>
    <w:p w14:paraId="420EBDE4" w14:textId="77777777" w:rsidR="00DF1218" w:rsidRDefault="00DF1218"/>
    <w:sdt>
      <w:sdtPr>
        <w:id w:val="1008324753"/>
        <w:docPartObj>
          <w:docPartGallery w:val="Cover Pages"/>
          <w:docPartUnique/>
        </w:docPartObj>
      </w:sdtPr>
      <w:sdtContent>
        <w:p w14:paraId="7BB8B294" w14:textId="5AAC6A8A" w:rsidR="00BE587F" w:rsidRDefault="00BE587F">
          <w:r>
            <w:rPr>
              <w:noProof/>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5C6D07"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0A105E92" w14:textId="0DBEA172" w:rsidR="00DF5647" w:rsidRDefault="00A74D4F" w:rsidP="00A15FEC">
          <w:pPr>
            <w:rPr>
              <w:rStyle w:val="normaltextrun"/>
              <w:rFonts w:ascii="Calibri Light" w:hAnsi="Calibri Light" w:cs="Calibri Light"/>
              <w:color w:val="2F5496"/>
              <w:sz w:val="32"/>
              <w:szCs w:val="32"/>
            </w:rPr>
          </w:pPr>
          <w:r>
            <w:rPr>
              <w:noProof/>
              <w:lang w:eastAsia="en-IN"/>
            </w:rPr>
            <w:drawing>
              <wp:anchor distT="0" distB="0" distL="114300" distR="114300" simplePos="0" relativeHeight="251670528" behindDoc="0" locked="0" layoutInCell="1" allowOverlap="1" wp14:anchorId="23CFB32D" wp14:editId="42FB27B6">
                <wp:simplePos x="0" y="0"/>
                <wp:positionH relativeFrom="margin">
                  <wp:align>center</wp:align>
                </wp:positionH>
                <wp:positionV relativeFrom="paragraph">
                  <wp:posOffset>1446314</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v:textbox>
                    <w10:wrap type="through" anchorx="margin"/>
                  </v:shape>
                </w:pict>
              </mc:Fallback>
            </mc:AlternateContent>
          </w:r>
          <w:r w:rsidR="001D55C0">
            <w:rPr>
              <w:noProof/>
            </w:rPr>
            <mc:AlternateContent>
              <mc:Choice Requires="wps">
                <w:drawing>
                  <wp:anchor distT="0" distB="0" distL="114300" distR="114300" simplePos="0" relativeHeight="251661312" behindDoc="0" locked="0" layoutInCell="1" allowOverlap="1" wp14:anchorId="12D4255F" wp14:editId="1800F811">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521F1909"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525D3E">
                                      <w:rPr>
                                        <w:color w:val="404040" w:themeColor="text1" w:themeTint="BF"/>
                                        <w:sz w:val="36"/>
                                        <w:szCs w:val="36"/>
                                      </w:rPr>
                                      <w:t>3</w:t>
                                    </w:r>
                                    <w:r w:rsidR="006977A0">
                                      <w:rPr>
                                        <w:color w:val="404040" w:themeColor="text1" w:themeTint="BF"/>
                                        <w:sz w:val="36"/>
                                        <w:szCs w:val="36"/>
                                      </w:rPr>
                                      <w:t>NIC-</w:t>
                                    </w:r>
                                    <w:r w:rsidR="00525D3E">
                                      <w:rPr>
                                        <w:color w:val="404040" w:themeColor="text1" w:themeTint="BF"/>
                                        <w:sz w:val="36"/>
                                        <w:szCs w:val="36"/>
                                      </w:rPr>
                                      <w:t>2</w:t>
                                    </w:r>
                                    <w:r w:rsidR="006977A0">
                                      <w:rPr>
                                        <w:color w:val="404040" w:themeColor="text1" w:themeTint="BF"/>
                                        <w:sz w:val="36"/>
                                        <w:szCs w:val="36"/>
                                      </w:rPr>
                                      <w:t>VM</w:t>
                                    </w:r>
                                    <w:r w:rsidR="00761683">
                                      <w:rPr>
                                        <w:color w:val="404040" w:themeColor="text1" w:themeTint="BF"/>
                                        <w:sz w:val="36"/>
                                        <w:szCs w:val="36"/>
                                      </w:rPr>
                                      <w:t>-</w:t>
                                    </w:r>
                                    <w:r w:rsidR="00525D3E">
                                      <w:rPr>
                                        <w:color w:val="404040" w:themeColor="text1" w:themeTint="BF"/>
                                        <w:sz w:val="36"/>
                                        <w:szCs w:val="36"/>
                                      </w:rPr>
                                      <w:t>HA</w:t>
                                    </w:r>
                                  </w:sdtContent>
                                </w:sdt>
                                <w:r w:rsidR="00A70975">
                                  <w:rPr>
                                    <w:color w:val="404040" w:themeColor="text1" w:themeTint="BF"/>
                                    <w:sz w:val="36"/>
                                    <w:szCs w:val="36"/>
                                  </w:rPr>
                                  <w:t>-</w:t>
                                </w:r>
                                <w:r w:rsidR="009A33DF">
                                  <w:rPr>
                                    <w:color w:val="404040" w:themeColor="text1" w:themeTint="BF"/>
                                    <w:sz w:val="36"/>
                                    <w:szCs w:val="36"/>
                                  </w:rPr>
                                  <w:t>GLM-</w:t>
                                </w:r>
                                <w:r w:rsidR="00A70975">
                                  <w:rPr>
                                    <w:color w:val="404040" w:themeColor="text1" w:themeTint="BF"/>
                                    <w:sz w:val="36"/>
                                    <w:szCs w:val="36"/>
                                  </w:rPr>
                                  <w:t>P</w:t>
                                </w:r>
                                <w:r w:rsidR="00E31AAF">
                                  <w:rPr>
                                    <w:color w:val="404040" w:themeColor="text1" w:themeTint="BF"/>
                                    <w:sz w:val="36"/>
                                    <w:szCs w:val="36"/>
                                  </w:rPr>
                                  <w:t>UB</w:t>
                                </w:r>
                                <w:r w:rsidR="00A70975">
                                  <w:rPr>
                                    <w:color w:val="404040" w:themeColor="text1" w:themeTint="BF"/>
                                    <w:sz w:val="36"/>
                                    <w:szCs w:val="36"/>
                                  </w:rPr>
                                  <w:t>VIP</w:t>
                                </w:r>
                                <w:r w:rsidR="0035364B">
                                  <w:rPr>
                                    <w:color w:val="404040" w:themeColor="text1" w:themeTint="BF"/>
                                    <w:sz w:val="36"/>
                                    <w:szCs w:val="36"/>
                                  </w:rPr>
                                  <w:t>_B</w:t>
                                </w:r>
                                <w:r w:rsidR="00E31AAF">
                                  <w:rPr>
                                    <w:color w:val="404040" w:themeColor="text1" w:themeTint="BF"/>
                                    <w:sz w:val="36"/>
                                    <w:szCs w:val="36"/>
                                  </w:rPr>
                                  <w:t>ACK</w:t>
                                </w:r>
                                <w:r w:rsidR="0035364B">
                                  <w:rPr>
                                    <w:color w:val="404040" w:themeColor="text1" w:themeTint="BF"/>
                                    <w:sz w:val="36"/>
                                    <w:szCs w:val="36"/>
                                  </w:rPr>
                                  <w:t>A</w:t>
                                </w:r>
                                <w:r w:rsidR="00E31AAF">
                                  <w:rPr>
                                    <w:color w:val="404040" w:themeColor="text1" w:themeTint="BF"/>
                                    <w:sz w:val="36"/>
                                    <w:szCs w:val="36"/>
                                  </w:rPr>
                                  <w:t>UTO</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521F1909"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525D3E">
                                <w:rPr>
                                  <w:color w:val="404040" w:themeColor="text1" w:themeTint="BF"/>
                                  <w:sz w:val="36"/>
                                  <w:szCs w:val="36"/>
                                </w:rPr>
                                <w:t>3</w:t>
                              </w:r>
                              <w:r w:rsidR="006977A0">
                                <w:rPr>
                                  <w:color w:val="404040" w:themeColor="text1" w:themeTint="BF"/>
                                  <w:sz w:val="36"/>
                                  <w:szCs w:val="36"/>
                                </w:rPr>
                                <w:t>NIC-</w:t>
                              </w:r>
                              <w:r w:rsidR="00525D3E">
                                <w:rPr>
                                  <w:color w:val="404040" w:themeColor="text1" w:themeTint="BF"/>
                                  <w:sz w:val="36"/>
                                  <w:szCs w:val="36"/>
                                </w:rPr>
                                <w:t>2</w:t>
                              </w:r>
                              <w:r w:rsidR="006977A0">
                                <w:rPr>
                                  <w:color w:val="404040" w:themeColor="text1" w:themeTint="BF"/>
                                  <w:sz w:val="36"/>
                                  <w:szCs w:val="36"/>
                                </w:rPr>
                                <w:t>VM</w:t>
                              </w:r>
                              <w:r w:rsidR="00761683">
                                <w:rPr>
                                  <w:color w:val="404040" w:themeColor="text1" w:themeTint="BF"/>
                                  <w:sz w:val="36"/>
                                  <w:szCs w:val="36"/>
                                </w:rPr>
                                <w:t>-</w:t>
                              </w:r>
                              <w:r w:rsidR="00525D3E">
                                <w:rPr>
                                  <w:color w:val="404040" w:themeColor="text1" w:themeTint="BF"/>
                                  <w:sz w:val="36"/>
                                  <w:szCs w:val="36"/>
                                </w:rPr>
                                <w:t>HA</w:t>
                              </w:r>
                            </w:sdtContent>
                          </w:sdt>
                          <w:r w:rsidR="00A70975">
                            <w:rPr>
                              <w:color w:val="404040" w:themeColor="text1" w:themeTint="BF"/>
                              <w:sz w:val="36"/>
                              <w:szCs w:val="36"/>
                            </w:rPr>
                            <w:t>-</w:t>
                          </w:r>
                          <w:r w:rsidR="009A33DF">
                            <w:rPr>
                              <w:color w:val="404040" w:themeColor="text1" w:themeTint="BF"/>
                              <w:sz w:val="36"/>
                              <w:szCs w:val="36"/>
                            </w:rPr>
                            <w:t>GLM-</w:t>
                          </w:r>
                          <w:r w:rsidR="00A70975">
                            <w:rPr>
                              <w:color w:val="404040" w:themeColor="text1" w:themeTint="BF"/>
                              <w:sz w:val="36"/>
                              <w:szCs w:val="36"/>
                            </w:rPr>
                            <w:t>P</w:t>
                          </w:r>
                          <w:r w:rsidR="00E31AAF">
                            <w:rPr>
                              <w:color w:val="404040" w:themeColor="text1" w:themeTint="BF"/>
                              <w:sz w:val="36"/>
                              <w:szCs w:val="36"/>
                            </w:rPr>
                            <w:t>UB</w:t>
                          </w:r>
                          <w:r w:rsidR="00A70975">
                            <w:rPr>
                              <w:color w:val="404040" w:themeColor="text1" w:themeTint="BF"/>
                              <w:sz w:val="36"/>
                              <w:szCs w:val="36"/>
                            </w:rPr>
                            <w:t>VIP</w:t>
                          </w:r>
                          <w:r w:rsidR="0035364B">
                            <w:rPr>
                              <w:color w:val="404040" w:themeColor="text1" w:themeTint="BF"/>
                              <w:sz w:val="36"/>
                              <w:szCs w:val="36"/>
                            </w:rPr>
                            <w:t>_B</w:t>
                          </w:r>
                          <w:r w:rsidR="00E31AAF">
                            <w:rPr>
                              <w:color w:val="404040" w:themeColor="text1" w:themeTint="BF"/>
                              <w:sz w:val="36"/>
                              <w:szCs w:val="36"/>
                            </w:rPr>
                            <w:t>ACK</w:t>
                          </w:r>
                          <w:r w:rsidR="0035364B">
                            <w:rPr>
                              <w:color w:val="404040" w:themeColor="text1" w:themeTint="BF"/>
                              <w:sz w:val="36"/>
                              <w:szCs w:val="36"/>
                            </w:rPr>
                            <w:t>A</w:t>
                          </w:r>
                          <w:r w:rsidR="00E31AAF">
                            <w:rPr>
                              <w:color w:val="404040" w:themeColor="text1" w:themeTint="BF"/>
                              <w:sz w:val="36"/>
                              <w:szCs w:val="36"/>
                            </w:rPr>
                            <w:t>UTO</w:t>
                          </w:r>
                        </w:p>
                      </w:txbxContent>
                    </v:textbox>
                    <w10:wrap type="square" anchorx="page" anchory="page"/>
                  </v:shape>
                </w:pict>
              </mc:Fallback>
            </mc:AlternateContent>
          </w:r>
          <w:r w:rsidR="00BE587F">
            <w:br w:type="page"/>
          </w:r>
        </w:p>
      </w:sdtContent>
    </w:sdt>
    <w:p w14:paraId="3108C947" w14:textId="77777777" w:rsidR="00DF5647" w:rsidRPr="001F46D8" w:rsidRDefault="00DF5647" w:rsidP="00DF5647">
      <w:pPr>
        <w:pStyle w:val="Heading1"/>
        <w:rPr>
          <w:rFonts w:cstheme="majorHAnsi"/>
        </w:rPr>
      </w:pPr>
      <w:bookmarkStart w:id="2" w:name="_Toc113280418"/>
      <w:bookmarkStart w:id="3" w:name="_Toc122527842"/>
      <w:r w:rsidRPr="001F46D8">
        <w:rPr>
          <w:rStyle w:val="normaltextrun"/>
          <w:rFonts w:cstheme="majorHAnsi"/>
        </w:rPr>
        <w:lastRenderedPageBreak/>
        <w:t>PATENT PROTECTION</w:t>
      </w:r>
      <w:bookmarkEnd w:id="2"/>
      <w:bookmarkEnd w:id="3"/>
      <w:r w:rsidRPr="001F46D8">
        <w:rPr>
          <w:rStyle w:val="normaltextrun"/>
          <w:rFonts w:cstheme="majorHAnsi"/>
        </w:rPr>
        <w:t> </w:t>
      </w:r>
      <w:r w:rsidRPr="001F46D8">
        <w:rPr>
          <w:rStyle w:val="eop"/>
          <w:rFonts w:cstheme="majorHAnsi"/>
        </w:rPr>
        <w:t> </w:t>
      </w:r>
    </w:p>
    <w:p w14:paraId="391E7226"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r w:rsidRPr="001F46D8">
        <w:rPr>
          <w:rStyle w:val="eop"/>
          <w:rFonts w:ascii="Calibri" w:hAnsi="Calibri" w:cs="Calibri"/>
          <w:sz w:val="28"/>
          <w:szCs w:val="28"/>
        </w:rPr>
        <w:t> </w:t>
      </w:r>
    </w:p>
    <w:p w14:paraId="600DEEF9" w14:textId="77777777" w:rsidR="00DF5647" w:rsidRPr="001F46D8" w:rsidRDefault="00DF5647" w:rsidP="00DF5647">
      <w:pPr>
        <w:pStyle w:val="Heading1"/>
        <w:rPr>
          <w:rFonts w:cstheme="majorHAnsi"/>
        </w:rPr>
      </w:pPr>
      <w:bookmarkStart w:id="4" w:name="_Toc113280419"/>
      <w:bookmarkStart w:id="5" w:name="_Toc122527843"/>
      <w:r w:rsidRPr="001F46D8">
        <w:rPr>
          <w:rStyle w:val="normaltextrun"/>
          <w:rFonts w:cstheme="majorHAnsi"/>
        </w:rPr>
        <w:t>TRADEMARKS</w:t>
      </w:r>
      <w:bookmarkEnd w:id="4"/>
      <w:bookmarkEnd w:id="5"/>
      <w:r w:rsidRPr="001F46D8">
        <w:rPr>
          <w:rStyle w:val="normaltextrun"/>
          <w:rFonts w:cstheme="majorHAnsi"/>
        </w:rPr>
        <w:t> </w:t>
      </w:r>
      <w:r w:rsidRPr="001F46D8">
        <w:rPr>
          <w:rStyle w:val="eop"/>
          <w:rFonts w:cstheme="majorHAnsi"/>
        </w:rPr>
        <w:t> </w:t>
      </w:r>
    </w:p>
    <w:p w14:paraId="1195B820"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trademarks are listed at: a10-trademarks. </w:t>
      </w:r>
      <w:r w:rsidRPr="001F46D8">
        <w:rPr>
          <w:rStyle w:val="eop"/>
          <w:rFonts w:ascii="Calibri" w:hAnsi="Calibri" w:cs="Calibri"/>
          <w:sz w:val="28"/>
          <w:szCs w:val="28"/>
        </w:rPr>
        <w:t>  </w:t>
      </w:r>
    </w:p>
    <w:p w14:paraId="37C56C28" w14:textId="77777777" w:rsidR="00DF5647" w:rsidRPr="006051CD" w:rsidRDefault="00DF5647" w:rsidP="006051CD">
      <w:pPr>
        <w:pStyle w:val="Heading1"/>
      </w:pPr>
      <w:bookmarkStart w:id="6" w:name="_Toc113280420"/>
      <w:bookmarkStart w:id="7" w:name="_Toc122527844"/>
      <w:r w:rsidRPr="006051CD">
        <w:rPr>
          <w:rStyle w:val="normaltextrun"/>
        </w:rPr>
        <w:t>CONFIDENTIALITY</w:t>
      </w:r>
      <w:bookmarkEnd w:id="6"/>
      <w:bookmarkEnd w:id="7"/>
      <w:r w:rsidRPr="006051CD">
        <w:rPr>
          <w:rStyle w:val="normaltextrun"/>
        </w:rPr>
        <w:t> </w:t>
      </w:r>
      <w:r w:rsidRPr="006051CD">
        <w:rPr>
          <w:rStyle w:val="eop"/>
        </w:rPr>
        <w:t> </w:t>
      </w:r>
    </w:p>
    <w:p w14:paraId="2BD30DC7"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This document contains confidential materials proprietary to A10 Networks, Inc. This document and information and ideas herein may not be disclosed, copied, reproduced, or distributed to anyone outside A10 Networks, Inc. without prior written consent of A10 Networks, Inc. </w:t>
      </w:r>
      <w:r w:rsidRPr="001F46D8">
        <w:rPr>
          <w:rStyle w:val="eop"/>
          <w:rFonts w:ascii="Calibri" w:hAnsi="Calibri" w:cs="Calibri"/>
          <w:sz w:val="28"/>
          <w:szCs w:val="28"/>
        </w:rPr>
        <w:t> </w:t>
      </w:r>
    </w:p>
    <w:p w14:paraId="5AC45D90" w14:textId="77777777" w:rsidR="00DF5647" w:rsidRPr="006051CD" w:rsidRDefault="00DF5647" w:rsidP="006051CD">
      <w:pPr>
        <w:pStyle w:val="Heading1"/>
      </w:pPr>
      <w:bookmarkStart w:id="8" w:name="_Toc113280421"/>
      <w:bookmarkStart w:id="9" w:name="_Toc122527845"/>
      <w:r w:rsidRPr="006051CD">
        <w:rPr>
          <w:rStyle w:val="normaltextrun"/>
        </w:rPr>
        <w:t>DISCLAIMER</w:t>
      </w:r>
      <w:bookmarkEnd w:id="8"/>
      <w:bookmarkEnd w:id="9"/>
      <w:r w:rsidRPr="006051CD">
        <w:rPr>
          <w:rStyle w:val="normaltextrun"/>
        </w:rPr>
        <w:t> </w:t>
      </w:r>
      <w:r w:rsidRPr="006051CD">
        <w:rPr>
          <w:rStyle w:val="eop"/>
        </w:rPr>
        <w:t> </w:t>
      </w:r>
    </w:p>
    <w:p w14:paraId="3A464816" w14:textId="77777777" w:rsidR="00DF5647" w:rsidRPr="00FC572A" w:rsidRDefault="00DF5647" w:rsidP="00DF5647">
      <w:pPr>
        <w:pStyle w:val="paragraph"/>
        <w:spacing w:before="0" w:beforeAutospacing="0" w:after="0" w:afterAutospacing="0"/>
        <w:textAlignment w:val="baseline"/>
        <w:rPr>
          <w:rFonts w:ascii="Segoe UI" w:hAnsi="Segoe UI" w:cs="Segoe UI"/>
          <w:sz w:val="22"/>
          <w:szCs w:val="22"/>
        </w:rPr>
      </w:pPr>
      <w:r w:rsidRPr="001F46D8">
        <w:rPr>
          <w:rStyle w:val="normaltextrun"/>
          <w:rFonts w:ascii="Calibri" w:hAnsi="Calibri" w:cs="Calibri"/>
          <w:sz w:val="28"/>
          <w:szCs w:val="28"/>
        </w:rPr>
        <w:t>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Networks, Inc. for current information regarding its products or services. A10 Networks, Inc. products and services are subject to A10 Networks, Inc. standard terms and conditions. </w:t>
      </w:r>
      <w:r w:rsidRPr="001F46D8">
        <w:rPr>
          <w:rStyle w:val="eop"/>
          <w:rFonts w:ascii="Calibri" w:hAnsi="Calibri" w:cs="Calibri"/>
          <w:sz w:val="28"/>
          <w:szCs w:val="28"/>
        </w:rPr>
        <w:t> </w:t>
      </w:r>
    </w:p>
    <w:p w14:paraId="3548479D"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30F020C9" w14:textId="77777777" w:rsidR="00DF5647" w:rsidRPr="00546945" w:rsidRDefault="00DF5647" w:rsidP="00546945">
      <w:pPr>
        <w:pStyle w:val="Heading1"/>
      </w:pPr>
      <w:bookmarkStart w:id="10" w:name="_Toc113280422"/>
      <w:bookmarkStart w:id="11" w:name="_Toc122527846"/>
      <w:r w:rsidRPr="00546945">
        <w:rPr>
          <w:rStyle w:val="normaltextrun"/>
        </w:rPr>
        <w:t>ENVIRONMENTAL CONSIDERATIONS</w:t>
      </w:r>
      <w:bookmarkEnd w:id="10"/>
      <w:bookmarkEnd w:id="11"/>
      <w:r w:rsidRPr="00546945">
        <w:rPr>
          <w:rStyle w:val="normaltextrun"/>
        </w:rPr>
        <w:t> </w:t>
      </w:r>
      <w:r w:rsidRPr="00546945">
        <w:rPr>
          <w:rStyle w:val="eop"/>
        </w:rPr>
        <w:t> </w:t>
      </w:r>
    </w:p>
    <w:p w14:paraId="07269531"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r w:rsidRPr="001F46D8">
        <w:rPr>
          <w:rStyle w:val="eop"/>
          <w:rFonts w:ascii="Calibri" w:hAnsi="Calibri" w:cs="Calibri"/>
          <w:sz w:val="28"/>
          <w:szCs w:val="28"/>
        </w:rPr>
        <w:t> </w:t>
      </w:r>
    </w:p>
    <w:p w14:paraId="6E3627EE"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2EA6B8F8" w14:textId="77777777" w:rsidR="00DF5647" w:rsidRPr="00546945" w:rsidRDefault="00DF5647" w:rsidP="00546945">
      <w:pPr>
        <w:pStyle w:val="Heading1"/>
      </w:pPr>
      <w:bookmarkStart w:id="12" w:name="_Toc113280423"/>
      <w:bookmarkStart w:id="13" w:name="_Toc122527847"/>
      <w:r w:rsidRPr="00546945">
        <w:rPr>
          <w:rStyle w:val="normaltextrun"/>
        </w:rPr>
        <w:lastRenderedPageBreak/>
        <w:t>FURTHER INFORMATION</w:t>
      </w:r>
      <w:bookmarkEnd w:id="12"/>
      <w:bookmarkEnd w:id="13"/>
      <w:r w:rsidRPr="00546945">
        <w:rPr>
          <w:rStyle w:val="normaltextrun"/>
        </w:rPr>
        <w:t> </w:t>
      </w:r>
      <w:r w:rsidRPr="00546945">
        <w:rPr>
          <w:rStyle w:val="eop"/>
        </w:rPr>
        <w:t> </w:t>
      </w:r>
    </w:p>
    <w:p w14:paraId="4D12BDF6" w14:textId="091594D0" w:rsidR="00DF5647" w:rsidRDefault="00DF5647" w:rsidP="00DF5647">
      <w:pPr>
        <w:pStyle w:val="paragraph"/>
        <w:spacing w:before="0" w:beforeAutospacing="0" w:after="0" w:afterAutospacing="0"/>
        <w:textAlignment w:val="baseline"/>
        <w:rPr>
          <w:rStyle w:val="eop"/>
          <w:rFonts w:asciiTheme="minorHAnsi" w:hAnsiTheme="minorHAnsi" w:cstheme="minorHAnsi"/>
          <w:sz w:val="28"/>
          <w:szCs w:val="28"/>
        </w:rPr>
      </w:pPr>
      <w:r w:rsidRPr="001F46D8">
        <w:rPr>
          <w:rStyle w:val="normaltextrun"/>
          <w:rFonts w:asciiTheme="minorHAnsi" w:hAnsiTheme="minorHAnsi" w:cstheme="minorHAnsi"/>
          <w:sz w:val="28"/>
          <w:szCs w:val="28"/>
        </w:rPr>
        <w:t xml:space="preserve">For additional information about A10 products, terms and conditions of delivery, and pricing, contact your nearest A10 Networks, Inc. location, which can be found by visiting </w:t>
      </w:r>
      <w:hyperlink r:id="rId15" w:tgtFrame="_blank" w:history="1">
        <w:r w:rsidRPr="001F46D8">
          <w:rPr>
            <w:rStyle w:val="normaltextrun"/>
            <w:rFonts w:asciiTheme="minorHAnsi" w:hAnsiTheme="minorHAnsi" w:cstheme="minorHAnsi"/>
            <w:color w:val="0563C1"/>
            <w:sz w:val="28"/>
            <w:szCs w:val="28"/>
            <w:u w:val="single"/>
          </w:rPr>
          <w:t>www.a10networks.com</w:t>
        </w:r>
      </w:hyperlink>
      <w:r w:rsidRPr="001F46D8">
        <w:rPr>
          <w:rStyle w:val="normaltextrun"/>
          <w:rFonts w:asciiTheme="minorHAnsi" w:hAnsiTheme="minorHAnsi" w:cstheme="minorHAnsi"/>
          <w:sz w:val="28"/>
          <w:szCs w:val="28"/>
        </w:rPr>
        <w:t>.</w:t>
      </w:r>
      <w:r w:rsidRPr="001F46D8">
        <w:rPr>
          <w:rStyle w:val="eop"/>
          <w:rFonts w:asciiTheme="minorHAnsi" w:hAnsiTheme="minorHAnsi" w:cstheme="minorHAnsi"/>
          <w:sz w:val="28"/>
          <w:szCs w:val="28"/>
        </w:rPr>
        <w:t> </w:t>
      </w:r>
    </w:p>
    <w:p w14:paraId="1BFAAE35" w14:textId="7AF9D50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6E936F" w14:textId="761AE92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16F8996" w14:textId="2EFE02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1A94B62" w14:textId="36BDD6CA"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BE5DFFF" w14:textId="2CCF009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C56A196" w14:textId="4281AD3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DEF9E4" w14:textId="1C254A5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A0B887" w14:textId="79D3E83C"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18133CA" w14:textId="64ACBF1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22BFF71" w14:textId="7CF3785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35C0609" w14:textId="1C6040B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3A078B7" w14:textId="2E43C71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39A98C" w14:textId="342A6B2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A5D846B" w14:textId="50ADE12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9A263D0" w14:textId="25DBFE9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C22958" w14:textId="4AB8C39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D33B77E" w14:textId="3413357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FF7D8A5" w14:textId="423F22C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B2641A1" w14:textId="55B07156"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CF8E4C1" w14:textId="236CAB4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AF2F997" w14:textId="765DDDE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A180FFD" w14:textId="582A219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35899E4" w14:textId="5914A47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7F5F42C" w14:textId="01A5036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27FF124" w14:textId="7152B57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D077A58" w14:textId="72ED4C5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497C084" w14:textId="1CC13FE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CBE34E0" w14:textId="67FF3DA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5EE20EA" w14:textId="5B718FA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EA0703A" w14:textId="5BFE3F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3CD86D1" w14:textId="3EB9D07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7F95E8" w14:textId="77777777" w:rsidR="00524352" w:rsidRPr="001F46D8"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sdt>
      <w:sdtPr>
        <w:rPr>
          <w:rFonts w:asciiTheme="minorHAnsi" w:eastAsiaTheme="minorHAnsi" w:hAnsiTheme="minorHAnsi" w:cstheme="minorBidi"/>
          <w:color w:val="auto"/>
          <w:sz w:val="28"/>
          <w:szCs w:val="22"/>
          <w:lang w:val="en-IN"/>
        </w:rPr>
        <w:id w:val="-199856796"/>
        <w:docPartObj>
          <w:docPartGallery w:val="Table of Contents"/>
          <w:docPartUnique/>
        </w:docPartObj>
      </w:sdtPr>
      <w:sdtEndPr>
        <w:rPr>
          <w:rFonts w:eastAsiaTheme="minorEastAsia"/>
          <w:b/>
          <w:bCs/>
          <w:noProof/>
        </w:rPr>
      </w:sdtEndPr>
      <w:sdtContent>
        <w:p w14:paraId="388D9040" w14:textId="77777777" w:rsidR="00524352" w:rsidRDefault="00524352">
          <w:pPr>
            <w:pStyle w:val="TOCHeading"/>
          </w:pPr>
        </w:p>
        <w:p w14:paraId="0BB6F892" w14:textId="7A76BF15" w:rsidR="00524352" w:rsidRDefault="00524352">
          <w:pPr>
            <w:pStyle w:val="TOCHeading"/>
          </w:pPr>
          <w:r>
            <w:t>Contents</w:t>
          </w:r>
        </w:p>
        <w:p w14:paraId="27A6037B" w14:textId="06AE61AE" w:rsidR="00EF73B8" w:rsidRDefault="00524352" w:rsidP="00EF73B8">
          <w:pPr>
            <w:pStyle w:val="TOC1"/>
            <w:rPr>
              <w:ins w:id="14" w:author="Shubra Singh" w:date="2022-12-21T15:10:00Z"/>
              <w:rFonts w:cstheme="minorBidi"/>
              <w:noProof/>
              <w:sz w:val="22"/>
              <w:lang w:val="en-IN" w:eastAsia="en-IN"/>
            </w:rPr>
          </w:pPr>
          <w:r>
            <w:fldChar w:fldCharType="begin"/>
          </w:r>
          <w:r>
            <w:instrText xml:space="preserve"> TOC \o "1-3" \h \z \u </w:instrText>
          </w:r>
          <w:r>
            <w:fldChar w:fldCharType="separate"/>
          </w:r>
          <w:ins w:id="15" w:author="Shubra Singh" w:date="2022-12-21T15:10:00Z">
            <w:r w:rsidR="00EF73B8" w:rsidRPr="0077763C">
              <w:rPr>
                <w:rStyle w:val="Hyperlink"/>
                <w:noProof/>
              </w:rPr>
              <w:fldChar w:fldCharType="begin"/>
            </w:r>
            <w:r w:rsidR="00EF73B8" w:rsidRPr="0077763C">
              <w:rPr>
                <w:rStyle w:val="Hyperlink"/>
                <w:noProof/>
              </w:rPr>
              <w:instrText xml:space="preserve"> </w:instrText>
            </w:r>
            <w:r w:rsidR="00EF73B8">
              <w:rPr>
                <w:noProof/>
              </w:rPr>
              <w:instrText>HYPERLINK \l "_Toc122527842"</w:instrText>
            </w:r>
            <w:r w:rsidR="00EF73B8" w:rsidRPr="0077763C">
              <w:rPr>
                <w:rStyle w:val="Hyperlink"/>
                <w:noProof/>
              </w:rPr>
              <w:instrText xml:space="preserve"> </w:instrText>
            </w:r>
            <w:r w:rsidR="00EF73B8" w:rsidRPr="0077763C">
              <w:rPr>
                <w:rStyle w:val="Hyperlink"/>
                <w:noProof/>
              </w:rPr>
            </w:r>
            <w:r w:rsidR="00EF73B8" w:rsidRPr="0077763C">
              <w:rPr>
                <w:rStyle w:val="Hyperlink"/>
                <w:noProof/>
              </w:rPr>
              <w:fldChar w:fldCharType="separate"/>
            </w:r>
            <w:r w:rsidR="00EF73B8" w:rsidRPr="0077763C">
              <w:rPr>
                <w:rStyle w:val="Hyperlink"/>
                <w:rFonts w:cstheme="majorHAnsi"/>
                <w:noProof/>
              </w:rPr>
              <w:t>PATENT PROTECTION</w:t>
            </w:r>
            <w:r w:rsidR="00EF73B8">
              <w:rPr>
                <w:noProof/>
                <w:webHidden/>
              </w:rPr>
              <w:tab/>
            </w:r>
            <w:r w:rsidR="00EF73B8">
              <w:rPr>
                <w:noProof/>
                <w:webHidden/>
              </w:rPr>
              <w:fldChar w:fldCharType="begin"/>
            </w:r>
            <w:r w:rsidR="00EF73B8">
              <w:rPr>
                <w:noProof/>
                <w:webHidden/>
              </w:rPr>
              <w:instrText xml:space="preserve"> PAGEREF _Toc122527842 \h </w:instrText>
            </w:r>
          </w:ins>
          <w:r w:rsidR="00EF73B8">
            <w:rPr>
              <w:noProof/>
              <w:webHidden/>
            </w:rPr>
          </w:r>
          <w:r w:rsidR="00EF73B8">
            <w:rPr>
              <w:noProof/>
              <w:webHidden/>
            </w:rPr>
            <w:fldChar w:fldCharType="separate"/>
          </w:r>
          <w:ins w:id="16" w:author="Shubra Singh" w:date="2022-12-21T15:10:00Z">
            <w:r w:rsidR="00EF73B8">
              <w:rPr>
                <w:noProof/>
                <w:webHidden/>
              </w:rPr>
              <w:t>1</w:t>
            </w:r>
            <w:r w:rsidR="00EF73B8">
              <w:rPr>
                <w:noProof/>
                <w:webHidden/>
              </w:rPr>
              <w:fldChar w:fldCharType="end"/>
            </w:r>
            <w:r w:rsidR="00EF73B8" w:rsidRPr="0077763C">
              <w:rPr>
                <w:rStyle w:val="Hyperlink"/>
                <w:noProof/>
              </w:rPr>
              <w:fldChar w:fldCharType="end"/>
            </w:r>
          </w:ins>
        </w:p>
        <w:p w14:paraId="26E05FD3" w14:textId="23EA19E9" w:rsidR="00EF73B8" w:rsidRDefault="00EF73B8" w:rsidP="00EF73B8">
          <w:pPr>
            <w:pStyle w:val="TOC1"/>
            <w:rPr>
              <w:ins w:id="17" w:author="Shubra Singh" w:date="2022-12-21T15:10:00Z"/>
              <w:rFonts w:cstheme="minorBidi"/>
              <w:noProof/>
              <w:sz w:val="22"/>
              <w:lang w:val="en-IN" w:eastAsia="en-IN"/>
            </w:rPr>
          </w:pPr>
          <w:ins w:id="18"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"_Toc122527843"</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rFonts w:cstheme="majorHAnsi"/>
                <w:noProof/>
              </w:rPr>
              <w:t>TRADEMARKS</w:t>
            </w:r>
            <w:r>
              <w:rPr>
                <w:noProof/>
                <w:webHidden/>
              </w:rPr>
              <w:tab/>
            </w:r>
            <w:r>
              <w:rPr>
                <w:noProof/>
                <w:webHidden/>
              </w:rPr>
              <w:fldChar w:fldCharType="begin"/>
            </w:r>
            <w:r>
              <w:rPr>
                <w:noProof/>
                <w:webHidden/>
              </w:rPr>
              <w:instrText xml:space="preserve"> PAGEREF _Toc122527843 \h </w:instrText>
            </w:r>
          </w:ins>
          <w:r>
            <w:rPr>
              <w:noProof/>
              <w:webHidden/>
            </w:rPr>
          </w:r>
          <w:r>
            <w:rPr>
              <w:noProof/>
              <w:webHidden/>
            </w:rPr>
            <w:fldChar w:fldCharType="separate"/>
          </w:r>
          <w:ins w:id="19" w:author="Shubra Singh" w:date="2022-12-21T15:10:00Z">
            <w:r>
              <w:rPr>
                <w:noProof/>
                <w:webHidden/>
              </w:rPr>
              <w:t>1</w:t>
            </w:r>
            <w:r>
              <w:rPr>
                <w:noProof/>
                <w:webHidden/>
              </w:rPr>
              <w:fldChar w:fldCharType="end"/>
            </w:r>
            <w:r w:rsidRPr="0077763C">
              <w:rPr>
                <w:rStyle w:val="Hyperlink"/>
                <w:noProof/>
              </w:rPr>
              <w:fldChar w:fldCharType="end"/>
            </w:r>
          </w:ins>
        </w:p>
        <w:p w14:paraId="08C8E8D7" w14:textId="2FD08D63" w:rsidR="00EF73B8" w:rsidRDefault="00EF73B8" w:rsidP="00EF73B8">
          <w:pPr>
            <w:pStyle w:val="TOC1"/>
            <w:rPr>
              <w:ins w:id="20" w:author="Shubra Singh" w:date="2022-12-21T15:10:00Z"/>
              <w:rFonts w:cstheme="minorBidi"/>
              <w:noProof/>
              <w:sz w:val="22"/>
              <w:lang w:val="en-IN" w:eastAsia="en-IN"/>
            </w:rPr>
          </w:pPr>
          <w:ins w:id="21"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"_Toc122527844"</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CONFIDENTIALITY</w:t>
            </w:r>
            <w:r>
              <w:rPr>
                <w:noProof/>
                <w:webHidden/>
              </w:rPr>
              <w:tab/>
            </w:r>
            <w:r>
              <w:rPr>
                <w:noProof/>
                <w:webHidden/>
              </w:rPr>
              <w:fldChar w:fldCharType="begin"/>
            </w:r>
            <w:r>
              <w:rPr>
                <w:noProof/>
                <w:webHidden/>
              </w:rPr>
              <w:instrText xml:space="preserve"> PAGEREF _Toc122527844 \h </w:instrText>
            </w:r>
          </w:ins>
          <w:r>
            <w:rPr>
              <w:noProof/>
              <w:webHidden/>
            </w:rPr>
          </w:r>
          <w:r>
            <w:rPr>
              <w:noProof/>
              <w:webHidden/>
            </w:rPr>
            <w:fldChar w:fldCharType="separate"/>
          </w:r>
          <w:ins w:id="22" w:author="Shubra Singh" w:date="2022-12-21T15:10:00Z">
            <w:r>
              <w:rPr>
                <w:noProof/>
                <w:webHidden/>
              </w:rPr>
              <w:t>1</w:t>
            </w:r>
            <w:r>
              <w:rPr>
                <w:noProof/>
                <w:webHidden/>
              </w:rPr>
              <w:fldChar w:fldCharType="end"/>
            </w:r>
            <w:r w:rsidRPr="0077763C">
              <w:rPr>
                <w:rStyle w:val="Hyperlink"/>
                <w:noProof/>
              </w:rPr>
              <w:fldChar w:fldCharType="end"/>
            </w:r>
          </w:ins>
        </w:p>
        <w:p w14:paraId="1E9922A6" w14:textId="71C9B294" w:rsidR="00EF73B8" w:rsidRDefault="00EF73B8" w:rsidP="00EF73B8">
          <w:pPr>
            <w:pStyle w:val="TOC1"/>
            <w:rPr>
              <w:ins w:id="23" w:author="Shubra Singh" w:date="2022-12-21T15:10:00Z"/>
              <w:rFonts w:cstheme="minorBidi"/>
              <w:noProof/>
              <w:sz w:val="22"/>
              <w:lang w:val="en-IN" w:eastAsia="en-IN"/>
            </w:rPr>
          </w:pPr>
          <w:ins w:id="24"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"_Toc122527845"</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DISCLAIMER</w:t>
            </w:r>
            <w:r>
              <w:rPr>
                <w:noProof/>
                <w:webHidden/>
              </w:rPr>
              <w:tab/>
            </w:r>
            <w:r>
              <w:rPr>
                <w:noProof/>
                <w:webHidden/>
              </w:rPr>
              <w:fldChar w:fldCharType="begin"/>
            </w:r>
            <w:r>
              <w:rPr>
                <w:noProof/>
                <w:webHidden/>
              </w:rPr>
              <w:instrText xml:space="preserve"> PAGEREF _Toc122527845 \h </w:instrText>
            </w:r>
          </w:ins>
          <w:r>
            <w:rPr>
              <w:noProof/>
              <w:webHidden/>
            </w:rPr>
          </w:r>
          <w:r>
            <w:rPr>
              <w:noProof/>
              <w:webHidden/>
            </w:rPr>
            <w:fldChar w:fldCharType="separate"/>
          </w:r>
          <w:ins w:id="25" w:author="Shubra Singh" w:date="2022-12-21T15:10:00Z">
            <w:r>
              <w:rPr>
                <w:noProof/>
                <w:webHidden/>
              </w:rPr>
              <w:t>1</w:t>
            </w:r>
            <w:r>
              <w:rPr>
                <w:noProof/>
                <w:webHidden/>
              </w:rPr>
              <w:fldChar w:fldCharType="end"/>
            </w:r>
            <w:r w:rsidRPr="0077763C">
              <w:rPr>
                <w:rStyle w:val="Hyperlink"/>
                <w:noProof/>
              </w:rPr>
              <w:fldChar w:fldCharType="end"/>
            </w:r>
          </w:ins>
        </w:p>
        <w:p w14:paraId="73D30A07" w14:textId="24A65DFE" w:rsidR="00EF73B8" w:rsidRDefault="00EF73B8" w:rsidP="00EF73B8">
          <w:pPr>
            <w:pStyle w:val="TOC1"/>
            <w:rPr>
              <w:ins w:id="26" w:author="Shubra Singh" w:date="2022-12-21T15:10:00Z"/>
              <w:rFonts w:cstheme="minorBidi"/>
              <w:noProof/>
              <w:sz w:val="22"/>
              <w:lang w:val="en-IN" w:eastAsia="en-IN"/>
            </w:rPr>
          </w:pPr>
          <w:ins w:id="27"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"_Toc122527846"</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ENVIRONMENTAL CONSIDERATIONS</w:t>
            </w:r>
            <w:r>
              <w:rPr>
                <w:noProof/>
                <w:webHidden/>
              </w:rPr>
              <w:tab/>
            </w:r>
            <w:r>
              <w:rPr>
                <w:noProof/>
                <w:webHidden/>
              </w:rPr>
              <w:fldChar w:fldCharType="begin"/>
            </w:r>
            <w:r>
              <w:rPr>
                <w:noProof/>
                <w:webHidden/>
              </w:rPr>
              <w:instrText xml:space="preserve"> PAGEREF _Toc122527846 \h </w:instrText>
            </w:r>
          </w:ins>
          <w:r>
            <w:rPr>
              <w:noProof/>
              <w:webHidden/>
            </w:rPr>
          </w:r>
          <w:r>
            <w:rPr>
              <w:noProof/>
              <w:webHidden/>
            </w:rPr>
            <w:fldChar w:fldCharType="separate"/>
          </w:r>
          <w:ins w:id="28" w:author="Shubra Singh" w:date="2022-12-21T15:10:00Z">
            <w:r>
              <w:rPr>
                <w:noProof/>
                <w:webHidden/>
              </w:rPr>
              <w:t>1</w:t>
            </w:r>
            <w:r>
              <w:rPr>
                <w:noProof/>
                <w:webHidden/>
              </w:rPr>
              <w:fldChar w:fldCharType="end"/>
            </w:r>
            <w:r w:rsidRPr="0077763C">
              <w:rPr>
                <w:rStyle w:val="Hyperlink"/>
                <w:noProof/>
              </w:rPr>
              <w:fldChar w:fldCharType="end"/>
            </w:r>
          </w:ins>
        </w:p>
        <w:p w14:paraId="02349294" w14:textId="4DA220FB" w:rsidR="00EF73B8" w:rsidRDefault="00EF73B8" w:rsidP="00EF73B8">
          <w:pPr>
            <w:pStyle w:val="TOC1"/>
            <w:rPr>
              <w:ins w:id="29" w:author="Shubra Singh" w:date="2022-12-21T15:10:00Z"/>
              <w:rFonts w:cstheme="minorBidi"/>
              <w:noProof/>
              <w:sz w:val="22"/>
              <w:lang w:val="en-IN" w:eastAsia="en-IN"/>
            </w:rPr>
          </w:pPr>
          <w:ins w:id="30"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"_Toc122527847"</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FURTHER INFORMATION</w:t>
            </w:r>
            <w:r>
              <w:rPr>
                <w:noProof/>
                <w:webHidden/>
              </w:rPr>
              <w:tab/>
            </w:r>
            <w:r>
              <w:rPr>
                <w:noProof/>
                <w:webHidden/>
              </w:rPr>
              <w:fldChar w:fldCharType="begin"/>
            </w:r>
            <w:r>
              <w:rPr>
                <w:noProof/>
                <w:webHidden/>
              </w:rPr>
              <w:instrText xml:space="preserve"> PAGEREF _Toc122527847 \h </w:instrText>
            </w:r>
          </w:ins>
          <w:r>
            <w:rPr>
              <w:noProof/>
              <w:webHidden/>
            </w:rPr>
          </w:r>
          <w:r>
            <w:rPr>
              <w:noProof/>
              <w:webHidden/>
            </w:rPr>
            <w:fldChar w:fldCharType="separate"/>
          </w:r>
          <w:ins w:id="31" w:author="Shubra Singh" w:date="2022-12-21T15:10:00Z">
            <w:r>
              <w:rPr>
                <w:noProof/>
                <w:webHidden/>
              </w:rPr>
              <w:t>2</w:t>
            </w:r>
            <w:r>
              <w:rPr>
                <w:noProof/>
                <w:webHidden/>
              </w:rPr>
              <w:fldChar w:fldCharType="end"/>
            </w:r>
            <w:r w:rsidRPr="0077763C">
              <w:rPr>
                <w:rStyle w:val="Hyperlink"/>
                <w:noProof/>
              </w:rPr>
              <w:fldChar w:fldCharType="end"/>
            </w:r>
          </w:ins>
        </w:p>
        <w:p w14:paraId="35E7D7C3" w14:textId="7C353043" w:rsidR="00EF73B8" w:rsidRDefault="00EF73B8" w:rsidP="00EF73B8">
          <w:pPr>
            <w:pStyle w:val="TOC1"/>
            <w:rPr>
              <w:ins w:id="32" w:author="Shubra Singh" w:date="2022-12-21T15:10:00Z"/>
              <w:rFonts w:cstheme="minorBidi"/>
              <w:noProof/>
              <w:sz w:val="22"/>
              <w:lang w:val="en-IN" w:eastAsia="en-IN"/>
            </w:rPr>
          </w:pPr>
          <w:ins w:id="33"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"_Toc122527848"</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rFonts w:cstheme="majorHAnsi"/>
                <w:noProof/>
              </w:rPr>
              <w:t>Introduction to Installing vThunder on AWS</w:t>
            </w:r>
            <w:r>
              <w:rPr>
                <w:noProof/>
                <w:webHidden/>
              </w:rPr>
              <w:tab/>
            </w:r>
            <w:r>
              <w:rPr>
                <w:noProof/>
                <w:webHidden/>
              </w:rPr>
              <w:fldChar w:fldCharType="begin"/>
            </w:r>
            <w:r>
              <w:rPr>
                <w:noProof/>
                <w:webHidden/>
              </w:rPr>
              <w:instrText xml:space="preserve"> PAGEREF _Toc122527848 \h </w:instrText>
            </w:r>
          </w:ins>
          <w:r>
            <w:rPr>
              <w:noProof/>
              <w:webHidden/>
            </w:rPr>
          </w:r>
          <w:r>
            <w:rPr>
              <w:noProof/>
              <w:webHidden/>
            </w:rPr>
            <w:fldChar w:fldCharType="separate"/>
          </w:r>
          <w:ins w:id="34" w:author="Shubra Singh" w:date="2022-12-21T15:10:00Z">
            <w:r>
              <w:rPr>
                <w:noProof/>
                <w:webHidden/>
              </w:rPr>
              <w:t>5</w:t>
            </w:r>
            <w:r>
              <w:rPr>
                <w:noProof/>
                <w:webHidden/>
              </w:rPr>
              <w:fldChar w:fldCharType="end"/>
            </w:r>
            <w:r w:rsidRPr="0077763C">
              <w:rPr>
                <w:rStyle w:val="Hyperlink"/>
                <w:noProof/>
              </w:rPr>
              <w:fldChar w:fldCharType="end"/>
            </w:r>
          </w:ins>
        </w:p>
        <w:p w14:paraId="1A4D1CD3" w14:textId="384DD6A0" w:rsidR="00EF73B8" w:rsidRDefault="00EF73B8" w:rsidP="00EF73B8">
          <w:pPr>
            <w:pStyle w:val="TOC1"/>
            <w:rPr>
              <w:ins w:id="35" w:author="Shubra Singh" w:date="2022-12-21T15:10:00Z"/>
              <w:rFonts w:cstheme="minorBidi"/>
              <w:noProof/>
              <w:sz w:val="22"/>
              <w:lang w:val="en-IN" w:eastAsia="en-IN"/>
            </w:rPr>
          </w:pPr>
          <w:ins w:id="36"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"_Toc122527849"</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Overview of AWS</w:t>
            </w:r>
            <w:r>
              <w:rPr>
                <w:noProof/>
                <w:webHidden/>
              </w:rPr>
              <w:tab/>
            </w:r>
            <w:r>
              <w:rPr>
                <w:noProof/>
                <w:webHidden/>
              </w:rPr>
              <w:fldChar w:fldCharType="begin"/>
            </w:r>
            <w:r>
              <w:rPr>
                <w:noProof/>
                <w:webHidden/>
              </w:rPr>
              <w:instrText xml:space="preserve"> PAGEREF _Toc122527849 \h </w:instrText>
            </w:r>
          </w:ins>
          <w:r>
            <w:rPr>
              <w:noProof/>
              <w:webHidden/>
            </w:rPr>
          </w:r>
          <w:r>
            <w:rPr>
              <w:noProof/>
              <w:webHidden/>
            </w:rPr>
            <w:fldChar w:fldCharType="separate"/>
          </w:r>
          <w:ins w:id="37" w:author="Shubra Singh" w:date="2022-12-21T15:10:00Z">
            <w:r>
              <w:rPr>
                <w:noProof/>
                <w:webHidden/>
              </w:rPr>
              <w:t>5</w:t>
            </w:r>
            <w:r>
              <w:rPr>
                <w:noProof/>
                <w:webHidden/>
              </w:rPr>
              <w:fldChar w:fldCharType="end"/>
            </w:r>
            <w:r w:rsidRPr="0077763C">
              <w:rPr>
                <w:rStyle w:val="Hyperlink"/>
                <w:noProof/>
              </w:rPr>
              <w:fldChar w:fldCharType="end"/>
            </w:r>
          </w:ins>
        </w:p>
        <w:p w14:paraId="1B5791FD" w14:textId="5C53131E" w:rsidR="00EF73B8" w:rsidRDefault="00EF73B8" w:rsidP="00EF73B8">
          <w:pPr>
            <w:pStyle w:val="TOC1"/>
            <w:rPr>
              <w:ins w:id="38" w:author="Shubra Singh" w:date="2022-12-21T15:10:00Z"/>
              <w:rFonts w:cstheme="minorBidi"/>
              <w:noProof/>
              <w:sz w:val="22"/>
              <w:lang w:val="en-IN" w:eastAsia="en-IN"/>
            </w:rPr>
          </w:pPr>
          <w:ins w:id="39"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"_Toc122527850"</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Aws Terminology</w:t>
            </w:r>
            <w:r>
              <w:rPr>
                <w:noProof/>
                <w:webHidden/>
              </w:rPr>
              <w:tab/>
            </w:r>
            <w:r>
              <w:rPr>
                <w:noProof/>
                <w:webHidden/>
              </w:rPr>
              <w:fldChar w:fldCharType="begin"/>
            </w:r>
            <w:r>
              <w:rPr>
                <w:noProof/>
                <w:webHidden/>
              </w:rPr>
              <w:instrText xml:space="preserve"> PAGEREF _Toc122527850 \h </w:instrText>
            </w:r>
          </w:ins>
          <w:r>
            <w:rPr>
              <w:noProof/>
              <w:webHidden/>
            </w:rPr>
          </w:r>
          <w:r>
            <w:rPr>
              <w:noProof/>
              <w:webHidden/>
            </w:rPr>
            <w:fldChar w:fldCharType="separate"/>
          </w:r>
          <w:ins w:id="40" w:author="Shubra Singh" w:date="2022-12-21T15:10:00Z">
            <w:r>
              <w:rPr>
                <w:noProof/>
                <w:webHidden/>
              </w:rPr>
              <w:t>6</w:t>
            </w:r>
            <w:r>
              <w:rPr>
                <w:noProof/>
                <w:webHidden/>
              </w:rPr>
              <w:fldChar w:fldCharType="end"/>
            </w:r>
            <w:r w:rsidRPr="0077763C">
              <w:rPr>
                <w:rStyle w:val="Hyperlink"/>
                <w:noProof/>
              </w:rPr>
              <w:fldChar w:fldCharType="end"/>
            </w:r>
          </w:ins>
        </w:p>
        <w:p w14:paraId="09884764" w14:textId="401D9DDC" w:rsidR="00EF73B8" w:rsidRDefault="00EF73B8" w:rsidP="00EF73B8">
          <w:pPr>
            <w:pStyle w:val="TOC1"/>
            <w:rPr>
              <w:ins w:id="41" w:author="Shubra Singh" w:date="2022-12-21T15:10:00Z"/>
              <w:rFonts w:cstheme="minorBidi"/>
              <w:noProof/>
              <w:sz w:val="22"/>
              <w:lang w:val="en-IN" w:eastAsia="en-IN"/>
            </w:rPr>
          </w:pPr>
          <w:ins w:id="42"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"_Toc122527851"</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CloudFormation Template – 3NIC _2VM _HA_GLM_PubVIP_BackAuto vThunder</w:t>
            </w:r>
            <w:r>
              <w:rPr>
                <w:noProof/>
                <w:webHidden/>
              </w:rPr>
              <w:tab/>
            </w:r>
            <w:r>
              <w:rPr>
                <w:noProof/>
                <w:webHidden/>
              </w:rPr>
              <w:fldChar w:fldCharType="begin"/>
            </w:r>
            <w:r>
              <w:rPr>
                <w:noProof/>
                <w:webHidden/>
              </w:rPr>
              <w:instrText xml:space="preserve"> PAGEREF _Toc122527851 \h </w:instrText>
            </w:r>
          </w:ins>
          <w:r>
            <w:rPr>
              <w:noProof/>
              <w:webHidden/>
            </w:rPr>
          </w:r>
          <w:r>
            <w:rPr>
              <w:noProof/>
              <w:webHidden/>
            </w:rPr>
            <w:fldChar w:fldCharType="separate"/>
          </w:r>
          <w:ins w:id="43" w:author="Shubra Singh" w:date="2022-12-21T15:10:00Z">
            <w:r>
              <w:rPr>
                <w:noProof/>
                <w:webHidden/>
              </w:rPr>
              <w:t>7</w:t>
            </w:r>
            <w:r>
              <w:rPr>
                <w:noProof/>
                <w:webHidden/>
              </w:rPr>
              <w:fldChar w:fldCharType="end"/>
            </w:r>
            <w:r w:rsidRPr="0077763C">
              <w:rPr>
                <w:rStyle w:val="Hyperlink"/>
                <w:noProof/>
              </w:rPr>
              <w:fldChar w:fldCharType="end"/>
            </w:r>
          </w:ins>
        </w:p>
        <w:p w14:paraId="4C278ECF" w14:textId="5F2788A1" w:rsidR="00EF73B8" w:rsidRDefault="00EF73B8">
          <w:pPr>
            <w:pStyle w:val="TOC2"/>
            <w:tabs>
              <w:tab w:val="right" w:leader="dot" w:pos="9016"/>
            </w:tabs>
            <w:rPr>
              <w:ins w:id="44" w:author="Shubra Singh" w:date="2022-12-21T15:10:00Z"/>
              <w:noProof/>
              <w:sz w:val="22"/>
              <w:lang w:val="en-IN" w:eastAsia="en-IN"/>
            </w:rPr>
          </w:pPr>
          <w:ins w:id="45"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"_Toc122527852"</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Overview</w:t>
            </w:r>
            <w:r>
              <w:rPr>
                <w:noProof/>
                <w:webHidden/>
              </w:rPr>
              <w:tab/>
            </w:r>
            <w:r>
              <w:rPr>
                <w:noProof/>
                <w:webHidden/>
              </w:rPr>
              <w:fldChar w:fldCharType="begin"/>
            </w:r>
            <w:r>
              <w:rPr>
                <w:noProof/>
                <w:webHidden/>
              </w:rPr>
              <w:instrText xml:space="preserve"> PAGEREF _Toc122527852 \h </w:instrText>
            </w:r>
          </w:ins>
          <w:r>
            <w:rPr>
              <w:noProof/>
              <w:webHidden/>
            </w:rPr>
          </w:r>
          <w:r>
            <w:rPr>
              <w:noProof/>
              <w:webHidden/>
            </w:rPr>
            <w:fldChar w:fldCharType="separate"/>
          </w:r>
          <w:ins w:id="46" w:author="Shubra Singh" w:date="2022-12-21T15:10:00Z">
            <w:r>
              <w:rPr>
                <w:noProof/>
                <w:webHidden/>
              </w:rPr>
              <w:t>7</w:t>
            </w:r>
            <w:r>
              <w:rPr>
                <w:noProof/>
                <w:webHidden/>
              </w:rPr>
              <w:fldChar w:fldCharType="end"/>
            </w:r>
            <w:r w:rsidRPr="0077763C">
              <w:rPr>
                <w:rStyle w:val="Hyperlink"/>
                <w:noProof/>
              </w:rPr>
              <w:fldChar w:fldCharType="end"/>
            </w:r>
          </w:ins>
        </w:p>
        <w:p w14:paraId="249E7FFB" w14:textId="09FEB361" w:rsidR="00EF73B8" w:rsidRDefault="00EF73B8">
          <w:pPr>
            <w:pStyle w:val="TOC2"/>
            <w:tabs>
              <w:tab w:val="right" w:leader="dot" w:pos="9016"/>
            </w:tabs>
            <w:rPr>
              <w:ins w:id="47" w:author="Shubra Singh" w:date="2022-12-21T15:10:00Z"/>
              <w:noProof/>
              <w:sz w:val="22"/>
              <w:lang w:val="en-IN" w:eastAsia="en-IN"/>
            </w:rPr>
          </w:pPr>
          <w:ins w:id="48"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"_Toc122527853"</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Prerequisites</w:t>
            </w:r>
            <w:r>
              <w:rPr>
                <w:noProof/>
                <w:webHidden/>
              </w:rPr>
              <w:tab/>
            </w:r>
            <w:r>
              <w:rPr>
                <w:noProof/>
                <w:webHidden/>
              </w:rPr>
              <w:fldChar w:fldCharType="begin"/>
            </w:r>
            <w:r>
              <w:rPr>
                <w:noProof/>
                <w:webHidden/>
              </w:rPr>
              <w:instrText xml:space="preserve"> PAGEREF _Toc122527853 \h </w:instrText>
            </w:r>
          </w:ins>
          <w:r>
            <w:rPr>
              <w:noProof/>
              <w:webHidden/>
            </w:rPr>
          </w:r>
          <w:r>
            <w:rPr>
              <w:noProof/>
              <w:webHidden/>
            </w:rPr>
            <w:fldChar w:fldCharType="separate"/>
          </w:r>
          <w:ins w:id="49" w:author="Shubra Singh" w:date="2022-12-21T15:10:00Z">
            <w:r>
              <w:rPr>
                <w:noProof/>
                <w:webHidden/>
              </w:rPr>
              <w:t>7</w:t>
            </w:r>
            <w:r>
              <w:rPr>
                <w:noProof/>
                <w:webHidden/>
              </w:rPr>
              <w:fldChar w:fldCharType="end"/>
            </w:r>
            <w:r w:rsidRPr="0077763C">
              <w:rPr>
                <w:rStyle w:val="Hyperlink"/>
                <w:noProof/>
              </w:rPr>
              <w:fldChar w:fldCharType="end"/>
            </w:r>
          </w:ins>
        </w:p>
        <w:p w14:paraId="6FA07F6C" w14:textId="46E25E3D" w:rsidR="00EF73B8" w:rsidRDefault="00EF73B8">
          <w:pPr>
            <w:pStyle w:val="TOC3"/>
            <w:tabs>
              <w:tab w:val="right" w:leader="dot" w:pos="9016"/>
            </w:tabs>
            <w:rPr>
              <w:ins w:id="50" w:author="Shubra Singh" w:date="2022-12-21T15:10:00Z"/>
              <w:noProof/>
              <w:sz w:val="22"/>
              <w:lang w:eastAsia="en-IN"/>
            </w:rPr>
          </w:pPr>
          <w:ins w:id="51"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"_Toc122527854"</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AWS Account &amp; Subscription.</w:t>
            </w:r>
            <w:r>
              <w:rPr>
                <w:noProof/>
                <w:webHidden/>
              </w:rPr>
              <w:tab/>
            </w:r>
            <w:r>
              <w:rPr>
                <w:noProof/>
                <w:webHidden/>
              </w:rPr>
              <w:fldChar w:fldCharType="begin"/>
            </w:r>
            <w:r>
              <w:rPr>
                <w:noProof/>
                <w:webHidden/>
              </w:rPr>
              <w:instrText xml:space="preserve"> PAGEREF _Toc122527854 \h </w:instrText>
            </w:r>
          </w:ins>
          <w:r>
            <w:rPr>
              <w:noProof/>
              <w:webHidden/>
            </w:rPr>
          </w:r>
          <w:r>
            <w:rPr>
              <w:noProof/>
              <w:webHidden/>
            </w:rPr>
            <w:fldChar w:fldCharType="separate"/>
          </w:r>
          <w:ins w:id="52" w:author="Shubra Singh" w:date="2022-12-21T15:10:00Z">
            <w:r>
              <w:rPr>
                <w:noProof/>
                <w:webHidden/>
              </w:rPr>
              <w:t>7</w:t>
            </w:r>
            <w:r>
              <w:rPr>
                <w:noProof/>
                <w:webHidden/>
              </w:rPr>
              <w:fldChar w:fldCharType="end"/>
            </w:r>
            <w:r w:rsidRPr="0077763C">
              <w:rPr>
                <w:rStyle w:val="Hyperlink"/>
                <w:noProof/>
              </w:rPr>
              <w:fldChar w:fldCharType="end"/>
            </w:r>
          </w:ins>
        </w:p>
        <w:p w14:paraId="7B4537C2" w14:textId="223A6828" w:rsidR="00EF73B8" w:rsidRDefault="00EF73B8">
          <w:pPr>
            <w:pStyle w:val="TOC3"/>
            <w:tabs>
              <w:tab w:val="right" w:leader="dot" w:pos="9016"/>
            </w:tabs>
            <w:rPr>
              <w:ins w:id="53" w:author="Shubra Singh" w:date="2022-12-21T15:10:00Z"/>
              <w:noProof/>
              <w:sz w:val="22"/>
              <w:lang w:eastAsia="en-IN"/>
            </w:rPr>
          </w:pPr>
          <w:ins w:id="54"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"_Toc122527855"</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AWS Account and Environment Setup to Run CFT Template [One Time Step]</w:t>
            </w:r>
            <w:r>
              <w:rPr>
                <w:noProof/>
                <w:webHidden/>
              </w:rPr>
              <w:tab/>
            </w:r>
            <w:r>
              <w:rPr>
                <w:noProof/>
                <w:webHidden/>
              </w:rPr>
              <w:fldChar w:fldCharType="begin"/>
            </w:r>
            <w:r>
              <w:rPr>
                <w:noProof/>
                <w:webHidden/>
              </w:rPr>
              <w:instrText xml:space="preserve"> PAGEREF _Toc122527855 \h </w:instrText>
            </w:r>
          </w:ins>
          <w:r>
            <w:rPr>
              <w:noProof/>
              <w:webHidden/>
            </w:rPr>
          </w:r>
          <w:r>
            <w:rPr>
              <w:noProof/>
              <w:webHidden/>
            </w:rPr>
            <w:fldChar w:fldCharType="separate"/>
          </w:r>
          <w:ins w:id="55" w:author="Shubra Singh" w:date="2022-12-21T15:10:00Z">
            <w:r>
              <w:rPr>
                <w:noProof/>
                <w:webHidden/>
              </w:rPr>
              <w:t>7</w:t>
            </w:r>
            <w:r>
              <w:rPr>
                <w:noProof/>
                <w:webHidden/>
              </w:rPr>
              <w:fldChar w:fldCharType="end"/>
            </w:r>
            <w:r w:rsidRPr="0077763C">
              <w:rPr>
                <w:rStyle w:val="Hyperlink"/>
                <w:noProof/>
              </w:rPr>
              <w:fldChar w:fldCharType="end"/>
            </w:r>
          </w:ins>
        </w:p>
        <w:p w14:paraId="2979127A" w14:textId="6DBF71CF" w:rsidR="00EF73B8" w:rsidRDefault="00EF73B8">
          <w:pPr>
            <w:pStyle w:val="TOC2"/>
            <w:tabs>
              <w:tab w:val="right" w:leader="dot" w:pos="9016"/>
            </w:tabs>
            <w:rPr>
              <w:ins w:id="56" w:author="Shubra Singh" w:date="2022-12-21T15:10:00Z"/>
              <w:noProof/>
              <w:sz w:val="22"/>
              <w:lang w:val="en-IN" w:eastAsia="en-IN"/>
            </w:rPr>
          </w:pPr>
          <w:ins w:id="57"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"_Toc122527856"</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Steps to create a SSH key [Optional]</w:t>
            </w:r>
            <w:r>
              <w:rPr>
                <w:noProof/>
                <w:webHidden/>
              </w:rPr>
              <w:tab/>
            </w:r>
            <w:r>
              <w:rPr>
                <w:noProof/>
                <w:webHidden/>
              </w:rPr>
              <w:fldChar w:fldCharType="begin"/>
            </w:r>
            <w:r>
              <w:rPr>
                <w:noProof/>
                <w:webHidden/>
              </w:rPr>
              <w:instrText xml:space="preserve"> PAGEREF _Toc122527856 \h </w:instrText>
            </w:r>
          </w:ins>
          <w:r>
            <w:rPr>
              <w:noProof/>
              <w:webHidden/>
            </w:rPr>
          </w:r>
          <w:r>
            <w:rPr>
              <w:noProof/>
              <w:webHidden/>
            </w:rPr>
            <w:fldChar w:fldCharType="separate"/>
          </w:r>
          <w:ins w:id="58" w:author="Shubra Singh" w:date="2022-12-21T15:10:00Z">
            <w:r>
              <w:rPr>
                <w:noProof/>
                <w:webHidden/>
              </w:rPr>
              <w:t>9</w:t>
            </w:r>
            <w:r>
              <w:rPr>
                <w:noProof/>
                <w:webHidden/>
              </w:rPr>
              <w:fldChar w:fldCharType="end"/>
            </w:r>
            <w:r w:rsidRPr="0077763C">
              <w:rPr>
                <w:rStyle w:val="Hyperlink"/>
                <w:noProof/>
              </w:rPr>
              <w:fldChar w:fldCharType="end"/>
            </w:r>
          </w:ins>
        </w:p>
        <w:p w14:paraId="24C695AF" w14:textId="06A75A5D" w:rsidR="00EF73B8" w:rsidRDefault="00EF73B8">
          <w:pPr>
            <w:pStyle w:val="TOC2"/>
            <w:tabs>
              <w:tab w:val="right" w:leader="dot" w:pos="9016"/>
            </w:tabs>
            <w:rPr>
              <w:ins w:id="59" w:author="Shubra Singh" w:date="2022-12-21T15:10:00Z"/>
              <w:noProof/>
              <w:sz w:val="22"/>
              <w:lang w:val="en-IN" w:eastAsia="en-IN"/>
            </w:rPr>
          </w:pPr>
          <w:ins w:id="60"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"_Toc122527857"</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System Requirements</w:t>
            </w:r>
            <w:r>
              <w:rPr>
                <w:noProof/>
                <w:webHidden/>
              </w:rPr>
              <w:tab/>
            </w:r>
            <w:r>
              <w:rPr>
                <w:noProof/>
                <w:webHidden/>
              </w:rPr>
              <w:fldChar w:fldCharType="begin"/>
            </w:r>
            <w:r>
              <w:rPr>
                <w:noProof/>
                <w:webHidden/>
              </w:rPr>
              <w:instrText xml:space="preserve"> PAGEREF _Toc122527857 \h </w:instrText>
            </w:r>
          </w:ins>
          <w:r>
            <w:rPr>
              <w:noProof/>
              <w:webHidden/>
            </w:rPr>
          </w:r>
          <w:r>
            <w:rPr>
              <w:noProof/>
              <w:webHidden/>
            </w:rPr>
            <w:fldChar w:fldCharType="separate"/>
          </w:r>
          <w:ins w:id="61" w:author="Shubra Singh" w:date="2022-12-21T15:10:00Z">
            <w:r>
              <w:rPr>
                <w:noProof/>
                <w:webHidden/>
              </w:rPr>
              <w:t>10</w:t>
            </w:r>
            <w:r>
              <w:rPr>
                <w:noProof/>
                <w:webHidden/>
              </w:rPr>
              <w:fldChar w:fldCharType="end"/>
            </w:r>
            <w:r w:rsidRPr="0077763C">
              <w:rPr>
                <w:rStyle w:val="Hyperlink"/>
                <w:noProof/>
              </w:rPr>
              <w:fldChar w:fldCharType="end"/>
            </w:r>
          </w:ins>
        </w:p>
        <w:p w14:paraId="7169195D" w14:textId="71B3D733" w:rsidR="00EF73B8" w:rsidRDefault="00EF73B8">
          <w:pPr>
            <w:pStyle w:val="TOC3"/>
            <w:tabs>
              <w:tab w:val="right" w:leader="dot" w:pos="9016"/>
            </w:tabs>
            <w:rPr>
              <w:ins w:id="62" w:author="Shubra Singh" w:date="2022-12-21T15:10:00Z"/>
              <w:noProof/>
              <w:sz w:val="22"/>
              <w:lang w:eastAsia="en-IN"/>
            </w:rPr>
          </w:pPr>
          <w:ins w:id="63"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"_Toc122527858"</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rFonts w:cstheme="minorHAnsi"/>
                <w:noProof/>
              </w:rPr>
              <w:t>Stack</w:t>
            </w:r>
            <w:r>
              <w:rPr>
                <w:noProof/>
                <w:webHidden/>
              </w:rPr>
              <w:tab/>
            </w:r>
            <w:r>
              <w:rPr>
                <w:noProof/>
                <w:webHidden/>
              </w:rPr>
              <w:fldChar w:fldCharType="begin"/>
            </w:r>
            <w:r>
              <w:rPr>
                <w:noProof/>
                <w:webHidden/>
              </w:rPr>
              <w:instrText xml:space="preserve"> PAGEREF _Toc122527858 \h </w:instrText>
            </w:r>
          </w:ins>
          <w:r>
            <w:rPr>
              <w:noProof/>
              <w:webHidden/>
            </w:rPr>
          </w:r>
          <w:r>
            <w:rPr>
              <w:noProof/>
              <w:webHidden/>
            </w:rPr>
            <w:fldChar w:fldCharType="separate"/>
          </w:r>
          <w:ins w:id="64" w:author="Shubra Singh" w:date="2022-12-21T15:10:00Z">
            <w:r>
              <w:rPr>
                <w:noProof/>
                <w:webHidden/>
              </w:rPr>
              <w:t>10</w:t>
            </w:r>
            <w:r>
              <w:rPr>
                <w:noProof/>
                <w:webHidden/>
              </w:rPr>
              <w:fldChar w:fldCharType="end"/>
            </w:r>
            <w:r w:rsidRPr="0077763C">
              <w:rPr>
                <w:rStyle w:val="Hyperlink"/>
                <w:noProof/>
              </w:rPr>
              <w:fldChar w:fldCharType="end"/>
            </w:r>
          </w:ins>
        </w:p>
        <w:p w14:paraId="67FEE6DD" w14:textId="767E68FA" w:rsidR="00EF73B8" w:rsidRDefault="00EF73B8" w:rsidP="00EF73B8">
          <w:pPr>
            <w:pStyle w:val="TOC1"/>
            <w:rPr>
              <w:ins w:id="65" w:author="Shubra Singh" w:date="2022-12-21T15:10:00Z"/>
              <w:rFonts w:cstheme="minorBidi"/>
              <w:noProof/>
              <w:sz w:val="22"/>
              <w:lang w:val="en-IN" w:eastAsia="en-IN"/>
            </w:rPr>
          </w:pPr>
          <w:ins w:id="66"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"_Toc122527859"</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Chapter 1-S3 Bucket Setup</w:t>
            </w:r>
            <w:r>
              <w:rPr>
                <w:noProof/>
                <w:webHidden/>
              </w:rPr>
              <w:tab/>
            </w:r>
            <w:r>
              <w:rPr>
                <w:noProof/>
                <w:webHidden/>
              </w:rPr>
              <w:fldChar w:fldCharType="begin"/>
            </w:r>
            <w:r>
              <w:rPr>
                <w:noProof/>
                <w:webHidden/>
              </w:rPr>
              <w:instrText xml:space="preserve"> PAGEREF _Toc122527859 \h </w:instrText>
            </w:r>
          </w:ins>
          <w:r>
            <w:rPr>
              <w:noProof/>
              <w:webHidden/>
            </w:rPr>
          </w:r>
          <w:r>
            <w:rPr>
              <w:noProof/>
              <w:webHidden/>
            </w:rPr>
            <w:fldChar w:fldCharType="separate"/>
          </w:r>
          <w:ins w:id="67" w:author="Shubra Singh" w:date="2022-12-21T15:10:00Z">
            <w:r>
              <w:rPr>
                <w:noProof/>
                <w:webHidden/>
              </w:rPr>
              <w:t>14</w:t>
            </w:r>
            <w:r>
              <w:rPr>
                <w:noProof/>
                <w:webHidden/>
              </w:rPr>
              <w:fldChar w:fldCharType="end"/>
            </w:r>
            <w:r w:rsidRPr="0077763C">
              <w:rPr>
                <w:rStyle w:val="Hyperlink"/>
                <w:noProof/>
              </w:rPr>
              <w:fldChar w:fldCharType="end"/>
            </w:r>
          </w:ins>
        </w:p>
        <w:p w14:paraId="38EBA3A6" w14:textId="29EBAEF3" w:rsidR="00EF73B8" w:rsidRDefault="00EF73B8">
          <w:pPr>
            <w:pStyle w:val="TOC2"/>
            <w:tabs>
              <w:tab w:val="right" w:leader="dot" w:pos="9016"/>
            </w:tabs>
            <w:rPr>
              <w:ins w:id="68" w:author="Shubra Singh" w:date="2022-12-21T15:10:00Z"/>
              <w:noProof/>
              <w:sz w:val="22"/>
              <w:lang w:val="en-IN" w:eastAsia="en-IN"/>
            </w:rPr>
          </w:pPr>
          <w:ins w:id="69"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"_Toc122527860"</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Install</w:t>
            </w:r>
            <w:r>
              <w:rPr>
                <w:noProof/>
                <w:webHidden/>
              </w:rPr>
              <w:tab/>
            </w:r>
            <w:r>
              <w:rPr>
                <w:noProof/>
                <w:webHidden/>
              </w:rPr>
              <w:fldChar w:fldCharType="begin"/>
            </w:r>
            <w:r>
              <w:rPr>
                <w:noProof/>
                <w:webHidden/>
              </w:rPr>
              <w:instrText xml:space="preserve"> PAGEREF _Toc122527860 \h </w:instrText>
            </w:r>
          </w:ins>
          <w:r>
            <w:rPr>
              <w:noProof/>
              <w:webHidden/>
            </w:rPr>
          </w:r>
          <w:r>
            <w:rPr>
              <w:noProof/>
              <w:webHidden/>
            </w:rPr>
            <w:fldChar w:fldCharType="separate"/>
          </w:r>
          <w:ins w:id="70" w:author="Shubra Singh" w:date="2022-12-21T15:10:00Z">
            <w:r>
              <w:rPr>
                <w:noProof/>
                <w:webHidden/>
              </w:rPr>
              <w:t>14</w:t>
            </w:r>
            <w:r>
              <w:rPr>
                <w:noProof/>
                <w:webHidden/>
              </w:rPr>
              <w:fldChar w:fldCharType="end"/>
            </w:r>
            <w:r w:rsidRPr="0077763C">
              <w:rPr>
                <w:rStyle w:val="Hyperlink"/>
                <w:noProof/>
              </w:rPr>
              <w:fldChar w:fldCharType="end"/>
            </w:r>
          </w:ins>
        </w:p>
        <w:p w14:paraId="42F1D858" w14:textId="5F1BD5AA" w:rsidR="00EF73B8" w:rsidRDefault="00EF73B8">
          <w:pPr>
            <w:pStyle w:val="TOC2"/>
            <w:tabs>
              <w:tab w:val="right" w:leader="dot" w:pos="9016"/>
            </w:tabs>
            <w:rPr>
              <w:ins w:id="71" w:author="Shubra Singh" w:date="2022-12-21T15:10:00Z"/>
              <w:noProof/>
              <w:sz w:val="22"/>
              <w:lang w:val="en-IN" w:eastAsia="en-IN"/>
            </w:rPr>
          </w:pPr>
          <w:ins w:id="72"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"_Toc122527861"</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Verify</w:t>
            </w:r>
            <w:r>
              <w:rPr>
                <w:noProof/>
                <w:webHidden/>
              </w:rPr>
              <w:tab/>
            </w:r>
            <w:r>
              <w:rPr>
                <w:noProof/>
                <w:webHidden/>
              </w:rPr>
              <w:fldChar w:fldCharType="begin"/>
            </w:r>
            <w:r>
              <w:rPr>
                <w:noProof/>
                <w:webHidden/>
              </w:rPr>
              <w:instrText xml:space="preserve"> PAGEREF _Toc122527861 \h </w:instrText>
            </w:r>
          </w:ins>
          <w:r>
            <w:rPr>
              <w:noProof/>
              <w:webHidden/>
            </w:rPr>
          </w:r>
          <w:r>
            <w:rPr>
              <w:noProof/>
              <w:webHidden/>
            </w:rPr>
            <w:fldChar w:fldCharType="separate"/>
          </w:r>
          <w:ins w:id="73" w:author="Shubra Singh" w:date="2022-12-21T15:10:00Z">
            <w:r>
              <w:rPr>
                <w:noProof/>
                <w:webHidden/>
              </w:rPr>
              <w:t>14</w:t>
            </w:r>
            <w:r>
              <w:rPr>
                <w:noProof/>
                <w:webHidden/>
              </w:rPr>
              <w:fldChar w:fldCharType="end"/>
            </w:r>
            <w:r w:rsidRPr="0077763C">
              <w:rPr>
                <w:rStyle w:val="Hyperlink"/>
                <w:noProof/>
              </w:rPr>
              <w:fldChar w:fldCharType="end"/>
            </w:r>
          </w:ins>
        </w:p>
        <w:p w14:paraId="530574EB" w14:textId="24569739" w:rsidR="00EF73B8" w:rsidRDefault="00EF73B8" w:rsidP="00EF73B8">
          <w:pPr>
            <w:pStyle w:val="TOC1"/>
            <w:rPr>
              <w:ins w:id="74" w:author="Shubra Singh" w:date="2022-12-21T15:10:00Z"/>
              <w:rFonts w:cstheme="minorBidi"/>
              <w:noProof/>
              <w:sz w:val="22"/>
              <w:lang w:val="en-IN" w:eastAsia="en-IN"/>
            </w:rPr>
          </w:pPr>
          <w:ins w:id="75"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"_Toc122527862"</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Chapter 2 – Install vADC</w:t>
            </w:r>
            <w:r>
              <w:rPr>
                <w:noProof/>
                <w:webHidden/>
              </w:rPr>
              <w:tab/>
            </w:r>
            <w:r>
              <w:rPr>
                <w:noProof/>
                <w:webHidden/>
              </w:rPr>
              <w:fldChar w:fldCharType="begin"/>
            </w:r>
            <w:r>
              <w:rPr>
                <w:noProof/>
                <w:webHidden/>
              </w:rPr>
              <w:instrText xml:space="preserve"> PAGEREF _Toc122527862 \h </w:instrText>
            </w:r>
          </w:ins>
          <w:r>
            <w:rPr>
              <w:noProof/>
              <w:webHidden/>
            </w:rPr>
          </w:r>
          <w:r>
            <w:rPr>
              <w:noProof/>
              <w:webHidden/>
            </w:rPr>
            <w:fldChar w:fldCharType="separate"/>
          </w:r>
          <w:ins w:id="76" w:author="Shubra Singh" w:date="2022-12-21T15:10:00Z">
            <w:r>
              <w:rPr>
                <w:noProof/>
                <w:webHidden/>
              </w:rPr>
              <w:t>15</w:t>
            </w:r>
            <w:r>
              <w:rPr>
                <w:noProof/>
                <w:webHidden/>
              </w:rPr>
              <w:fldChar w:fldCharType="end"/>
            </w:r>
            <w:r w:rsidRPr="0077763C">
              <w:rPr>
                <w:rStyle w:val="Hyperlink"/>
                <w:noProof/>
              </w:rPr>
              <w:fldChar w:fldCharType="end"/>
            </w:r>
          </w:ins>
        </w:p>
        <w:p w14:paraId="13634A1E" w14:textId="5D00FEC0" w:rsidR="00EF73B8" w:rsidRDefault="00EF73B8">
          <w:pPr>
            <w:pStyle w:val="TOC2"/>
            <w:tabs>
              <w:tab w:val="right" w:leader="dot" w:pos="9016"/>
            </w:tabs>
            <w:rPr>
              <w:ins w:id="77" w:author="Shubra Singh" w:date="2022-12-21T15:10:00Z"/>
              <w:noProof/>
              <w:sz w:val="22"/>
              <w:lang w:val="en-IN" w:eastAsia="en-IN"/>
            </w:rPr>
          </w:pPr>
          <w:ins w:id="78"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"_Toc122527863"</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Install</w:t>
            </w:r>
            <w:r>
              <w:rPr>
                <w:noProof/>
                <w:webHidden/>
              </w:rPr>
              <w:tab/>
            </w:r>
            <w:r>
              <w:rPr>
                <w:noProof/>
                <w:webHidden/>
              </w:rPr>
              <w:fldChar w:fldCharType="begin"/>
            </w:r>
            <w:r>
              <w:rPr>
                <w:noProof/>
                <w:webHidden/>
              </w:rPr>
              <w:instrText xml:space="preserve"> PAGEREF _Toc122527863 \h </w:instrText>
            </w:r>
          </w:ins>
          <w:r>
            <w:rPr>
              <w:noProof/>
              <w:webHidden/>
            </w:rPr>
          </w:r>
          <w:r>
            <w:rPr>
              <w:noProof/>
              <w:webHidden/>
            </w:rPr>
            <w:fldChar w:fldCharType="separate"/>
          </w:r>
          <w:ins w:id="79" w:author="Shubra Singh" w:date="2022-12-21T15:10:00Z">
            <w:r>
              <w:rPr>
                <w:noProof/>
                <w:webHidden/>
              </w:rPr>
              <w:t>15</w:t>
            </w:r>
            <w:r>
              <w:rPr>
                <w:noProof/>
                <w:webHidden/>
              </w:rPr>
              <w:fldChar w:fldCharType="end"/>
            </w:r>
            <w:r w:rsidRPr="0077763C">
              <w:rPr>
                <w:rStyle w:val="Hyperlink"/>
                <w:noProof/>
              </w:rPr>
              <w:fldChar w:fldCharType="end"/>
            </w:r>
          </w:ins>
        </w:p>
        <w:p w14:paraId="631F2635" w14:textId="4C49433D" w:rsidR="00EF73B8" w:rsidRDefault="00EF73B8" w:rsidP="00EF73B8">
          <w:pPr>
            <w:pStyle w:val="TOC1"/>
            <w:rPr>
              <w:ins w:id="80" w:author="Shubra Singh" w:date="2022-12-21T15:10:00Z"/>
              <w:rFonts w:cstheme="minorBidi"/>
              <w:noProof/>
              <w:sz w:val="22"/>
              <w:lang w:val="en-IN" w:eastAsia="en-IN"/>
            </w:rPr>
          </w:pPr>
          <w:ins w:id="81"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"_Toc122527864"</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lang w:eastAsia="en-IN"/>
              </w:rPr>
              <w:t>Chapter 3- AutoScaling Group</w:t>
            </w:r>
            <w:r>
              <w:rPr>
                <w:noProof/>
                <w:webHidden/>
              </w:rPr>
              <w:tab/>
            </w:r>
            <w:r>
              <w:rPr>
                <w:noProof/>
                <w:webHidden/>
              </w:rPr>
              <w:fldChar w:fldCharType="begin"/>
            </w:r>
            <w:r>
              <w:rPr>
                <w:noProof/>
                <w:webHidden/>
              </w:rPr>
              <w:instrText xml:space="preserve"> PAGEREF _Toc122527864 \h </w:instrText>
            </w:r>
          </w:ins>
          <w:r>
            <w:rPr>
              <w:noProof/>
              <w:webHidden/>
            </w:rPr>
          </w:r>
          <w:r>
            <w:rPr>
              <w:noProof/>
              <w:webHidden/>
            </w:rPr>
            <w:fldChar w:fldCharType="separate"/>
          </w:r>
          <w:ins w:id="82" w:author="Shubra Singh" w:date="2022-12-21T15:10:00Z">
            <w:r>
              <w:rPr>
                <w:noProof/>
                <w:webHidden/>
              </w:rPr>
              <w:t>20</w:t>
            </w:r>
            <w:r>
              <w:rPr>
                <w:noProof/>
                <w:webHidden/>
              </w:rPr>
              <w:fldChar w:fldCharType="end"/>
            </w:r>
            <w:r w:rsidRPr="0077763C">
              <w:rPr>
                <w:rStyle w:val="Hyperlink"/>
                <w:noProof/>
              </w:rPr>
              <w:fldChar w:fldCharType="end"/>
            </w:r>
          </w:ins>
        </w:p>
        <w:p w14:paraId="3D0999C5" w14:textId="264973CF" w:rsidR="00EF73B8" w:rsidRDefault="00EF73B8" w:rsidP="00EF73B8">
          <w:pPr>
            <w:pStyle w:val="TOC1"/>
            <w:rPr>
              <w:ins w:id="83" w:author="Shubra Singh" w:date="2022-12-21T15:10:00Z"/>
              <w:rFonts w:cstheme="minorBidi"/>
              <w:noProof/>
              <w:sz w:val="22"/>
              <w:lang w:val="en-IN" w:eastAsia="en-IN"/>
            </w:rPr>
          </w:pPr>
          <w:ins w:id="84"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"_Toc122527865"</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Chapter 4– Configure vThunder</w:t>
            </w:r>
            <w:r>
              <w:rPr>
                <w:noProof/>
                <w:webHidden/>
              </w:rPr>
              <w:tab/>
            </w:r>
            <w:r>
              <w:rPr>
                <w:noProof/>
                <w:webHidden/>
              </w:rPr>
              <w:fldChar w:fldCharType="begin"/>
            </w:r>
            <w:r>
              <w:rPr>
                <w:noProof/>
                <w:webHidden/>
              </w:rPr>
              <w:instrText xml:space="preserve"> PAGEREF _Toc122527865 \h </w:instrText>
            </w:r>
          </w:ins>
          <w:r>
            <w:rPr>
              <w:noProof/>
              <w:webHidden/>
            </w:rPr>
          </w:r>
          <w:r>
            <w:rPr>
              <w:noProof/>
              <w:webHidden/>
            </w:rPr>
            <w:fldChar w:fldCharType="separate"/>
          </w:r>
          <w:ins w:id="85" w:author="Shubra Singh" w:date="2022-12-21T15:10:00Z">
            <w:r>
              <w:rPr>
                <w:noProof/>
                <w:webHidden/>
              </w:rPr>
              <w:t>23</w:t>
            </w:r>
            <w:r>
              <w:rPr>
                <w:noProof/>
                <w:webHidden/>
              </w:rPr>
              <w:fldChar w:fldCharType="end"/>
            </w:r>
            <w:r w:rsidRPr="0077763C">
              <w:rPr>
                <w:rStyle w:val="Hyperlink"/>
                <w:noProof/>
              </w:rPr>
              <w:fldChar w:fldCharType="end"/>
            </w:r>
          </w:ins>
        </w:p>
        <w:p w14:paraId="345CDE3A" w14:textId="2254C96D" w:rsidR="00EF73B8" w:rsidRDefault="00EF73B8">
          <w:pPr>
            <w:pStyle w:val="TOC2"/>
            <w:tabs>
              <w:tab w:val="right" w:leader="dot" w:pos="9016"/>
            </w:tabs>
            <w:rPr>
              <w:ins w:id="86" w:author="Shubra Singh" w:date="2022-12-21T15:10:00Z"/>
              <w:noProof/>
              <w:sz w:val="22"/>
              <w:lang w:val="en-IN" w:eastAsia="en-IN"/>
            </w:rPr>
          </w:pPr>
          <w:ins w:id="87"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"_Toc122527866"</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configure</w:t>
            </w:r>
            <w:r>
              <w:rPr>
                <w:noProof/>
                <w:webHidden/>
              </w:rPr>
              <w:tab/>
            </w:r>
            <w:r>
              <w:rPr>
                <w:noProof/>
                <w:webHidden/>
              </w:rPr>
              <w:fldChar w:fldCharType="begin"/>
            </w:r>
            <w:r>
              <w:rPr>
                <w:noProof/>
                <w:webHidden/>
              </w:rPr>
              <w:instrText xml:space="preserve"> PAGEREF _Toc122527866 \h </w:instrText>
            </w:r>
          </w:ins>
          <w:r>
            <w:rPr>
              <w:noProof/>
              <w:webHidden/>
            </w:rPr>
          </w:r>
          <w:r>
            <w:rPr>
              <w:noProof/>
              <w:webHidden/>
            </w:rPr>
            <w:fldChar w:fldCharType="separate"/>
          </w:r>
          <w:ins w:id="88" w:author="Shubra Singh" w:date="2022-12-21T15:10:00Z">
            <w:r>
              <w:rPr>
                <w:noProof/>
                <w:webHidden/>
              </w:rPr>
              <w:t>23</w:t>
            </w:r>
            <w:r>
              <w:rPr>
                <w:noProof/>
                <w:webHidden/>
              </w:rPr>
              <w:fldChar w:fldCharType="end"/>
            </w:r>
            <w:r w:rsidRPr="0077763C">
              <w:rPr>
                <w:rStyle w:val="Hyperlink"/>
                <w:noProof/>
              </w:rPr>
              <w:fldChar w:fldCharType="end"/>
            </w:r>
          </w:ins>
        </w:p>
        <w:p w14:paraId="69C631BB" w14:textId="1B8652C9" w:rsidR="00EF73B8" w:rsidRDefault="00EF73B8" w:rsidP="00EF73B8">
          <w:pPr>
            <w:pStyle w:val="TOC1"/>
            <w:rPr>
              <w:ins w:id="89" w:author="Shubra Singh" w:date="2022-12-21T15:10:00Z"/>
              <w:rFonts w:cstheme="minorBidi"/>
              <w:noProof/>
              <w:sz w:val="22"/>
              <w:lang w:val="en-IN" w:eastAsia="en-IN"/>
            </w:rPr>
          </w:pPr>
          <w:ins w:id="90" w:author="Shubra Singh" w:date="2022-12-21T15:10:00Z">
            <w:r w:rsidRPr="0077763C">
              <w:rPr>
                <w:rStyle w:val="Hyperlink"/>
                <w:noProof/>
              </w:rPr>
              <w:lastRenderedPageBreak/>
              <w:fldChar w:fldCharType="begin"/>
            </w:r>
            <w:r w:rsidRPr="0077763C">
              <w:rPr>
                <w:rStyle w:val="Hyperlink"/>
                <w:noProof/>
              </w:rPr>
              <w:instrText xml:space="preserve"> </w:instrText>
            </w:r>
            <w:r>
              <w:rPr>
                <w:noProof/>
              </w:rPr>
              <w:instrText>HYPERLINK \l "_Toc122527867"</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Chapter  -5 vThunder HA and GLM Setup</w:t>
            </w:r>
            <w:r>
              <w:rPr>
                <w:noProof/>
                <w:webHidden/>
              </w:rPr>
              <w:tab/>
            </w:r>
            <w:r>
              <w:rPr>
                <w:noProof/>
                <w:webHidden/>
              </w:rPr>
              <w:fldChar w:fldCharType="begin"/>
            </w:r>
            <w:r>
              <w:rPr>
                <w:noProof/>
                <w:webHidden/>
              </w:rPr>
              <w:instrText xml:space="preserve"> PAGEREF _Toc122527867 \h </w:instrText>
            </w:r>
          </w:ins>
          <w:r>
            <w:rPr>
              <w:noProof/>
              <w:webHidden/>
            </w:rPr>
          </w:r>
          <w:r>
            <w:rPr>
              <w:noProof/>
              <w:webHidden/>
            </w:rPr>
            <w:fldChar w:fldCharType="separate"/>
          </w:r>
          <w:ins w:id="91" w:author="Shubra Singh" w:date="2022-12-21T15:10:00Z">
            <w:r>
              <w:rPr>
                <w:noProof/>
                <w:webHidden/>
              </w:rPr>
              <w:t>31</w:t>
            </w:r>
            <w:r>
              <w:rPr>
                <w:noProof/>
                <w:webHidden/>
              </w:rPr>
              <w:fldChar w:fldCharType="end"/>
            </w:r>
            <w:r w:rsidRPr="0077763C">
              <w:rPr>
                <w:rStyle w:val="Hyperlink"/>
                <w:noProof/>
              </w:rPr>
              <w:fldChar w:fldCharType="end"/>
            </w:r>
          </w:ins>
        </w:p>
        <w:p w14:paraId="736ECAE4" w14:textId="3382C479" w:rsidR="00EF73B8" w:rsidRDefault="00EF73B8">
          <w:pPr>
            <w:pStyle w:val="TOC2"/>
            <w:tabs>
              <w:tab w:val="right" w:leader="dot" w:pos="9016"/>
            </w:tabs>
            <w:rPr>
              <w:ins w:id="92" w:author="Shubra Singh" w:date="2022-12-21T15:10:00Z"/>
              <w:noProof/>
              <w:sz w:val="22"/>
              <w:lang w:val="en-IN" w:eastAsia="en-IN"/>
            </w:rPr>
          </w:pPr>
          <w:ins w:id="93"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"_Toc122527868"</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HA Configuration</w:t>
            </w:r>
            <w:r>
              <w:rPr>
                <w:noProof/>
                <w:webHidden/>
              </w:rPr>
              <w:tab/>
            </w:r>
            <w:r>
              <w:rPr>
                <w:noProof/>
                <w:webHidden/>
              </w:rPr>
              <w:fldChar w:fldCharType="begin"/>
            </w:r>
            <w:r>
              <w:rPr>
                <w:noProof/>
                <w:webHidden/>
              </w:rPr>
              <w:instrText xml:space="preserve"> PAGEREF _Toc122527868 \h </w:instrText>
            </w:r>
          </w:ins>
          <w:r>
            <w:rPr>
              <w:noProof/>
              <w:webHidden/>
            </w:rPr>
          </w:r>
          <w:r>
            <w:rPr>
              <w:noProof/>
              <w:webHidden/>
            </w:rPr>
            <w:fldChar w:fldCharType="separate"/>
          </w:r>
          <w:ins w:id="94" w:author="Shubra Singh" w:date="2022-12-21T15:10:00Z">
            <w:r>
              <w:rPr>
                <w:noProof/>
                <w:webHidden/>
              </w:rPr>
              <w:t>31</w:t>
            </w:r>
            <w:r>
              <w:rPr>
                <w:noProof/>
                <w:webHidden/>
              </w:rPr>
              <w:fldChar w:fldCharType="end"/>
            </w:r>
            <w:r w:rsidRPr="0077763C">
              <w:rPr>
                <w:rStyle w:val="Hyperlink"/>
                <w:noProof/>
              </w:rPr>
              <w:fldChar w:fldCharType="end"/>
            </w:r>
          </w:ins>
        </w:p>
        <w:p w14:paraId="7C6A859C" w14:textId="57B6EB60" w:rsidR="00EF73B8" w:rsidRDefault="00EF73B8">
          <w:pPr>
            <w:pStyle w:val="TOC2"/>
            <w:tabs>
              <w:tab w:val="right" w:leader="dot" w:pos="9016"/>
            </w:tabs>
            <w:rPr>
              <w:ins w:id="95" w:author="Shubra Singh" w:date="2022-12-21T15:10:00Z"/>
              <w:noProof/>
              <w:sz w:val="22"/>
              <w:lang w:val="en-IN" w:eastAsia="en-IN"/>
            </w:rPr>
          </w:pPr>
          <w:ins w:id="96"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"_Toc122527869"</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GLM Configuration</w:t>
            </w:r>
            <w:r>
              <w:rPr>
                <w:noProof/>
                <w:webHidden/>
              </w:rPr>
              <w:tab/>
            </w:r>
            <w:r>
              <w:rPr>
                <w:noProof/>
                <w:webHidden/>
              </w:rPr>
              <w:fldChar w:fldCharType="begin"/>
            </w:r>
            <w:r>
              <w:rPr>
                <w:noProof/>
                <w:webHidden/>
              </w:rPr>
              <w:instrText xml:space="preserve"> PAGEREF _Toc122527869 \h </w:instrText>
            </w:r>
          </w:ins>
          <w:r>
            <w:rPr>
              <w:noProof/>
              <w:webHidden/>
            </w:rPr>
          </w:r>
          <w:r>
            <w:rPr>
              <w:noProof/>
              <w:webHidden/>
            </w:rPr>
            <w:fldChar w:fldCharType="separate"/>
          </w:r>
          <w:ins w:id="97" w:author="Shubra Singh" w:date="2022-12-21T15:10:00Z">
            <w:r>
              <w:rPr>
                <w:noProof/>
                <w:webHidden/>
              </w:rPr>
              <w:t>32</w:t>
            </w:r>
            <w:r>
              <w:rPr>
                <w:noProof/>
                <w:webHidden/>
              </w:rPr>
              <w:fldChar w:fldCharType="end"/>
            </w:r>
            <w:r w:rsidRPr="0077763C">
              <w:rPr>
                <w:rStyle w:val="Hyperlink"/>
                <w:noProof/>
              </w:rPr>
              <w:fldChar w:fldCharType="end"/>
            </w:r>
          </w:ins>
        </w:p>
        <w:p w14:paraId="1D94AA62" w14:textId="05FFF629" w:rsidR="00EF73B8" w:rsidRDefault="00EF73B8">
          <w:pPr>
            <w:pStyle w:val="TOC2"/>
            <w:tabs>
              <w:tab w:val="right" w:leader="dot" w:pos="9016"/>
            </w:tabs>
            <w:rPr>
              <w:ins w:id="98" w:author="Shubra Singh" w:date="2022-12-21T15:10:00Z"/>
              <w:noProof/>
              <w:sz w:val="22"/>
              <w:lang w:val="en-IN" w:eastAsia="en-IN"/>
            </w:rPr>
          </w:pPr>
          <w:ins w:id="99"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"_Toc122527870"</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Install</w:t>
            </w:r>
            <w:r>
              <w:rPr>
                <w:noProof/>
                <w:webHidden/>
              </w:rPr>
              <w:tab/>
            </w:r>
            <w:r>
              <w:rPr>
                <w:noProof/>
                <w:webHidden/>
              </w:rPr>
              <w:fldChar w:fldCharType="begin"/>
            </w:r>
            <w:r>
              <w:rPr>
                <w:noProof/>
                <w:webHidden/>
              </w:rPr>
              <w:instrText xml:space="preserve"> PAGEREF _Toc122527870 \h </w:instrText>
            </w:r>
          </w:ins>
          <w:r>
            <w:rPr>
              <w:noProof/>
              <w:webHidden/>
            </w:rPr>
          </w:r>
          <w:r>
            <w:rPr>
              <w:noProof/>
              <w:webHidden/>
            </w:rPr>
            <w:fldChar w:fldCharType="separate"/>
          </w:r>
          <w:ins w:id="100" w:author="Shubra Singh" w:date="2022-12-21T15:10:00Z">
            <w:r>
              <w:rPr>
                <w:noProof/>
                <w:webHidden/>
              </w:rPr>
              <w:t>34</w:t>
            </w:r>
            <w:r>
              <w:rPr>
                <w:noProof/>
                <w:webHidden/>
              </w:rPr>
              <w:fldChar w:fldCharType="end"/>
            </w:r>
            <w:r w:rsidRPr="0077763C">
              <w:rPr>
                <w:rStyle w:val="Hyperlink"/>
                <w:noProof/>
              </w:rPr>
              <w:fldChar w:fldCharType="end"/>
            </w:r>
          </w:ins>
        </w:p>
        <w:p w14:paraId="6B593D0D" w14:textId="6443B563" w:rsidR="00EF73B8" w:rsidRDefault="00EF73B8" w:rsidP="00EF73B8">
          <w:pPr>
            <w:pStyle w:val="TOC1"/>
            <w:rPr>
              <w:ins w:id="101" w:author="Shubra Singh" w:date="2022-12-21T15:10:00Z"/>
              <w:rFonts w:cstheme="minorBidi"/>
              <w:noProof/>
              <w:sz w:val="22"/>
              <w:lang w:val="en-IN" w:eastAsia="en-IN"/>
            </w:rPr>
          </w:pPr>
          <w:ins w:id="102"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"_Toc122527871"</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rFonts w:eastAsia="Times New Roman"/>
                <w:noProof/>
                <w:lang w:eastAsia="en-IN"/>
              </w:rPr>
              <w:t>Chapter 6- Install Client/Server VM</w:t>
            </w:r>
            <w:r>
              <w:rPr>
                <w:noProof/>
                <w:webHidden/>
              </w:rPr>
              <w:tab/>
            </w:r>
            <w:r>
              <w:rPr>
                <w:noProof/>
                <w:webHidden/>
              </w:rPr>
              <w:fldChar w:fldCharType="begin"/>
            </w:r>
            <w:r>
              <w:rPr>
                <w:noProof/>
                <w:webHidden/>
              </w:rPr>
              <w:instrText xml:space="preserve"> PAGEREF _Toc122527871 \h </w:instrText>
            </w:r>
          </w:ins>
          <w:r>
            <w:rPr>
              <w:noProof/>
              <w:webHidden/>
            </w:rPr>
          </w:r>
          <w:r>
            <w:rPr>
              <w:noProof/>
              <w:webHidden/>
            </w:rPr>
            <w:fldChar w:fldCharType="separate"/>
          </w:r>
          <w:ins w:id="103" w:author="Shubra Singh" w:date="2022-12-21T15:10:00Z">
            <w:r>
              <w:rPr>
                <w:noProof/>
                <w:webHidden/>
              </w:rPr>
              <w:t>36</w:t>
            </w:r>
            <w:r>
              <w:rPr>
                <w:noProof/>
                <w:webHidden/>
              </w:rPr>
              <w:fldChar w:fldCharType="end"/>
            </w:r>
            <w:r w:rsidRPr="0077763C">
              <w:rPr>
                <w:rStyle w:val="Hyperlink"/>
                <w:noProof/>
              </w:rPr>
              <w:fldChar w:fldCharType="end"/>
            </w:r>
          </w:ins>
        </w:p>
        <w:p w14:paraId="5988188D" w14:textId="494CC030" w:rsidR="00EF73B8" w:rsidRDefault="00EF73B8">
          <w:pPr>
            <w:pStyle w:val="TOC2"/>
            <w:tabs>
              <w:tab w:val="right" w:leader="dot" w:pos="9016"/>
            </w:tabs>
            <w:rPr>
              <w:ins w:id="104" w:author="Shubra Singh" w:date="2022-12-21T15:10:00Z"/>
              <w:noProof/>
              <w:sz w:val="22"/>
              <w:lang w:val="en-IN" w:eastAsia="en-IN"/>
            </w:rPr>
          </w:pPr>
          <w:ins w:id="105"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"_Toc122527872"</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lang w:eastAsia="en-IN"/>
              </w:rPr>
              <w:t>Install</w:t>
            </w:r>
            <w:r>
              <w:rPr>
                <w:noProof/>
                <w:webHidden/>
              </w:rPr>
              <w:tab/>
            </w:r>
            <w:r>
              <w:rPr>
                <w:noProof/>
                <w:webHidden/>
              </w:rPr>
              <w:fldChar w:fldCharType="begin"/>
            </w:r>
            <w:r>
              <w:rPr>
                <w:noProof/>
                <w:webHidden/>
              </w:rPr>
              <w:instrText xml:space="preserve"> PAGEREF _Toc122527872 \h </w:instrText>
            </w:r>
          </w:ins>
          <w:r>
            <w:rPr>
              <w:noProof/>
              <w:webHidden/>
            </w:rPr>
          </w:r>
          <w:r>
            <w:rPr>
              <w:noProof/>
              <w:webHidden/>
            </w:rPr>
            <w:fldChar w:fldCharType="separate"/>
          </w:r>
          <w:ins w:id="106" w:author="Shubra Singh" w:date="2022-12-21T15:10:00Z">
            <w:r>
              <w:rPr>
                <w:noProof/>
                <w:webHidden/>
              </w:rPr>
              <w:t>36</w:t>
            </w:r>
            <w:r>
              <w:rPr>
                <w:noProof/>
                <w:webHidden/>
              </w:rPr>
              <w:fldChar w:fldCharType="end"/>
            </w:r>
            <w:r w:rsidRPr="0077763C">
              <w:rPr>
                <w:rStyle w:val="Hyperlink"/>
                <w:noProof/>
              </w:rPr>
              <w:fldChar w:fldCharType="end"/>
            </w:r>
          </w:ins>
        </w:p>
        <w:p w14:paraId="5522CABD" w14:textId="75A59F63" w:rsidR="00EF73B8" w:rsidRDefault="00EF73B8" w:rsidP="00EF73B8">
          <w:pPr>
            <w:pStyle w:val="TOC1"/>
            <w:rPr>
              <w:ins w:id="107" w:author="Shubra Singh" w:date="2022-12-21T15:10:00Z"/>
              <w:rFonts w:cstheme="minorBidi"/>
              <w:noProof/>
              <w:sz w:val="22"/>
              <w:lang w:val="en-IN" w:eastAsia="en-IN"/>
            </w:rPr>
          </w:pPr>
          <w:ins w:id="108"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"_Toc122527873"</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Chapter 7 - Let us Verify.</w:t>
            </w:r>
            <w:r>
              <w:rPr>
                <w:noProof/>
                <w:webHidden/>
              </w:rPr>
              <w:tab/>
            </w:r>
            <w:r>
              <w:rPr>
                <w:noProof/>
                <w:webHidden/>
              </w:rPr>
              <w:fldChar w:fldCharType="begin"/>
            </w:r>
            <w:r>
              <w:rPr>
                <w:noProof/>
                <w:webHidden/>
              </w:rPr>
              <w:instrText xml:space="preserve"> PAGEREF _Toc122527873 \h </w:instrText>
            </w:r>
          </w:ins>
          <w:r>
            <w:rPr>
              <w:noProof/>
              <w:webHidden/>
            </w:rPr>
          </w:r>
          <w:r>
            <w:rPr>
              <w:noProof/>
              <w:webHidden/>
            </w:rPr>
            <w:fldChar w:fldCharType="separate"/>
          </w:r>
          <w:ins w:id="109" w:author="Shubra Singh" w:date="2022-12-21T15:10:00Z">
            <w:r>
              <w:rPr>
                <w:noProof/>
                <w:webHidden/>
              </w:rPr>
              <w:t>37</w:t>
            </w:r>
            <w:r>
              <w:rPr>
                <w:noProof/>
                <w:webHidden/>
              </w:rPr>
              <w:fldChar w:fldCharType="end"/>
            </w:r>
            <w:r w:rsidRPr="0077763C">
              <w:rPr>
                <w:rStyle w:val="Hyperlink"/>
                <w:noProof/>
              </w:rPr>
              <w:fldChar w:fldCharType="end"/>
            </w:r>
          </w:ins>
        </w:p>
        <w:p w14:paraId="32C8959E" w14:textId="554BC95C" w:rsidR="00EF73B8" w:rsidRDefault="00EF73B8">
          <w:pPr>
            <w:pStyle w:val="TOC3"/>
            <w:tabs>
              <w:tab w:val="right" w:leader="dot" w:pos="9016"/>
            </w:tabs>
            <w:rPr>
              <w:ins w:id="110" w:author="Shubra Singh" w:date="2022-12-21T15:10:00Z"/>
              <w:noProof/>
              <w:sz w:val="22"/>
              <w:lang w:eastAsia="en-IN"/>
            </w:rPr>
          </w:pPr>
          <w:ins w:id="111"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"_Toc122527874"</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Slb verification</w:t>
            </w:r>
            <w:r>
              <w:rPr>
                <w:noProof/>
                <w:webHidden/>
              </w:rPr>
              <w:tab/>
            </w:r>
            <w:r>
              <w:rPr>
                <w:noProof/>
                <w:webHidden/>
              </w:rPr>
              <w:fldChar w:fldCharType="begin"/>
            </w:r>
            <w:r>
              <w:rPr>
                <w:noProof/>
                <w:webHidden/>
              </w:rPr>
              <w:instrText xml:space="preserve"> PAGEREF _Toc122527874 \h </w:instrText>
            </w:r>
          </w:ins>
          <w:r>
            <w:rPr>
              <w:noProof/>
              <w:webHidden/>
            </w:rPr>
          </w:r>
          <w:r>
            <w:rPr>
              <w:noProof/>
              <w:webHidden/>
            </w:rPr>
            <w:fldChar w:fldCharType="separate"/>
          </w:r>
          <w:ins w:id="112" w:author="Shubra Singh" w:date="2022-12-21T15:10:00Z">
            <w:r>
              <w:rPr>
                <w:noProof/>
                <w:webHidden/>
              </w:rPr>
              <w:t>37</w:t>
            </w:r>
            <w:r>
              <w:rPr>
                <w:noProof/>
                <w:webHidden/>
              </w:rPr>
              <w:fldChar w:fldCharType="end"/>
            </w:r>
            <w:r w:rsidRPr="0077763C">
              <w:rPr>
                <w:rStyle w:val="Hyperlink"/>
                <w:noProof/>
              </w:rPr>
              <w:fldChar w:fldCharType="end"/>
            </w:r>
          </w:ins>
        </w:p>
        <w:p w14:paraId="5420A9E3" w14:textId="0E284930" w:rsidR="00EF73B8" w:rsidRDefault="00EF73B8">
          <w:pPr>
            <w:pStyle w:val="TOC3"/>
            <w:tabs>
              <w:tab w:val="right" w:leader="dot" w:pos="9016"/>
            </w:tabs>
            <w:rPr>
              <w:ins w:id="113" w:author="Shubra Singh" w:date="2022-12-21T15:10:00Z"/>
              <w:noProof/>
              <w:sz w:val="22"/>
              <w:lang w:eastAsia="en-IN"/>
            </w:rPr>
          </w:pPr>
          <w:ins w:id="114"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"_Toc122527875"</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SSL verification</w:t>
            </w:r>
            <w:r>
              <w:rPr>
                <w:noProof/>
                <w:webHidden/>
              </w:rPr>
              <w:tab/>
            </w:r>
            <w:r>
              <w:rPr>
                <w:noProof/>
                <w:webHidden/>
              </w:rPr>
              <w:fldChar w:fldCharType="begin"/>
            </w:r>
            <w:r>
              <w:rPr>
                <w:noProof/>
                <w:webHidden/>
              </w:rPr>
              <w:instrText xml:space="preserve"> PAGEREF _Toc122527875 \h </w:instrText>
            </w:r>
          </w:ins>
          <w:r>
            <w:rPr>
              <w:noProof/>
              <w:webHidden/>
            </w:rPr>
          </w:r>
          <w:r>
            <w:rPr>
              <w:noProof/>
              <w:webHidden/>
            </w:rPr>
            <w:fldChar w:fldCharType="separate"/>
          </w:r>
          <w:ins w:id="115" w:author="Shubra Singh" w:date="2022-12-21T15:10:00Z">
            <w:r>
              <w:rPr>
                <w:noProof/>
                <w:webHidden/>
              </w:rPr>
              <w:t>38</w:t>
            </w:r>
            <w:r>
              <w:rPr>
                <w:noProof/>
                <w:webHidden/>
              </w:rPr>
              <w:fldChar w:fldCharType="end"/>
            </w:r>
            <w:r w:rsidRPr="0077763C">
              <w:rPr>
                <w:rStyle w:val="Hyperlink"/>
                <w:noProof/>
              </w:rPr>
              <w:fldChar w:fldCharType="end"/>
            </w:r>
          </w:ins>
        </w:p>
        <w:p w14:paraId="04223AFE" w14:textId="5E1F2614" w:rsidR="00EF73B8" w:rsidRDefault="00EF73B8">
          <w:pPr>
            <w:pStyle w:val="TOC3"/>
            <w:tabs>
              <w:tab w:val="right" w:leader="dot" w:pos="9016"/>
            </w:tabs>
            <w:rPr>
              <w:ins w:id="116" w:author="Shubra Singh" w:date="2022-12-21T15:10:00Z"/>
              <w:noProof/>
              <w:sz w:val="22"/>
              <w:lang w:eastAsia="en-IN"/>
            </w:rPr>
          </w:pPr>
          <w:ins w:id="117"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"_Toc122527876"</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HA verification</w:t>
            </w:r>
            <w:r>
              <w:rPr>
                <w:noProof/>
                <w:webHidden/>
              </w:rPr>
              <w:tab/>
            </w:r>
            <w:r>
              <w:rPr>
                <w:noProof/>
                <w:webHidden/>
              </w:rPr>
              <w:fldChar w:fldCharType="begin"/>
            </w:r>
            <w:r>
              <w:rPr>
                <w:noProof/>
                <w:webHidden/>
              </w:rPr>
              <w:instrText xml:space="preserve"> PAGEREF _Toc122527876 \h </w:instrText>
            </w:r>
          </w:ins>
          <w:r>
            <w:rPr>
              <w:noProof/>
              <w:webHidden/>
            </w:rPr>
          </w:r>
          <w:r>
            <w:rPr>
              <w:noProof/>
              <w:webHidden/>
            </w:rPr>
            <w:fldChar w:fldCharType="separate"/>
          </w:r>
          <w:ins w:id="118" w:author="Shubra Singh" w:date="2022-12-21T15:10:00Z">
            <w:r>
              <w:rPr>
                <w:noProof/>
                <w:webHidden/>
              </w:rPr>
              <w:t>38</w:t>
            </w:r>
            <w:r>
              <w:rPr>
                <w:noProof/>
                <w:webHidden/>
              </w:rPr>
              <w:fldChar w:fldCharType="end"/>
            </w:r>
            <w:r w:rsidRPr="0077763C">
              <w:rPr>
                <w:rStyle w:val="Hyperlink"/>
                <w:noProof/>
              </w:rPr>
              <w:fldChar w:fldCharType="end"/>
            </w:r>
          </w:ins>
        </w:p>
        <w:p w14:paraId="303DC75D" w14:textId="72086B73" w:rsidR="00EF73B8" w:rsidRDefault="00EF73B8">
          <w:pPr>
            <w:pStyle w:val="TOC3"/>
            <w:tabs>
              <w:tab w:val="right" w:leader="dot" w:pos="9016"/>
            </w:tabs>
            <w:rPr>
              <w:ins w:id="119" w:author="Shubra Singh" w:date="2022-12-21T15:10:00Z"/>
              <w:noProof/>
              <w:sz w:val="22"/>
              <w:lang w:eastAsia="en-IN"/>
            </w:rPr>
          </w:pPr>
          <w:ins w:id="120" w:author="Shubra Singh" w:date="2022-12-21T15:10:00Z">
            <w:r w:rsidRPr="0077763C">
              <w:rPr>
                <w:rStyle w:val="Hyperlink"/>
                <w:noProof/>
              </w:rPr>
              <w:fldChar w:fldCharType="begin"/>
            </w:r>
            <w:r w:rsidRPr="0077763C">
              <w:rPr>
                <w:rStyle w:val="Hyperlink"/>
                <w:noProof/>
              </w:rPr>
              <w:instrText xml:space="preserve"> </w:instrText>
            </w:r>
            <w:r>
              <w:rPr>
                <w:noProof/>
              </w:rPr>
              <w:instrText>HYPERLINK \l "_Toc122527877"</w:instrText>
            </w:r>
            <w:r w:rsidRPr="0077763C">
              <w:rPr>
                <w:rStyle w:val="Hyperlink"/>
                <w:noProof/>
              </w:rPr>
              <w:instrText xml:space="preserve"> </w:instrText>
            </w:r>
            <w:r w:rsidRPr="0077763C">
              <w:rPr>
                <w:rStyle w:val="Hyperlink"/>
                <w:noProof/>
              </w:rPr>
            </w:r>
            <w:r w:rsidRPr="0077763C">
              <w:rPr>
                <w:rStyle w:val="Hyperlink"/>
                <w:noProof/>
              </w:rPr>
              <w:fldChar w:fldCharType="separate"/>
            </w:r>
            <w:r w:rsidRPr="0077763C">
              <w:rPr>
                <w:rStyle w:val="Hyperlink"/>
                <w:noProof/>
              </w:rPr>
              <w:t>GLM verification</w:t>
            </w:r>
            <w:r>
              <w:rPr>
                <w:noProof/>
                <w:webHidden/>
              </w:rPr>
              <w:tab/>
            </w:r>
            <w:r>
              <w:rPr>
                <w:noProof/>
                <w:webHidden/>
              </w:rPr>
              <w:fldChar w:fldCharType="begin"/>
            </w:r>
            <w:r>
              <w:rPr>
                <w:noProof/>
                <w:webHidden/>
              </w:rPr>
              <w:instrText xml:space="preserve"> PAGEREF _Toc122527877 \h </w:instrText>
            </w:r>
          </w:ins>
          <w:r>
            <w:rPr>
              <w:noProof/>
              <w:webHidden/>
            </w:rPr>
          </w:r>
          <w:r>
            <w:rPr>
              <w:noProof/>
              <w:webHidden/>
            </w:rPr>
            <w:fldChar w:fldCharType="separate"/>
          </w:r>
          <w:ins w:id="121" w:author="Shubra Singh" w:date="2022-12-21T15:10:00Z">
            <w:r>
              <w:rPr>
                <w:noProof/>
                <w:webHidden/>
              </w:rPr>
              <w:t>42</w:t>
            </w:r>
            <w:r>
              <w:rPr>
                <w:noProof/>
                <w:webHidden/>
              </w:rPr>
              <w:fldChar w:fldCharType="end"/>
            </w:r>
            <w:r w:rsidRPr="0077763C">
              <w:rPr>
                <w:rStyle w:val="Hyperlink"/>
                <w:noProof/>
              </w:rPr>
              <w:fldChar w:fldCharType="end"/>
            </w:r>
          </w:ins>
        </w:p>
        <w:p w14:paraId="6AFE4DCA" w14:textId="4D161140" w:rsidR="004C01C1" w:rsidDel="00D057B4" w:rsidRDefault="004C01C1">
          <w:pPr>
            <w:pStyle w:val="TOC1"/>
            <w:rPr>
              <w:del w:id="122" w:author="Shubra Singh" w:date="2022-12-21T12:37:00Z"/>
              <w:rFonts w:cstheme="minorBidi"/>
              <w:noProof/>
              <w:sz w:val="22"/>
              <w:lang w:val="en-IN" w:eastAsia="en-IN"/>
            </w:rPr>
          </w:pPr>
          <w:del w:id="123" w:author="Shubra Singh" w:date="2022-12-21T12:37:00Z">
            <w:r w:rsidRPr="00D057B4" w:rsidDel="00D057B4">
              <w:rPr>
                <w:rPrChange w:id="124" w:author="Shubra Singh" w:date="2022-12-21T12:37:00Z">
                  <w:rPr>
                    <w:rStyle w:val="Hyperlink"/>
                    <w:rFonts w:cstheme="majorHAnsi"/>
                    <w:noProof/>
                  </w:rPr>
                </w:rPrChange>
              </w:rPr>
              <w:delText>PATENT PROTECTION</w:delText>
            </w:r>
            <w:r w:rsidDel="00D057B4">
              <w:rPr>
                <w:noProof/>
                <w:webHidden/>
              </w:rPr>
              <w:tab/>
            </w:r>
            <w:r w:rsidR="003E6FEB" w:rsidDel="00D057B4">
              <w:rPr>
                <w:noProof/>
                <w:webHidden/>
              </w:rPr>
              <w:delText>1</w:delText>
            </w:r>
          </w:del>
        </w:p>
        <w:p w14:paraId="38FB35F8" w14:textId="0EF39337" w:rsidR="004C01C1" w:rsidDel="00D057B4" w:rsidRDefault="004C01C1">
          <w:pPr>
            <w:pStyle w:val="TOC1"/>
            <w:rPr>
              <w:del w:id="125" w:author="Shubra Singh" w:date="2022-12-21T12:37:00Z"/>
              <w:rFonts w:cstheme="minorBidi"/>
              <w:noProof/>
              <w:sz w:val="22"/>
              <w:lang w:val="en-IN" w:eastAsia="en-IN"/>
            </w:rPr>
          </w:pPr>
          <w:del w:id="126" w:author="Shubra Singh" w:date="2022-12-21T12:37:00Z">
            <w:r w:rsidRPr="00D057B4" w:rsidDel="00D057B4">
              <w:rPr>
                <w:rPrChange w:id="127" w:author="Shubra Singh" w:date="2022-12-21T12:37:00Z">
                  <w:rPr>
                    <w:rStyle w:val="Hyperlink"/>
                    <w:rFonts w:cstheme="majorHAnsi"/>
                    <w:noProof/>
                  </w:rPr>
                </w:rPrChange>
              </w:rPr>
              <w:delText>TRADEMARKS</w:delText>
            </w:r>
            <w:r w:rsidDel="00D057B4">
              <w:rPr>
                <w:noProof/>
                <w:webHidden/>
              </w:rPr>
              <w:tab/>
            </w:r>
            <w:r w:rsidR="003E6FEB" w:rsidDel="00D057B4">
              <w:rPr>
                <w:noProof/>
                <w:webHidden/>
              </w:rPr>
              <w:delText>1</w:delText>
            </w:r>
          </w:del>
        </w:p>
        <w:p w14:paraId="1852410A" w14:textId="3DBBD18C" w:rsidR="004C01C1" w:rsidDel="00D057B4" w:rsidRDefault="004C01C1">
          <w:pPr>
            <w:pStyle w:val="TOC1"/>
            <w:rPr>
              <w:del w:id="128" w:author="Shubra Singh" w:date="2022-12-21T12:37:00Z"/>
              <w:rFonts w:cstheme="minorBidi"/>
              <w:noProof/>
              <w:sz w:val="22"/>
              <w:lang w:val="en-IN" w:eastAsia="en-IN"/>
            </w:rPr>
          </w:pPr>
          <w:del w:id="129" w:author="Shubra Singh" w:date="2022-12-21T12:37:00Z">
            <w:r w:rsidRPr="00D057B4" w:rsidDel="00D057B4">
              <w:rPr>
                <w:rPrChange w:id="130" w:author="Shubra Singh" w:date="2022-12-21T12:37:00Z">
                  <w:rPr>
                    <w:rStyle w:val="Hyperlink"/>
                    <w:noProof/>
                  </w:rPr>
                </w:rPrChange>
              </w:rPr>
              <w:delText>CONFIDENTIALITY</w:delText>
            </w:r>
            <w:r w:rsidDel="00D057B4">
              <w:rPr>
                <w:noProof/>
                <w:webHidden/>
              </w:rPr>
              <w:tab/>
            </w:r>
            <w:r w:rsidR="003E6FEB" w:rsidDel="00D057B4">
              <w:rPr>
                <w:noProof/>
                <w:webHidden/>
              </w:rPr>
              <w:delText>1</w:delText>
            </w:r>
          </w:del>
        </w:p>
        <w:p w14:paraId="2695DD39" w14:textId="4C120986" w:rsidR="004C01C1" w:rsidDel="00D057B4" w:rsidRDefault="004C01C1">
          <w:pPr>
            <w:pStyle w:val="TOC1"/>
            <w:rPr>
              <w:del w:id="131" w:author="Shubra Singh" w:date="2022-12-21T12:37:00Z"/>
              <w:rFonts w:cstheme="minorBidi"/>
              <w:noProof/>
              <w:sz w:val="22"/>
              <w:lang w:val="en-IN" w:eastAsia="en-IN"/>
            </w:rPr>
          </w:pPr>
          <w:del w:id="132" w:author="Shubra Singh" w:date="2022-12-21T12:37:00Z">
            <w:r w:rsidRPr="00D057B4" w:rsidDel="00D057B4">
              <w:rPr>
                <w:rPrChange w:id="133" w:author="Shubra Singh" w:date="2022-12-21T12:37:00Z">
                  <w:rPr>
                    <w:rStyle w:val="Hyperlink"/>
                    <w:noProof/>
                  </w:rPr>
                </w:rPrChange>
              </w:rPr>
              <w:delText>DISCLAIMER</w:delText>
            </w:r>
            <w:r w:rsidDel="00D057B4">
              <w:rPr>
                <w:noProof/>
                <w:webHidden/>
              </w:rPr>
              <w:tab/>
            </w:r>
            <w:r w:rsidR="003E6FEB" w:rsidDel="00D057B4">
              <w:rPr>
                <w:noProof/>
                <w:webHidden/>
              </w:rPr>
              <w:delText>1</w:delText>
            </w:r>
          </w:del>
        </w:p>
        <w:p w14:paraId="5E549D36" w14:textId="3932A1CB" w:rsidR="004C01C1" w:rsidDel="00D057B4" w:rsidRDefault="004C01C1">
          <w:pPr>
            <w:pStyle w:val="TOC1"/>
            <w:rPr>
              <w:del w:id="134" w:author="Shubra Singh" w:date="2022-12-21T12:37:00Z"/>
              <w:rFonts w:cstheme="minorBidi"/>
              <w:noProof/>
              <w:sz w:val="22"/>
              <w:lang w:val="en-IN" w:eastAsia="en-IN"/>
            </w:rPr>
          </w:pPr>
          <w:del w:id="135" w:author="Shubra Singh" w:date="2022-12-21T12:37:00Z">
            <w:r w:rsidRPr="00D057B4" w:rsidDel="00D057B4">
              <w:rPr>
                <w:rPrChange w:id="136" w:author="Shubra Singh" w:date="2022-12-21T12:37:00Z">
                  <w:rPr>
                    <w:rStyle w:val="Hyperlink"/>
                    <w:noProof/>
                  </w:rPr>
                </w:rPrChange>
              </w:rPr>
              <w:delText>ENVIRONMENTAL CONSIDERATIONS</w:delText>
            </w:r>
            <w:r w:rsidDel="00D057B4">
              <w:rPr>
                <w:noProof/>
                <w:webHidden/>
              </w:rPr>
              <w:tab/>
            </w:r>
            <w:r w:rsidR="003E6FEB" w:rsidDel="00D057B4">
              <w:rPr>
                <w:noProof/>
                <w:webHidden/>
              </w:rPr>
              <w:delText>1</w:delText>
            </w:r>
          </w:del>
        </w:p>
        <w:p w14:paraId="6F2001B9" w14:textId="1F752A3C" w:rsidR="004C01C1" w:rsidDel="00D057B4" w:rsidRDefault="004C01C1">
          <w:pPr>
            <w:pStyle w:val="TOC1"/>
            <w:rPr>
              <w:del w:id="137" w:author="Shubra Singh" w:date="2022-12-21T12:37:00Z"/>
              <w:rFonts w:cstheme="minorBidi"/>
              <w:noProof/>
              <w:sz w:val="22"/>
              <w:lang w:val="en-IN" w:eastAsia="en-IN"/>
            </w:rPr>
          </w:pPr>
          <w:del w:id="138" w:author="Shubra Singh" w:date="2022-12-21T12:37:00Z">
            <w:r w:rsidRPr="00D057B4" w:rsidDel="00D057B4">
              <w:rPr>
                <w:rPrChange w:id="139" w:author="Shubra Singh" w:date="2022-12-21T12:37:00Z">
                  <w:rPr>
                    <w:rStyle w:val="Hyperlink"/>
                    <w:noProof/>
                  </w:rPr>
                </w:rPrChange>
              </w:rPr>
              <w:delText>FURTHER INFORMATION</w:delText>
            </w:r>
            <w:r w:rsidDel="00D057B4">
              <w:rPr>
                <w:noProof/>
                <w:webHidden/>
              </w:rPr>
              <w:tab/>
            </w:r>
            <w:r w:rsidR="003E6FEB" w:rsidDel="00D057B4">
              <w:rPr>
                <w:noProof/>
                <w:webHidden/>
              </w:rPr>
              <w:delText>2</w:delText>
            </w:r>
          </w:del>
        </w:p>
        <w:p w14:paraId="39EEFFA2" w14:textId="77647C13" w:rsidR="004C01C1" w:rsidDel="00D057B4" w:rsidRDefault="004C01C1">
          <w:pPr>
            <w:pStyle w:val="TOC1"/>
            <w:rPr>
              <w:del w:id="140" w:author="Shubra Singh" w:date="2022-12-21T12:37:00Z"/>
              <w:rFonts w:cstheme="minorBidi"/>
              <w:noProof/>
              <w:sz w:val="22"/>
              <w:lang w:val="en-IN" w:eastAsia="en-IN"/>
            </w:rPr>
          </w:pPr>
          <w:del w:id="141" w:author="Shubra Singh" w:date="2022-12-21T12:37:00Z">
            <w:r w:rsidRPr="00D057B4" w:rsidDel="00D057B4">
              <w:rPr>
                <w:rPrChange w:id="142" w:author="Shubra Singh" w:date="2022-12-21T12:37:00Z">
                  <w:rPr>
                    <w:rStyle w:val="Hyperlink"/>
                    <w:rFonts w:cstheme="majorHAnsi"/>
                    <w:noProof/>
                  </w:rPr>
                </w:rPrChange>
              </w:rPr>
              <w:delText>Introduction to Installing vThunder on AWS</w:delText>
            </w:r>
            <w:r w:rsidDel="00D057B4">
              <w:rPr>
                <w:noProof/>
                <w:webHidden/>
              </w:rPr>
              <w:tab/>
            </w:r>
            <w:r w:rsidR="003E6FEB" w:rsidDel="00D057B4">
              <w:rPr>
                <w:noProof/>
                <w:webHidden/>
              </w:rPr>
              <w:delText>5</w:delText>
            </w:r>
          </w:del>
        </w:p>
        <w:p w14:paraId="20D1B335" w14:textId="3A87D237" w:rsidR="004C01C1" w:rsidDel="00D057B4" w:rsidRDefault="004C01C1">
          <w:pPr>
            <w:pStyle w:val="TOC1"/>
            <w:rPr>
              <w:del w:id="143" w:author="Shubra Singh" w:date="2022-12-21T12:37:00Z"/>
              <w:rFonts w:cstheme="minorBidi"/>
              <w:noProof/>
              <w:sz w:val="22"/>
              <w:lang w:val="en-IN" w:eastAsia="en-IN"/>
            </w:rPr>
          </w:pPr>
          <w:del w:id="144" w:author="Shubra Singh" w:date="2022-12-21T12:37:00Z">
            <w:r w:rsidRPr="00D057B4" w:rsidDel="00D057B4">
              <w:rPr>
                <w:rPrChange w:id="145" w:author="Shubra Singh" w:date="2022-12-21T12:37:00Z">
                  <w:rPr>
                    <w:rStyle w:val="Hyperlink"/>
                    <w:noProof/>
                  </w:rPr>
                </w:rPrChange>
              </w:rPr>
              <w:delText>Overview of AWS</w:delText>
            </w:r>
            <w:r w:rsidDel="00D057B4">
              <w:rPr>
                <w:noProof/>
                <w:webHidden/>
              </w:rPr>
              <w:tab/>
            </w:r>
            <w:r w:rsidR="003E6FEB" w:rsidDel="00D057B4">
              <w:rPr>
                <w:noProof/>
                <w:webHidden/>
              </w:rPr>
              <w:delText>5</w:delText>
            </w:r>
          </w:del>
        </w:p>
        <w:p w14:paraId="27D4CB6D" w14:textId="1D745D27" w:rsidR="004C01C1" w:rsidDel="00D057B4" w:rsidRDefault="004C01C1">
          <w:pPr>
            <w:pStyle w:val="TOC1"/>
            <w:rPr>
              <w:del w:id="146" w:author="Shubra Singh" w:date="2022-12-21T12:37:00Z"/>
              <w:rFonts w:cstheme="minorBidi"/>
              <w:noProof/>
              <w:sz w:val="22"/>
              <w:lang w:val="en-IN" w:eastAsia="en-IN"/>
            </w:rPr>
          </w:pPr>
          <w:del w:id="147" w:author="Shubra Singh" w:date="2022-12-21T12:37:00Z">
            <w:r w:rsidRPr="00D057B4" w:rsidDel="00D057B4">
              <w:rPr>
                <w:rPrChange w:id="148" w:author="Shubra Singh" w:date="2022-12-21T12:37:00Z">
                  <w:rPr>
                    <w:rStyle w:val="Hyperlink"/>
                    <w:noProof/>
                  </w:rPr>
                </w:rPrChange>
              </w:rPr>
              <w:delText>Aws Terminology</w:delText>
            </w:r>
            <w:r w:rsidDel="00D057B4">
              <w:rPr>
                <w:noProof/>
                <w:webHidden/>
              </w:rPr>
              <w:tab/>
            </w:r>
            <w:r w:rsidR="003E6FEB" w:rsidDel="00D057B4">
              <w:rPr>
                <w:noProof/>
                <w:webHidden/>
              </w:rPr>
              <w:delText>6</w:delText>
            </w:r>
          </w:del>
        </w:p>
        <w:p w14:paraId="298CDFE7" w14:textId="4D5803CF" w:rsidR="004C01C1" w:rsidDel="00D057B4" w:rsidRDefault="004C01C1">
          <w:pPr>
            <w:pStyle w:val="TOC1"/>
            <w:rPr>
              <w:del w:id="149" w:author="Shubra Singh" w:date="2022-12-21T12:37:00Z"/>
              <w:rFonts w:cstheme="minorBidi"/>
              <w:noProof/>
              <w:sz w:val="22"/>
              <w:lang w:val="en-IN" w:eastAsia="en-IN"/>
            </w:rPr>
          </w:pPr>
          <w:del w:id="150" w:author="Shubra Singh" w:date="2022-12-21T12:37:00Z">
            <w:r w:rsidRPr="00D057B4" w:rsidDel="00D057B4">
              <w:rPr>
                <w:rPrChange w:id="151" w:author="Shubra Singh" w:date="2022-12-21T12:37:00Z">
                  <w:rPr>
                    <w:rStyle w:val="Hyperlink"/>
                    <w:noProof/>
                  </w:rPr>
                </w:rPrChange>
              </w:rPr>
              <w:delText>CloudFormation Template – 3NIC _2VM _HA_GLM_PubVIP_BackAuto vThunder</w:delText>
            </w:r>
            <w:r w:rsidDel="00D057B4">
              <w:rPr>
                <w:noProof/>
                <w:webHidden/>
              </w:rPr>
              <w:tab/>
            </w:r>
            <w:r w:rsidR="003E6FEB" w:rsidDel="00D057B4">
              <w:rPr>
                <w:noProof/>
                <w:webHidden/>
              </w:rPr>
              <w:delText>7</w:delText>
            </w:r>
          </w:del>
        </w:p>
        <w:p w14:paraId="1C766973" w14:textId="71FFDB64" w:rsidR="004C01C1" w:rsidDel="00D057B4" w:rsidRDefault="004C01C1">
          <w:pPr>
            <w:pStyle w:val="TOC2"/>
            <w:tabs>
              <w:tab w:val="right" w:leader="dot" w:pos="9016"/>
            </w:tabs>
            <w:rPr>
              <w:del w:id="152" w:author="Shubra Singh" w:date="2022-12-21T12:37:00Z"/>
              <w:noProof/>
              <w:sz w:val="22"/>
              <w:lang w:val="en-IN" w:eastAsia="en-IN"/>
            </w:rPr>
          </w:pPr>
          <w:del w:id="153" w:author="Shubra Singh" w:date="2022-12-21T12:37:00Z">
            <w:r w:rsidRPr="00D057B4" w:rsidDel="00D057B4">
              <w:rPr>
                <w:rPrChange w:id="154" w:author="Shubra Singh" w:date="2022-12-21T12:37:00Z">
                  <w:rPr>
                    <w:rStyle w:val="Hyperlink"/>
                    <w:noProof/>
                  </w:rPr>
                </w:rPrChange>
              </w:rPr>
              <w:delText>Overview</w:delText>
            </w:r>
            <w:r w:rsidDel="00D057B4">
              <w:rPr>
                <w:noProof/>
                <w:webHidden/>
              </w:rPr>
              <w:tab/>
            </w:r>
            <w:r w:rsidR="003E6FEB" w:rsidDel="00D057B4">
              <w:rPr>
                <w:noProof/>
                <w:webHidden/>
              </w:rPr>
              <w:delText>7</w:delText>
            </w:r>
          </w:del>
        </w:p>
        <w:p w14:paraId="05B83407" w14:textId="67BA0E9A" w:rsidR="004C01C1" w:rsidDel="00D057B4" w:rsidRDefault="004C01C1">
          <w:pPr>
            <w:pStyle w:val="TOC2"/>
            <w:tabs>
              <w:tab w:val="right" w:leader="dot" w:pos="9016"/>
            </w:tabs>
            <w:rPr>
              <w:del w:id="155" w:author="Shubra Singh" w:date="2022-12-21T12:37:00Z"/>
              <w:noProof/>
              <w:sz w:val="22"/>
              <w:lang w:val="en-IN" w:eastAsia="en-IN"/>
            </w:rPr>
          </w:pPr>
          <w:del w:id="156" w:author="Shubra Singh" w:date="2022-12-21T12:37:00Z">
            <w:r w:rsidRPr="00D057B4" w:rsidDel="00D057B4">
              <w:rPr>
                <w:rPrChange w:id="157" w:author="Shubra Singh" w:date="2022-12-21T12:37:00Z">
                  <w:rPr>
                    <w:rStyle w:val="Hyperlink"/>
                    <w:noProof/>
                  </w:rPr>
                </w:rPrChange>
              </w:rPr>
              <w:delText>Prerequisites</w:delText>
            </w:r>
            <w:r w:rsidDel="00D057B4">
              <w:rPr>
                <w:noProof/>
                <w:webHidden/>
              </w:rPr>
              <w:tab/>
            </w:r>
            <w:r w:rsidR="003E6FEB" w:rsidDel="00D057B4">
              <w:rPr>
                <w:noProof/>
                <w:webHidden/>
              </w:rPr>
              <w:delText>7</w:delText>
            </w:r>
          </w:del>
        </w:p>
        <w:p w14:paraId="06B09C74" w14:textId="0E088E9E" w:rsidR="004C01C1" w:rsidDel="00D057B4" w:rsidRDefault="004C01C1">
          <w:pPr>
            <w:pStyle w:val="TOC2"/>
            <w:tabs>
              <w:tab w:val="right" w:leader="dot" w:pos="9016"/>
            </w:tabs>
            <w:rPr>
              <w:del w:id="158" w:author="Shubra Singh" w:date="2022-12-21T12:37:00Z"/>
              <w:noProof/>
              <w:sz w:val="22"/>
              <w:lang w:val="en-IN" w:eastAsia="en-IN"/>
            </w:rPr>
          </w:pPr>
          <w:del w:id="159" w:author="Shubra Singh" w:date="2022-12-21T12:37:00Z">
            <w:r w:rsidRPr="00D057B4" w:rsidDel="00D057B4">
              <w:rPr>
                <w:rPrChange w:id="160" w:author="Shubra Singh" w:date="2022-12-21T12:37:00Z">
                  <w:rPr>
                    <w:rStyle w:val="Hyperlink"/>
                    <w:noProof/>
                  </w:rPr>
                </w:rPrChange>
              </w:rPr>
              <w:delText>Steps to create a SSH key [Optional]</w:delText>
            </w:r>
            <w:r w:rsidDel="00D057B4">
              <w:rPr>
                <w:noProof/>
                <w:webHidden/>
              </w:rPr>
              <w:tab/>
            </w:r>
            <w:r w:rsidR="003E6FEB" w:rsidDel="00D057B4">
              <w:rPr>
                <w:noProof/>
                <w:webHidden/>
              </w:rPr>
              <w:delText>7</w:delText>
            </w:r>
          </w:del>
        </w:p>
        <w:p w14:paraId="406ED28D" w14:textId="3AF70B5F" w:rsidR="004C01C1" w:rsidDel="00D057B4" w:rsidRDefault="004C01C1">
          <w:pPr>
            <w:pStyle w:val="TOC2"/>
            <w:tabs>
              <w:tab w:val="right" w:leader="dot" w:pos="9016"/>
            </w:tabs>
            <w:rPr>
              <w:del w:id="161" w:author="Shubra Singh" w:date="2022-12-21T12:37:00Z"/>
              <w:noProof/>
              <w:sz w:val="22"/>
              <w:lang w:val="en-IN" w:eastAsia="en-IN"/>
            </w:rPr>
          </w:pPr>
          <w:del w:id="162" w:author="Shubra Singh" w:date="2022-12-21T12:37:00Z">
            <w:r w:rsidRPr="00D057B4" w:rsidDel="00D057B4">
              <w:rPr>
                <w:rPrChange w:id="163" w:author="Shubra Singh" w:date="2022-12-21T12:37:00Z">
                  <w:rPr>
                    <w:rStyle w:val="Hyperlink"/>
                    <w:noProof/>
                  </w:rPr>
                </w:rPrChange>
              </w:rPr>
              <w:delText>System Requirements</w:delText>
            </w:r>
            <w:r w:rsidDel="00D057B4">
              <w:rPr>
                <w:noProof/>
                <w:webHidden/>
              </w:rPr>
              <w:tab/>
            </w:r>
            <w:r w:rsidR="003E6FEB" w:rsidDel="00D057B4">
              <w:rPr>
                <w:noProof/>
                <w:webHidden/>
              </w:rPr>
              <w:delText>8</w:delText>
            </w:r>
          </w:del>
        </w:p>
        <w:p w14:paraId="76903ED7" w14:textId="4F56F6AD" w:rsidR="004C01C1" w:rsidDel="00D057B4" w:rsidRDefault="004C01C1">
          <w:pPr>
            <w:pStyle w:val="TOC3"/>
            <w:tabs>
              <w:tab w:val="right" w:leader="dot" w:pos="9016"/>
            </w:tabs>
            <w:rPr>
              <w:del w:id="164" w:author="Shubra Singh" w:date="2022-12-21T12:37:00Z"/>
              <w:noProof/>
              <w:sz w:val="22"/>
              <w:lang w:eastAsia="en-IN"/>
            </w:rPr>
          </w:pPr>
          <w:del w:id="165" w:author="Shubra Singh" w:date="2022-12-21T12:37:00Z">
            <w:r w:rsidRPr="00D057B4" w:rsidDel="00D057B4">
              <w:rPr>
                <w:rPrChange w:id="166" w:author="Shubra Singh" w:date="2022-12-21T12:37:00Z">
                  <w:rPr>
                    <w:rStyle w:val="Hyperlink"/>
                    <w:rFonts w:cstheme="minorHAnsi"/>
                    <w:noProof/>
                  </w:rPr>
                </w:rPrChange>
              </w:rPr>
              <w:delText>Stack</w:delText>
            </w:r>
            <w:r w:rsidDel="00D057B4">
              <w:rPr>
                <w:noProof/>
                <w:webHidden/>
              </w:rPr>
              <w:tab/>
            </w:r>
            <w:r w:rsidR="003E6FEB" w:rsidDel="00D057B4">
              <w:rPr>
                <w:noProof/>
                <w:webHidden/>
              </w:rPr>
              <w:delText>8</w:delText>
            </w:r>
          </w:del>
        </w:p>
        <w:p w14:paraId="16C7B339" w14:textId="34AFB767" w:rsidR="004C01C1" w:rsidDel="00D057B4" w:rsidRDefault="004C01C1">
          <w:pPr>
            <w:pStyle w:val="TOC1"/>
            <w:rPr>
              <w:del w:id="167" w:author="Shubra Singh" w:date="2022-12-21T12:37:00Z"/>
              <w:rFonts w:cstheme="minorBidi"/>
              <w:noProof/>
              <w:sz w:val="22"/>
              <w:lang w:val="en-IN" w:eastAsia="en-IN"/>
            </w:rPr>
          </w:pPr>
          <w:del w:id="168" w:author="Shubra Singh" w:date="2022-12-21T12:37:00Z">
            <w:r w:rsidRPr="00D057B4" w:rsidDel="00D057B4">
              <w:rPr>
                <w:rPrChange w:id="169" w:author="Shubra Singh" w:date="2022-12-21T12:37:00Z">
                  <w:rPr>
                    <w:rStyle w:val="Hyperlink"/>
                    <w:noProof/>
                  </w:rPr>
                </w:rPrChange>
              </w:rPr>
              <w:delText>Chapter 1-S3 Bucket Setup</w:delText>
            </w:r>
            <w:r w:rsidDel="00D057B4">
              <w:rPr>
                <w:noProof/>
                <w:webHidden/>
              </w:rPr>
              <w:tab/>
            </w:r>
            <w:r w:rsidR="003E6FEB" w:rsidDel="00D057B4">
              <w:rPr>
                <w:noProof/>
                <w:webHidden/>
              </w:rPr>
              <w:delText>11</w:delText>
            </w:r>
          </w:del>
        </w:p>
        <w:p w14:paraId="06334197" w14:textId="08E05241" w:rsidR="004C01C1" w:rsidDel="00D057B4" w:rsidRDefault="004C01C1">
          <w:pPr>
            <w:pStyle w:val="TOC2"/>
            <w:tabs>
              <w:tab w:val="right" w:leader="dot" w:pos="9016"/>
            </w:tabs>
            <w:rPr>
              <w:del w:id="170" w:author="Shubra Singh" w:date="2022-12-21T12:37:00Z"/>
              <w:noProof/>
              <w:sz w:val="22"/>
              <w:lang w:val="en-IN" w:eastAsia="en-IN"/>
            </w:rPr>
          </w:pPr>
          <w:del w:id="171" w:author="Shubra Singh" w:date="2022-12-21T12:37:00Z">
            <w:r w:rsidRPr="00D057B4" w:rsidDel="00D057B4">
              <w:rPr>
                <w:rPrChange w:id="172" w:author="Shubra Singh" w:date="2022-12-21T12:37:00Z">
                  <w:rPr>
                    <w:rStyle w:val="Hyperlink"/>
                    <w:noProof/>
                  </w:rPr>
                </w:rPrChange>
              </w:rPr>
              <w:delText>configure</w:delText>
            </w:r>
            <w:r w:rsidDel="00D057B4">
              <w:rPr>
                <w:noProof/>
                <w:webHidden/>
              </w:rPr>
              <w:tab/>
            </w:r>
            <w:r w:rsidR="003E6FEB" w:rsidDel="00D057B4">
              <w:rPr>
                <w:noProof/>
                <w:webHidden/>
              </w:rPr>
              <w:delText>11</w:delText>
            </w:r>
          </w:del>
        </w:p>
        <w:p w14:paraId="7767F3F3" w14:textId="2F67DFF9" w:rsidR="004C01C1" w:rsidDel="00D057B4" w:rsidRDefault="004C01C1">
          <w:pPr>
            <w:pStyle w:val="TOC2"/>
            <w:tabs>
              <w:tab w:val="right" w:leader="dot" w:pos="9016"/>
            </w:tabs>
            <w:rPr>
              <w:del w:id="173" w:author="Shubra Singh" w:date="2022-12-21T12:37:00Z"/>
              <w:noProof/>
              <w:sz w:val="22"/>
              <w:lang w:val="en-IN" w:eastAsia="en-IN"/>
            </w:rPr>
          </w:pPr>
          <w:del w:id="174" w:author="Shubra Singh" w:date="2022-12-21T12:37:00Z">
            <w:r w:rsidRPr="00D057B4" w:rsidDel="00D057B4">
              <w:rPr>
                <w:rPrChange w:id="175" w:author="Shubra Singh" w:date="2022-12-21T12:37:00Z">
                  <w:rPr>
                    <w:rStyle w:val="Hyperlink"/>
                    <w:noProof/>
                  </w:rPr>
                </w:rPrChange>
              </w:rPr>
              <w:lastRenderedPageBreak/>
              <w:delText>Install</w:delText>
            </w:r>
            <w:r w:rsidDel="00D057B4">
              <w:rPr>
                <w:noProof/>
                <w:webHidden/>
              </w:rPr>
              <w:tab/>
            </w:r>
            <w:r w:rsidR="003E6FEB" w:rsidDel="00D057B4">
              <w:rPr>
                <w:noProof/>
                <w:webHidden/>
              </w:rPr>
              <w:delText>12</w:delText>
            </w:r>
          </w:del>
        </w:p>
        <w:p w14:paraId="6A06B706" w14:textId="08399863" w:rsidR="004C01C1" w:rsidDel="00D057B4" w:rsidRDefault="004C01C1">
          <w:pPr>
            <w:pStyle w:val="TOC2"/>
            <w:tabs>
              <w:tab w:val="right" w:leader="dot" w:pos="9016"/>
            </w:tabs>
            <w:rPr>
              <w:del w:id="176" w:author="Shubra Singh" w:date="2022-12-21T12:37:00Z"/>
              <w:noProof/>
              <w:sz w:val="22"/>
              <w:lang w:val="en-IN" w:eastAsia="en-IN"/>
            </w:rPr>
          </w:pPr>
          <w:del w:id="177" w:author="Shubra Singh" w:date="2022-12-21T12:37:00Z">
            <w:r w:rsidRPr="00D057B4" w:rsidDel="00D057B4">
              <w:rPr>
                <w:rPrChange w:id="178" w:author="Shubra Singh" w:date="2022-12-21T12:37:00Z">
                  <w:rPr>
                    <w:rStyle w:val="Hyperlink"/>
                    <w:noProof/>
                  </w:rPr>
                </w:rPrChange>
              </w:rPr>
              <w:delText>Verify</w:delText>
            </w:r>
            <w:r w:rsidDel="00D057B4">
              <w:rPr>
                <w:noProof/>
                <w:webHidden/>
              </w:rPr>
              <w:tab/>
            </w:r>
            <w:r w:rsidR="003E6FEB" w:rsidDel="00D057B4">
              <w:rPr>
                <w:noProof/>
                <w:webHidden/>
              </w:rPr>
              <w:delText>12</w:delText>
            </w:r>
          </w:del>
        </w:p>
        <w:p w14:paraId="1EA843DD" w14:textId="5FEF4B5C" w:rsidR="004C01C1" w:rsidDel="00D057B4" w:rsidRDefault="004C01C1">
          <w:pPr>
            <w:pStyle w:val="TOC1"/>
            <w:rPr>
              <w:del w:id="179" w:author="Shubra Singh" w:date="2022-12-21T12:37:00Z"/>
              <w:rFonts w:cstheme="minorBidi"/>
              <w:noProof/>
              <w:sz w:val="22"/>
              <w:lang w:val="en-IN" w:eastAsia="en-IN"/>
            </w:rPr>
          </w:pPr>
          <w:del w:id="180" w:author="Shubra Singh" w:date="2022-12-21T12:37:00Z">
            <w:r w:rsidRPr="00D057B4" w:rsidDel="00D057B4">
              <w:rPr>
                <w:rPrChange w:id="181" w:author="Shubra Singh" w:date="2022-12-21T12:37:00Z">
                  <w:rPr>
                    <w:rStyle w:val="Hyperlink"/>
                    <w:noProof/>
                  </w:rPr>
                </w:rPrChange>
              </w:rPr>
              <w:delText>Chapter 2 - Core vThunder Installation &amp; Basic Setup</w:delText>
            </w:r>
            <w:r w:rsidDel="00D057B4">
              <w:rPr>
                <w:noProof/>
                <w:webHidden/>
              </w:rPr>
              <w:tab/>
            </w:r>
            <w:r w:rsidR="003E6FEB" w:rsidDel="00D057B4">
              <w:rPr>
                <w:noProof/>
                <w:webHidden/>
              </w:rPr>
              <w:delText>13</w:delText>
            </w:r>
          </w:del>
        </w:p>
        <w:p w14:paraId="3840313B" w14:textId="18AC6240" w:rsidR="004C01C1" w:rsidDel="00D057B4" w:rsidRDefault="004C01C1">
          <w:pPr>
            <w:pStyle w:val="TOC2"/>
            <w:tabs>
              <w:tab w:val="right" w:leader="dot" w:pos="9016"/>
            </w:tabs>
            <w:rPr>
              <w:del w:id="182" w:author="Shubra Singh" w:date="2022-12-21T12:37:00Z"/>
              <w:noProof/>
              <w:sz w:val="22"/>
              <w:lang w:val="en-IN" w:eastAsia="en-IN"/>
            </w:rPr>
          </w:pPr>
          <w:del w:id="183" w:author="Shubra Singh" w:date="2022-12-21T12:37:00Z">
            <w:r w:rsidRPr="00D057B4" w:rsidDel="00D057B4">
              <w:rPr>
                <w:rPrChange w:id="184" w:author="Shubra Singh" w:date="2022-12-21T12:37:00Z">
                  <w:rPr>
                    <w:rStyle w:val="Hyperlink"/>
                    <w:noProof/>
                  </w:rPr>
                </w:rPrChange>
              </w:rPr>
              <w:delText>CloudFormation Template Configure</w:delText>
            </w:r>
            <w:r w:rsidDel="00D057B4">
              <w:rPr>
                <w:noProof/>
                <w:webHidden/>
              </w:rPr>
              <w:tab/>
            </w:r>
            <w:r w:rsidR="003E6FEB" w:rsidDel="00D057B4">
              <w:rPr>
                <w:noProof/>
                <w:webHidden/>
              </w:rPr>
              <w:delText>13</w:delText>
            </w:r>
          </w:del>
        </w:p>
        <w:p w14:paraId="11AD63E7" w14:textId="06490202" w:rsidR="004C01C1" w:rsidDel="00D057B4" w:rsidRDefault="004C01C1">
          <w:pPr>
            <w:pStyle w:val="TOC2"/>
            <w:tabs>
              <w:tab w:val="right" w:leader="dot" w:pos="9016"/>
            </w:tabs>
            <w:rPr>
              <w:del w:id="185" w:author="Shubra Singh" w:date="2022-12-21T12:37:00Z"/>
              <w:noProof/>
              <w:sz w:val="22"/>
              <w:lang w:val="en-IN" w:eastAsia="en-IN"/>
            </w:rPr>
          </w:pPr>
          <w:del w:id="186" w:author="Shubra Singh" w:date="2022-12-21T12:37:00Z">
            <w:r w:rsidRPr="00D057B4" w:rsidDel="00D057B4">
              <w:rPr>
                <w:rPrChange w:id="187" w:author="Shubra Singh" w:date="2022-12-21T12:37:00Z">
                  <w:rPr>
                    <w:rStyle w:val="Hyperlink"/>
                    <w:noProof/>
                  </w:rPr>
                </w:rPrChange>
              </w:rPr>
              <w:delText>Install</w:delText>
            </w:r>
            <w:r w:rsidDel="00D057B4">
              <w:rPr>
                <w:noProof/>
                <w:webHidden/>
              </w:rPr>
              <w:tab/>
            </w:r>
            <w:r w:rsidR="003E6FEB" w:rsidDel="00D057B4">
              <w:rPr>
                <w:noProof/>
                <w:webHidden/>
              </w:rPr>
              <w:delText>13</w:delText>
            </w:r>
          </w:del>
        </w:p>
        <w:p w14:paraId="43DE42A0" w14:textId="66BACD97" w:rsidR="004C01C1" w:rsidDel="00D057B4" w:rsidRDefault="004C01C1">
          <w:pPr>
            <w:pStyle w:val="TOC2"/>
            <w:tabs>
              <w:tab w:val="right" w:leader="dot" w:pos="9016"/>
            </w:tabs>
            <w:rPr>
              <w:del w:id="188" w:author="Shubra Singh" w:date="2022-12-21T12:37:00Z"/>
              <w:noProof/>
              <w:sz w:val="22"/>
              <w:lang w:val="en-IN" w:eastAsia="en-IN"/>
            </w:rPr>
          </w:pPr>
          <w:del w:id="189" w:author="Shubra Singh" w:date="2022-12-21T12:37:00Z">
            <w:r w:rsidRPr="00D057B4" w:rsidDel="00D057B4">
              <w:rPr>
                <w:rPrChange w:id="190" w:author="Shubra Singh" w:date="2022-12-21T12:37:00Z">
                  <w:rPr>
                    <w:rStyle w:val="Hyperlink"/>
                    <w:rFonts w:eastAsia="Times New Roman"/>
                    <w:noProof/>
                  </w:rPr>
                </w:rPrChange>
              </w:rPr>
              <w:delText>Verify</w:delText>
            </w:r>
            <w:r w:rsidDel="00D057B4">
              <w:rPr>
                <w:noProof/>
                <w:webHidden/>
              </w:rPr>
              <w:tab/>
            </w:r>
            <w:r w:rsidR="003E6FEB" w:rsidDel="00D057B4">
              <w:rPr>
                <w:noProof/>
                <w:webHidden/>
              </w:rPr>
              <w:delText>17</w:delText>
            </w:r>
          </w:del>
        </w:p>
        <w:p w14:paraId="40AEC652" w14:textId="6B47A876" w:rsidR="004C01C1" w:rsidDel="00D057B4" w:rsidRDefault="004C01C1">
          <w:pPr>
            <w:pStyle w:val="TOC1"/>
            <w:rPr>
              <w:del w:id="191" w:author="Shubra Singh" w:date="2022-12-21T12:37:00Z"/>
              <w:rFonts w:cstheme="minorBidi"/>
              <w:noProof/>
              <w:sz w:val="22"/>
              <w:lang w:val="en-IN" w:eastAsia="en-IN"/>
            </w:rPr>
          </w:pPr>
          <w:del w:id="192" w:author="Shubra Singh" w:date="2022-12-21T12:37:00Z">
            <w:r w:rsidRPr="00D057B4" w:rsidDel="00D057B4">
              <w:rPr>
                <w:rPrChange w:id="193" w:author="Shubra Singh" w:date="2022-12-21T12:37:00Z">
                  <w:rPr>
                    <w:rStyle w:val="Hyperlink"/>
                    <w:rFonts w:eastAsia="Times New Roman"/>
                    <w:noProof/>
                    <w:lang w:eastAsia="en-IN"/>
                  </w:rPr>
                </w:rPrChange>
              </w:rPr>
              <w:delText>Chapter 3 - Client Setup</w:delText>
            </w:r>
            <w:r w:rsidDel="00D057B4">
              <w:rPr>
                <w:noProof/>
                <w:webHidden/>
              </w:rPr>
              <w:tab/>
            </w:r>
            <w:r w:rsidR="003E6FEB" w:rsidDel="00D057B4">
              <w:rPr>
                <w:noProof/>
                <w:webHidden/>
              </w:rPr>
              <w:delText>19</w:delText>
            </w:r>
          </w:del>
        </w:p>
        <w:p w14:paraId="0BFB1B99" w14:textId="116FB734" w:rsidR="004C01C1" w:rsidDel="00D057B4" w:rsidRDefault="004C01C1">
          <w:pPr>
            <w:pStyle w:val="TOC2"/>
            <w:tabs>
              <w:tab w:val="right" w:leader="dot" w:pos="9016"/>
            </w:tabs>
            <w:rPr>
              <w:del w:id="194" w:author="Shubra Singh" w:date="2022-12-21T12:37:00Z"/>
              <w:noProof/>
              <w:sz w:val="22"/>
              <w:lang w:val="en-IN" w:eastAsia="en-IN"/>
            </w:rPr>
          </w:pPr>
          <w:del w:id="195" w:author="Shubra Singh" w:date="2022-12-21T12:37:00Z">
            <w:r w:rsidRPr="00D057B4" w:rsidDel="00D057B4">
              <w:rPr>
                <w:rPrChange w:id="196" w:author="Shubra Singh" w:date="2022-12-21T12:37:00Z">
                  <w:rPr>
                    <w:rStyle w:val="Hyperlink"/>
                    <w:noProof/>
                    <w:lang w:eastAsia="en-IN"/>
                  </w:rPr>
                </w:rPrChange>
              </w:rPr>
              <w:delText>Launching a Client EC2 Instance [For Verification Only]</w:delText>
            </w:r>
            <w:r w:rsidDel="00D057B4">
              <w:rPr>
                <w:noProof/>
                <w:webHidden/>
              </w:rPr>
              <w:tab/>
            </w:r>
            <w:r w:rsidR="003E6FEB" w:rsidDel="00D057B4">
              <w:rPr>
                <w:noProof/>
                <w:webHidden/>
              </w:rPr>
              <w:delText>19</w:delText>
            </w:r>
          </w:del>
        </w:p>
        <w:p w14:paraId="3B5E6DF6" w14:textId="2AA02BD6" w:rsidR="004C01C1" w:rsidDel="00D057B4" w:rsidRDefault="004C01C1">
          <w:pPr>
            <w:pStyle w:val="TOC1"/>
            <w:rPr>
              <w:del w:id="197" w:author="Shubra Singh" w:date="2022-12-21T12:37:00Z"/>
              <w:rFonts w:cstheme="minorBidi"/>
              <w:noProof/>
              <w:sz w:val="22"/>
              <w:lang w:val="en-IN" w:eastAsia="en-IN"/>
            </w:rPr>
          </w:pPr>
          <w:del w:id="198" w:author="Shubra Singh" w:date="2022-12-21T12:37:00Z">
            <w:r w:rsidRPr="00D057B4" w:rsidDel="00D057B4">
              <w:rPr>
                <w:rPrChange w:id="199" w:author="Shubra Singh" w:date="2022-12-21T12:37:00Z">
                  <w:rPr>
                    <w:rStyle w:val="Hyperlink"/>
                    <w:noProof/>
                    <w:lang w:eastAsia="en-IN"/>
                  </w:rPr>
                </w:rPrChange>
              </w:rPr>
              <w:delText>Chapter 4- AutoScaling Group</w:delText>
            </w:r>
            <w:r w:rsidDel="00D057B4">
              <w:rPr>
                <w:noProof/>
                <w:webHidden/>
              </w:rPr>
              <w:tab/>
            </w:r>
            <w:r w:rsidR="003E6FEB" w:rsidDel="00D057B4">
              <w:rPr>
                <w:noProof/>
                <w:webHidden/>
              </w:rPr>
              <w:delText>23</w:delText>
            </w:r>
          </w:del>
        </w:p>
        <w:p w14:paraId="30AD44BE" w14:textId="27790073" w:rsidR="004C01C1" w:rsidDel="00D057B4" w:rsidRDefault="004C01C1">
          <w:pPr>
            <w:pStyle w:val="TOC1"/>
            <w:rPr>
              <w:del w:id="200" w:author="Shubra Singh" w:date="2022-12-21T12:37:00Z"/>
              <w:rFonts w:cstheme="minorBidi"/>
              <w:noProof/>
              <w:sz w:val="22"/>
              <w:lang w:val="en-IN" w:eastAsia="en-IN"/>
            </w:rPr>
          </w:pPr>
          <w:del w:id="201" w:author="Shubra Singh" w:date="2022-12-21T12:37:00Z">
            <w:r w:rsidRPr="00D057B4" w:rsidDel="00D057B4">
              <w:rPr>
                <w:rPrChange w:id="202" w:author="Shubra Singh" w:date="2022-12-21T12:37:00Z">
                  <w:rPr>
                    <w:rStyle w:val="Hyperlink"/>
                    <w:noProof/>
                  </w:rPr>
                </w:rPrChange>
              </w:rPr>
              <w:delText>Chapter 5 - vThunder SLB Setup</w:delText>
            </w:r>
            <w:r w:rsidDel="00D057B4">
              <w:rPr>
                <w:noProof/>
                <w:webHidden/>
              </w:rPr>
              <w:tab/>
            </w:r>
            <w:r w:rsidR="003E6FEB" w:rsidDel="00D057B4">
              <w:rPr>
                <w:noProof/>
                <w:webHidden/>
              </w:rPr>
              <w:delText>24</w:delText>
            </w:r>
          </w:del>
        </w:p>
        <w:p w14:paraId="023306B7" w14:textId="38FC0940" w:rsidR="004C01C1" w:rsidDel="00D057B4" w:rsidRDefault="004C01C1">
          <w:pPr>
            <w:pStyle w:val="TOC1"/>
            <w:rPr>
              <w:del w:id="203" w:author="Shubra Singh" w:date="2022-12-21T12:37:00Z"/>
              <w:rFonts w:cstheme="minorBidi"/>
              <w:noProof/>
              <w:sz w:val="22"/>
              <w:lang w:val="en-IN" w:eastAsia="en-IN"/>
            </w:rPr>
          </w:pPr>
          <w:del w:id="204" w:author="Shubra Singh" w:date="2022-12-21T12:37:00Z">
            <w:r w:rsidRPr="00D057B4" w:rsidDel="00D057B4">
              <w:rPr>
                <w:rPrChange w:id="205" w:author="Shubra Singh" w:date="2022-12-21T12:37:00Z">
                  <w:rPr>
                    <w:rStyle w:val="Hyperlink"/>
                    <w:noProof/>
                  </w:rPr>
                </w:rPrChange>
              </w:rPr>
              <w:delText>Chapter 6 - vThunder HA and GLM Setup</w:delText>
            </w:r>
            <w:r w:rsidDel="00D057B4">
              <w:rPr>
                <w:noProof/>
                <w:webHidden/>
              </w:rPr>
              <w:tab/>
            </w:r>
            <w:r w:rsidR="003E6FEB" w:rsidDel="00D057B4">
              <w:rPr>
                <w:noProof/>
                <w:webHidden/>
              </w:rPr>
              <w:delText>34</w:delText>
            </w:r>
          </w:del>
        </w:p>
        <w:p w14:paraId="7A955E36" w14:textId="0749FA96" w:rsidR="004C01C1" w:rsidDel="00D057B4" w:rsidRDefault="004C01C1">
          <w:pPr>
            <w:pStyle w:val="TOC2"/>
            <w:tabs>
              <w:tab w:val="right" w:leader="dot" w:pos="9016"/>
            </w:tabs>
            <w:rPr>
              <w:del w:id="206" w:author="Shubra Singh" w:date="2022-12-21T12:37:00Z"/>
              <w:noProof/>
              <w:sz w:val="22"/>
              <w:lang w:val="en-IN" w:eastAsia="en-IN"/>
            </w:rPr>
          </w:pPr>
          <w:del w:id="207" w:author="Shubra Singh" w:date="2022-12-21T12:37:00Z">
            <w:r w:rsidRPr="00D057B4" w:rsidDel="00D057B4">
              <w:rPr>
                <w:rPrChange w:id="208" w:author="Shubra Singh" w:date="2022-12-21T12:37:00Z">
                  <w:rPr>
                    <w:rStyle w:val="Hyperlink"/>
                    <w:noProof/>
                  </w:rPr>
                </w:rPrChange>
              </w:rPr>
              <w:delText>HA Configuration</w:delText>
            </w:r>
            <w:r w:rsidDel="00D057B4">
              <w:rPr>
                <w:noProof/>
                <w:webHidden/>
              </w:rPr>
              <w:tab/>
            </w:r>
            <w:r w:rsidR="003E6FEB" w:rsidDel="00D057B4">
              <w:rPr>
                <w:noProof/>
                <w:webHidden/>
              </w:rPr>
              <w:delText>34</w:delText>
            </w:r>
          </w:del>
        </w:p>
        <w:p w14:paraId="4F4C459D" w14:textId="10DA4D24" w:rsidR="004C01C1" w:rsidDel="00D057B4" w:rsidRDefault="004C01C1">
          <w:pPr>
            <w:pStyle w:val="TOC2"/>
            <w:tabs>
              <w:tab w:val="right" w:leader="dot" w:pos="9016"/>
            </w:tabs>
            <w:rPr>
              <w:del w:id="209" w:author="Shubra Singh" w:date="2022-12-21T12:37:00Z"/>
              <w:noProof/>
              <w:sz w:val="22"/>
              <w:lang w:val="en-IN" w:eastAsia="en-IN"/>
            </w:rPr>
          </w:pPr>
          <w:del w:id="210" w:author="Shubra Singh" w:date="2022-12-21T12:37:00Z">
            <w:r w:rsidRPr="00D057B4" w:rsidDel="00D057B4">
              <w:rPr>
                <w:rPrChange w:id="211" w:author="Shubra Singh" w:date="2022-12-21T12:37:00Z">
                  <w:rPr>
                    <w:rStyle w:val="Hyperlink"/>
                    <w:noProof/>
                  </w:rPr>
                </w:rPrChange>
              </w:rPr>
              <w:delText>GLM Configuration</w:delText>
            </w:r>
            <w:r w:rsidDel="00D057B4">
              <w:rPr>
                <w:noProof/>
                <w:webHidden/>
              </w:rPr>
              <w:tab/>
            </w:r>
            <w:r w:rsidR="003E6FEB" w:rsidDel="00D057B4">
              <w:rPr>
                <w:noProof/>
                <w:webHidden/>
              </w:rPr>
              <w:delText>35</w:delText>
            </w:r>
          </w:del>
        </w:p>
        <w:p w14:paraId="3C177C84" w14:textId="7E6C9955" w:rsidR="004C01C1" w:rsidDel="00D057B4" w:rsidRDefault="004C01C1">
          <w:pPr>
            <w:pStyle w:val="TOC2"/>
            <w:tabs>
              <w:tab w:val="right" w:leader="dot" w:pos="9016"/>
            </w:tabs>
            <w:rPr>
              <w:del w:id="212" w:author="Shubra Singh" w:date="2022-12-21T12:37:00Z"/>
              <w:noProof/>
              <w:sz w:val="22"/>
              <w:lang w:val="en-IN" w:eastAsia="en-IN"/>
            </w:rPr>
          </w:pPr>
          <w:del w:id="213" w:author="Shubra Singh" w:date="2022-12-21T12:37:00Z">
            <w:r w:rsidRPr="00D057B4" w:rsidDel="00D057B4">
              <w:rPr>
                <w:rPrChange w:id="214" w:author="Shubra Singh" w:date="2022-12-21T12:37:00Z">
                  <w:rPr>
                    <w:rStyle w:val="Hyperlink"/>
                    <w:noProof/>
                  </w:rPr>
                </w:rPrChange>
              </w:rPr>
              <w:delText>Install</w:delText>
            </w:r>
            <w:r w:rsidDel="00D057B4">
              <w:rPr>
                <w:noProof/>
                <w:webHidden/>
              </w:rPr>
              <w:tab/>
            </w:r>
            <w:r w:rsidR="003E6FEB" w:rsidDel="00D057B4">
              <w:rPr>
                <w:noProof/>
                <w:webHidden/>
              </w:rPr>
              <w:delText>37</w:delText>
            </w:r>
          </w:del>
        </w:p>
        <w:p w14:paraId="6C109DAE" w14:textId="2BC7B41B" w:rsidR="004C01C1" w:rsidDel="00D057B4" w:rsidRDefault="004C01C1">
          <w:pPr>
            <w:pStyle w:val="TOC1"/>
            <w:rPr>
              <w:del w:id="215" w:author="Shubra Singh" w:date="2022-12-21T12:37:00Z"/>
              <w:rFonts w:cstheme="minorBidi"/>
              <w:noProof/>
              <w:sz w:val="22"/>
              <w:lang w:val="en-IN" w:eastAsia="en-IN"/>
            </w:rPr>
          </w:pPr>
          <w:del w:id="216" w:author="Shubra Singh" w:date="2022-12-21T12:37:00Z">
            <w:r w:rsidRPr="00D057B4" w:rsidDel="00D057B4">
              <w:rPr>
                <w:rPrChange w:id="217" w:author="Shubra Singh" w:date="2022-12-21T12:37:00Z">
                  <w:rPr>
                    <w:rStyle w:val="Hyperlink"/>
                    <w:noProof/>
                  </w:rPr>
                </w:rPrChange>
              </w:rPr>
              <w:delText>Chapter 7 - Let us Verify.</w:delText>
            </w:r>
            <w:r w:rsidDel="00D057B4">
              <w:rPr>
                <w:noProof/>
                <w:webHidden/>
              </w:rPr>
              <w:tab/>
            </w:r>
            <w:r w:rsidR="003E6FEB" w:rsidDel="00D057B4">
              <w:rPr>
                <w:noProof/>
                <w:webHidden/>
              </w:rPr>
              <w:delText>38</w:delText>
            </w:r>
          </w:del>
        </w:p>
        <w:p w14:paraId="547E1239" w14:textId="441B6212" w:rsidR="004C01C1" w:rsidDel="00D057B4" w:rsidRDefault="004C01C1">
          <w:pPr>
            <w:pStyle w:val="TOC3"/>
            <w:tabs>
              <w:tab w:val="right" w:leader="dot" w:pos="9016"/>
            </w:tabs>
            <w:rPr>
              <w:del w:id="218" w:author="Shubra Singh" w:date="2022-12-21T12:37:00Z"/>
              <w:noProof/>
              <w:sz w:val="22"/>
              <w:lang w:eastAsia="en-IN"/>
            </w:rPr>
          </w:pPr>
          <w:del w:id="219" w:author="Shubra Singh" w:date="2022-12-21T12:37:00Z">
            <w:r w:rsidRPr="00D057B4" w:rsidDel="00D057B4">
              <w:rPr>
                <w:rPrChange w:id="220" w:author="Shubra Singh" w:date="2022-12-21T12:37:00Z">
                  <w:rPr>
                    <w:rStyle w:val="Hyperlink"/>
                    <w:noProof/>
                  </w:rPr>
                </w:rPrChange>
              </w:rPr>
              <w:delText>Slb verification</w:delText>
            </w:r>
            <w:r w:rsidDel="00D057B4">
              <w:rPr>
                <w:noProof/>
                <w:webHidden/>
              </w:rPr>
              <w:tab/>
            </w:r>
            <w:r w:rsidR="003E6FEB" w:rsidDel="00D057B4">
              <w:rPr>
                <w:noProof/>
                <w:webHidden/>
              </w:rPr>
              <w:delText>38</w:delText>
            </w:r>
          </w:del>
        </w:p>
        <w:p w14:paraId="038DF1D9" w14:textId="1DB7FBFF" w:rsidR="004C01C1" w:rsidDel="00D057B4" w:rsidRDefault="004C01C1">
          <w:pPr>
            <w:pStyle w:val="TOC3"/>
            <w:tabs>
              <w:tab w:val="right" w:leader="dot" w:pos="9016"/>
            </w:tabs>
            <w:rPr>
              <w:del w:id="221" w:author="Shubra Singh" w:date="2022-12-21T12:37:00Z"/>
              <w:noProof/>
              <w:sz w:val="22"/>
              <w:lang w:eastAsia="en-IN"/>
            </w:rPr>
          </w:pPr>
          <w:del w:id="222" w:author="Shubra Singh" w:date="2022-12-21T12:37:00Z">
            <w:r w:rsidRPr="00D057B4" w:rsidDel="00D057B4">
              <w:rPr>
                <w:rPrChange w:id="223" w:author="Shubra Singh" w:date="2022-12-21T12:37:00Z">
                  <w:rPr>
                    <w:rStyle w:val="Hyperlink"/>
                    <w:noProof/>
                  </w:rPr>
                </w:rPrChange>
              </w:rPr>
              <w:delText>SSL verification</w:delText>
            </w:r>
            <w:r w:rsidDel="00D057B4">
              <w:rPr>
                <w:noProof/>
                <w:webHidden/>
              </w:rPr>
              <w:tab/>
            </w:r>
            <w:r w:rsidR="003E6FEB" w:rsidDel="00D057B4">
              <w:rPr>
                <w:noProof/>
                <w:webHidden/>
              </w:rPr>
              <w:delText>39</w:delText>
            </w:r>
          </w:del>
        </w:p>
        <w:p w14:paraId="7783BCD6" w14:textId="61F1AEF6" w:rsidR="004C01C1" w:rsidDel="00D057B4" w:rsidRDefault="004C01C1">
          <w:pPr>
            <w:pStyle w:val="TOC3"/>
            <w:tabs>
              <w:tab w:val="right" w:leader="dot" w:pos="9016"/>
            </w:tabs>
            <w:rPr>
              <w:del w:id="224" w:author="Shubra Singh" w:date="2022-12-21T12:37:00Z"/>
              <w:noProof/>
              <w:sz w:val="22"/>
              <w:lang w:eastAsia="en-IN"/>
            </w:rPr>
          </w:pPr>
          <w:del w:id="225" w:author="Shubra Singh" w:date="2022-12-21T12:37:00Z">
            <w:r w:rsidRPr="00D057B4" w:rsidDel="00D057B4">
              <w:rPr>
                <w:rPrChange w:id="226" w:author="Shubra Singh" w:date="2022-12-21T12:37:00Z">
                  <w:rPr>
                    <w:rStyle w:val="Hyperlink"/>
                    <w:noProof/>
                  </w:rPr>
                </w:rPrChange>
              </w:rPr>
              <w:delText>HA verification</w:delText>
            </w:r>
            <w:r w:rsidDel="00D057B4">
              <w:rPr>
                <w:noProof/>
                <w:webHidden/>
              </w:rPr>
              <w:tab/>
            </w:r>
            <w:r w:rsidR="003E6FEB" w:rsidDel="00D057B4">
              <w:rPr>
                <w:noProof/>
                <w:webHidden/>
              </w:rPr>
              <w:delText>39</w:delText>
            </w:r>
          </w:del>
        </w:p>
        <w:p w14:paraId="13F067FD" w14:textId="396B1230" w:rsidR="004C01C1" w:rsidDel="00D057B4" w:rsidRDefault="004C01C1">
          <w:pPr>
            <w:pStyle w:val="TOC3"/>
            <w:tabs>
              <w:tab w:val="right" w:leader="dot" w:pos="9016"/>
            </w:tabs>
            <w:rPr>
              <w:del w:id="227" w:author="Shubra Singh" w:date="2022-12-21T12:37:00Z"/>
              <w:noProof/>
              <w:sz w:val="22"/>
              <w:lang w:eastAsia="en-IN"/>
            </w:rPr>
          </w:pPr>
          <w:del w:id="228" w:author="Shubra Singh" w:date="2022-12-21T12:37:00Z">
            <w:r w:rsidRPr="00D057B4" w:rsidDel="00D057B4">
              <w:rPr>
                <w:rPrChange w:id="229" w:author="Shubra Singh" w:date="2022-12-21T12:37:00Z">
                  <w:rPr>
                    <w:rStyle w:val="Hyperlink"/>
                    <w:noProof/>
                  </w:rPr>
                </w:rPrChange>
              </w:rPr>
              <w:delText>GLM verification</w:delText>
            </w:r>
            <w:r w:rsidDel="00D057B4">
              <w:rPr>
                <w:noProof/>
                <w:webHidden/>
              </w:rPr>
              <w:tab/>
            </w:r>
            <w:r w:rsidR="003E6FEB" w:rsidDel="00D057B4">
              <w:rPr>
                <w:noProof/>
                <w:webHidden/>
              </w:rPr>
              <w:delText>43</w:delText>
            </w:r>
          </w:del>
        </w:p>
        <w:p w14:paraId="056AA5ED" w14:textId="08D20D56" w:rsidR="00524352" w:rsidRDefault="00524352">
          <w:r>
            <w:rPr>
              <w:b/>
              <w:bCs/>
              <w:noProof/>
            </w:rPr>
            <w:fldChar w:fldCharType="end"/>
          </w:r>
        </w:p>
      </w:sdtContent>
    </w:sdt>
    <w:p w14:paraId="630E6539" w14:textId="39D6E8D9" w:rsidR="00DF5647" w:rsidRDefault="00DF5647" w:rsidP="00DF5647">
      <w:pPr>
        <w:pStyle w:val="Heading1"/>
      </w:pPr>
    </w:p>
    <w:p w14:paraId="04AFAC4C" w14:textId="62719375" w:rsidR="008468A4" w:rsidRDefault="008468A4" w:rsidP="008468A4"/>
    <w:p w14:paraId="3A32E405" w14:textId="501F7281" w:rsidR="008468A4" w:rsidRDefault="008468A4" w:rsidP="008468A4"/>
    <w:p w14:paraId="617896E7" w14:textId="797A67ED" w:rsidR="008468A4" w:rsidRDefault="008468A4" w:rsidP="008468A4"/>
    <w:p w14:paraId="67F1EB8D" w14:textId="46E67530" w:rsidR="006A6E47" w:rsidRDefault="006A6E47" w:rsidP="008468A4"/>
    <w:p w14:paraId="122A7AAC" w14:textId="02B0CFDC" w:rsidR="006A6E47" w:rsidRDefault="006A6E47" w:rsidP="008468A4"/>
    <w:p w14:paraId="5422E750" w14:textId="5A10D156" w:rsidR="006A6E47" w:rsidRDefault="006A6E47" w:rsidP="008468A4"/>
    <w:p w14:paraId="523BC8F3" w14:textId="5A990404" w:rsidR="006A6E47" w:rsidRDefault="006A6E47" w:rsidP="008468A4"/>
    <w:p w14:paraId="3B3C0351" w14:textId="0858098E" w:rsidR="006A6E47" w:rsidRDefault="006A6E47" w:rsidP="008468A4"/>
    <w:p w14:paraId="347338DF" w14:textId="435983E6" w:rsidR="006A6E47" w:rsidRDefault="006A6E47" w:rsidP="008468A4"/>
    <w:p w14:paraId="5C25F3EE" w14:textId="77777777" w:rsidR="006A6E47" w:rsidRDefault="006A6E47" w:rsidP="008468A4"/>
    <w:p w14:paraId="6AA534CC" w14:textId="72ED0673" w:rsidR="008468A4" w:rsidRDefault="008468A4" w:rsidP="008468A4"/>
    <w:p w14:paraId="0A1D50CF" w14:textId="3B8A8B44" w:rsidR="008468A4" w:rsidRDefault="008468A4" w:rsidP="008468A4"/>
    <w:p w14:paraId="4D0D75D6" w14:textId="185AB9CD" w:rsidR="008468A4" w:rsidRDefault="008468A4" w:rsidP="008468A4"/>
    <w:p w14:paraId="661DEE29" w14:textId="6A76279D" w:rsidR="00DF5647" w:rsidRPr="00524352" w:rsidRDefault="00DF5647" w:rsidP="00C76A41">
      <w:pPr>
        <w:pStyle w:val="Heading1"/>
      </w:pPr>
      <w:bookmarkStart w:id="230" w:name="_Toc113280424"/>
      <w:bookmarkStart w:id="231" w:name="_Toc122527848"/>
      <w:r w:rsidRPr="00546945">
        <w:rPr>
          <w:rStyle w:val="normaltextrun"/>
          <w:rFonts w:cstheme="majorHAnsi"/>
        </w:rPr>
        <w:t>Introduction to Installing vThunder on AWS</w:t>
      </w:r>
      <w:bookmarkEnd w:id="230"/>
      <w:bookmarkEnd w:id="231"/>
      <w:r>
        <w:rPr>
          <w:rStyle w:val="eop"/>
          <w:rFonts w:ascii="Calibri" w:hAnsi="Calibri" w:cs="Calibri"/>
          <w:sz w:val="28"/>
          <w:szCs w:val="28"/>
        </w:rPr>
        <w:t> </w:t>
      </w:r>
    </w:p>
    <w:p w14:paraId="25468239"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vThunder for Amazon Web Services is a fully operational, software-only version of the ACOS Series Server Load Balancer (SLB), or Application Delivery Controller (ADC) device. It is configurable by ACOS CLI, GUI, AXAPI, and Harmony Controller. For more information see Virtual Instances in Harmony Controller.</w:t>
      </w:r>
      <w:r w:rsidRPr="001F46D8">
        <w:rPr>
          <w:rStyle w:val="eop"/>
          <w:rFonts w:ascii="Calibri" w:hAnsi="Calibri" w:cs="Calibri"/>
          <w:sz w:val="28"/>
          <w:szCs w:val="28"/>
        </w:rPr>
        <w:t> </w:t>
      </w:r>
    </w:p>
    <w:p w14:paraId="1CFE8AB1" w14:textId="50452C5C"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r w:rsidRPr="001F46D8">
        <w:rPr>
          <w:rStyle w:val="eop"/>
          <w:rFonts w:ascii="Calibri" w:hAnsi="Calibri" w:cs="Calibri"/>
          <w:sz w:val="28"/>
          <w:szCs w:val="28"/>
        </w:rPr>
        <w:t> </w:t>
      </w:r>
    </w:p>
    <w:p w14:paraId="6C1B74CD"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The networking configuration for vThunder is also like hardware based ACOS devices.</w:t>
      </w:r>
    </w:p>
    <w:p w14:paraId="745CC7C4"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u w:val="single"/>
        </w:rPr>
        <w:t>A10 Networks brings Out-Of-Box template to deploy vThunder along with multiple features and functionality with pre-defined format into amazon cloud. </w:t>
      </w:r>
      <w:r w:rsidRPr="001F46D8">
        <w:rPr>
          <w:rStyle w:val="eop"/>
          <w:rFonts w:ascii="Calibri" w:hAnsi="Calibri" w:cs="Calibri"/>
          <w:sz w:val="28"/>
          <w:szCs w:val="28"/>
        </w:rPr>
        <w:t> </w:t>
      </w:r>
    </w:p>
    <w:p w14:paraId="2668AE9A"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Please refer below section for more details.</w:t>
      </w:r>
      <w:r w:rsidRPr="001F46D8">
        <w:rPr>
          <w:rStyle w:val="eop"/>
          <w:rFonts w:ascii="Calibri" w:hAnsi="Calibri" w:cs="Calibri"/>
          <w:sz w:val="28"/>
          <w:szCs w:val="28"/>
        </w:rPr>
        <w:t> </w:t>
      </w:r>
    </w:p>
    <w:p w14:paraId="18FF224A" w14:textId="01C12D83" w:rsidR="00DF5647" w:rsidRPr="001F46D8" w:rsidRDefault="00987854">
      <w:pPr>
        <w:pStyle w:val="paragraph"/>
        <w:numPr>
          <w:ilvl w:val="0"/>
          <w:numId w:val="5"/>
        </w:numPr>
        <w:spacing w:before="0" w:beforeAutospacing="0" w:after="0" w:afterAutospacing="0"/>
        <w:jc w:val="both"/>
        <w:textAlignment w:val="baseline"/>
        <w:rPr>
          <w:rFonts w:ascii="Calibri" w:hAnsi="Calibri" w:cs="Calibri"/>
          <w:sz w:val="28"/>
          <w:szCs w:val="28"/>
        </w:rPr>
      </w:pPr>
      <w:r>
        <w:rPr>
          <w:rStyle w:val="normaltextrun"/>
          <w:rFonts w:ascii="Calibri" w:hAnsi="Calibri" w:cs="Calibri"/>
          <w:sz w:val="28"/>
          <w:szCs w:val="28"/>
          <w:lang w:val="en-US"/>
        </w:rPr>
        <w:t>Three</w:t>
      </w:r>
      <w:r w:rsidR="00DF5647" w:rsidRPr="001F46D8">
        <w:rPr>
          <w:rStyle w:val="normaltextrun"/>
          <w:rFonts w:ascii="Calibri" w:hAnsi="Calibri" w:cs="Calibri"/>
          <w:sz w:val="28"/>
          <w:szCs w:val="28"/>
          <w:lang w:val="en-US"/>
        </w:rPr>
        <w:t xml:space="preserve"> Network Card Interface (</w:t>
      </w:r>
      <w:r>
        <w:rPr>
          <w:rStyle w:val="normaltextrun"/>
          <w:rFonts w:ascii="Calibri" w:hAnsi="Calibri" w:cs="Calibri"/>
          <w:sz w:val="28"/>
          <w:szCs w:val="28"/>
          <w:lang w:val="en-US"/>
        </w:rPr>
        <w:t>3</w:t>
      </w:r>
      <w:r w:rsidR="00DF5647" w:rsidRPr="001F46D8">
        <w:rPr>
          <w:rStyle w:val="normaltextrun"/>
          <w:rFonts w:ascii="Calibri" w:hAnsi="Calibri" w:cs="Calibri"/>
          <w:sz w:val="28"/>
          <w:szCs w:val="28"/>
          <w:lang w:val="en-US"/>
        </w:rPr>
        <w:t>NIC).</w:t>
      </w:r>
      <w:r w:rsidR="00DF5647" w:rsidRPr="001F46D8">
        <w:rPr>
          <w:rStyle w:val="eop"/>
          <w:rFonts w:ascii="Calibri" w:hAnsi="Calibri" w:cs="Calibri"/>
          <w:sz w:val="28"/>
          <w:szCs w:val="28"/>
        </w:rPr>
        <w:t> </w:t>
      </w:r>
    </w:p>
    <w:p w14:paraId="137877F6" w14:textId="5D37B080" w:rsidR="00DF5647" w:rsidRDefault="00DF5647">
      <w:pPr>
        <w:pStyle w:val="paragraph"/>
        <w:numPr>
          <w:ilvl w:val="0"/>
          <w:numId w:val="5"/>
        </w:numPr>
        <w:spacing w:before="0" w:beforeAutospacing="0" w:after="0" w:afterAutospacing="0"/>
        <w:jc w:val="both"/>
        <w:textAlignment w:val="baseline"/>
        <w:rPr>
          <w:rStyle w:val="normaltextrun"/>
          <w:rFonts w:ascii="Calibri" w:hAnsi="Calibri" w:cs="Calibri"/>
          <w:sz w:val="28"/>
          <w:szCs w:val="28"/>
        </w:rPr>
      </w:pPr>
      <w:r w:rsidRPr="001F46D8">
        <w:rPr>
          <w:rStyle w:val="normaltextrun"/>
          <w:rFonts w:ascii="Calibri" w:hAnsi="Calibri" w:cs="Calibri"/>
          <w:sz w:val="28"/>
          <w:szCs w:val="28"/>
          <w:lang w:val="en-US"/>
        </w:rPr>
        <w:t>TLS/SSL Certification (SSL).</w:t>
      </w:r>
    </w:p>
    <w:p w14:paraId="03C77554" w14:textId="2F3341FC" w:rsidR="00912CC0" w:rsidRDefault="005C0C23">
      <w:pPr>
        <w:pStyle w:val="ListParagraph"/>
        <w:numPr>
          <w:ilvl w:val="0"/>
          <w:numId w:val="5"/>
        </w:numPr>
        <w:jc w:val="both"/>
        <w:rPr>
          <w:szCs w:val="28"/>
        </w:rPr>
      </w:pPr>
      <w:r w:rsidRPr="00AA101D">
        <w:rPr>
          <w:szCs w:val="28"/>
        </w:rPr>
        <w:t>Server Load Balancer (SLB)</w:t>
      </w:r>
      <w:r w:rsidR="007D24F0">
        <w:rPr>
          <w:szCs w:val="28"/>
        </w:rPr>
        <w:t>.</w:t>
      </w:r>
    </w:p>
    <w:p w14:paraId="27D83307" w14:textId="5C772D7F" w:rsidR="007D24F0" w:rsidRPr="007D24F0" w:rsidRDefault="007D24F0">
      <w:pPr>
        <w:pStyle w:val="ListParagraph"/>
        <w:numPr>
          <w:ilvl w:val="0"/>
          <w:numId w:val="5"/>
        </w:numPr>
        <w:jc w:val="both"/>
        <w:rPr>
          <w:szCs w:val="28"/>
        </w:rPr>
      </w:pPr>
      <w:r w:rsidRPr="007D24F0">
        <w:rPr>
          <w:szCs w:val="28"/>
        </w:rPr>
        <w:t>Global License Manager Integration</w:t>
      </w:r>
      <w:r>
        <w:rPr>
          <w:szCs w:val="28"/>
        </w:rPr>
        <w:t xml:space="preserve"> (GLM).</w:t>
      </w:r>
    </w:p>
    <w:p w14:paraId="0F9ED3CA" w14:textId="77777777" w:rsidR="00DF5647" w:rsidRPr="006051CD" w:rsidRDefault="00DF5647" w:rsidP="00C76A41">
      <w:pPr>
        <w:pStyle w:val="Heading1"/>
        <w:rPr>
          <w:rStyle w:val="eop"/>
        </w:rPr>
      </w:pPr>
      <w:bookmarkStart w:id="232" w:name="_Toc113280425"/>
      <w:bookmarkStart w:id="233" w:name="_Toc122527849"/>
      <w:r w:rsidRPr="006051CD">
        <w:rPr>
          <w:rStyle w:val="normaltextrun"/>
        </w:rPr>
        <w:t>Overview of AWS</w:t>
      </w:r>
      <w:bookmarkEnd w:id="232"/>
      <w:bookmarkEnd w:id="233"/>
      <w:r w:rsidRPr="006051CD">
        <w:rPr>
          <w:rStyle w:val="normaltextrun"/>
        </w:rPr>
        <w:t xml:space="preserve"> </w:t>
      </w:r>
      <w:r w:rsidRPr="006051CD">
        <w:rPr>
          <w:rStyle w:val="eop"/>
        </w:rPr>
        <w:t> </w:t>
      </w:r>
    </w:p>
    <w:p w14:paraId="5B2FA16E" w14:textId="77777777" w:rsidR="00DF5647" w:rsidRPr="001F46D8" w:rsidRDefault="00DF5647" w:rsidP="00DE69C5">
      <w:pPr>
        <w:jc w:val="both"/>
        <w:rPr>
          <w:rFonts w:cstheme="minorHAnsi"/>
          <w:color w:val="16191F"/>
          <w:szCs w:val="28"/>
          <w:shd w:val="clear" w:color="auto" w:fill="FFFFFF"/>
        </w:rPr>
      </w:pPr>
      <w:r w:rsidRPr="001F46D8">
        <w:rPr>
          <w:rFonts w:cstheme="minorHAnsi"/>
          <w:color w:val="16191F"/>
          <w:szCs w:val="28"/>
          <w:shd w:val="clear" w:color="auto" w:fill="FFFFFF"/>
        </w:rPr>
        <w:t>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200 AWS services are available. New services can be provisioned quickly, without the upfront fixed expense. </w:t>
      </w:r>
    </w:p>
    <w:p w14:paraId="4D50E9E1" w14:textId="77777777" w:rsidR="00DF5647" w:rsidRPr="001F46D8" w:rsidRDefault="00DF5647" w:rsidP="00DE69C5">
      <w:pPr>
        <w:jc w:val="both"/>
        <w:rPr>
          <w:rFonts w:cstheme="minorHAnsi"/>
          <w:szCs w:val="28"/>
        </w:rPr>
      </w:pPr>
      <w:r w:rsidRPr="001F46D8">
        <w:rPr>
          <w:rFonts w:cstheme="minorHAnsi"/>
          <w:szCs w:val="28"/>
        </w:rPr>
        <w:t>AWS uses the following tools to create and manage resources:</w:t>
      </w:r>
    </w:p>
    <w:p w14:paraId="34292C50" w14:textId="68E33EEF" w:rsidR="00DF5647" w:rsidRPr="001F46D8" w:rsidRDefault="00DF5647" w:rsidP="00DE69C5">
      <w:pPr>
        <w:jc w:val="both"/>
        <w:rPr>
          <w:rFonts w:cstheme="minorHAnsi"/>
          <w:szCs w:val="28"/>
        </w:rPr>
      </w:pPr>
      <w:r w:rsidRPr="001F46D8">
        <w:rPr>
          <w:rFonts w:cstheme="minorHAnsi"/>
          <w:b/>
          <w:bCs/>
          <w:szCs w:val="28"/>
          <w:u w:val="single"/>
        </w:rPr>
        <w:lastRenderedPageBreak/>
        <w:t>AWS Portal</w:t>
      </w:r>
      <w:r w:rsidRPr="001F46D8">
        <w:rPr>
          <w:rFonts w:cstheme="minorHAnsi"/>
          <w:szCs w:val="28"/>
        </w:rPr>
        <w:t xml:space="preserve"> - A web console to create and monitor AWS resources. For more information: </w:t>
      </w:r>
      <w:hyperlink r:id="rId16" w:history="1">
        <w:r w:rsidR="00225CC3" w:rsidRPr="00972099">
          <w:rPr>
            <w:rStyle w:val="Hyperlink"/>
            <w:rFonts w:cstheme="minorHAnsi"/>
            <w:szCs w:val="28"/>
          </w:rPr>
          <w:t>https://aws.amazon.com/console/</w:t>
        </w:r>
      </w:hyperlink>
      <w:r w:rsidR="00225CC3">
        <w:rPr>
          <w:rFonts w:cstheme="minorHAnsi"/>
          <w:szCs w:val="28"/>
        </w:rPr>
        <w:t xml:space="preserve"> </w:t>
      </w:r>
    </w:p>
    <w:p w14:paraId="25C6D87E" w14:textId="77777777" w:rsidR="001F2B2B" w:rsidRPr="00C70EF6" w:rsidRDefault="001F2B2B" w:rsidP="001F2B2B">
      <w:pPr>
        <w:pStyle w:val="NormalWeb"/>
        <w:shd w:val="clear" w:color="auto" w:fill="FFFFFF"/>
        <w:spacing w:before="0" w:beforeAutospacing="0" w:after="0" w:afterAutospacing="0" w:line="360" w:lineRule="atLeast"/>
        <w:ind w:left="720"/>
        <w:jc w:val="both"/>
        <w:rPr>
          <w:rFonts w:asciiTheme="minorHAnsi" w:hAnsiTheme="minorHAnsi" w:cstheme="minorHAnsi"/>
          <w:color w:val="2E74B5" w:themeColor="accent5" w:themeShade="BF"/>
          <w:sz w:val="28"/>
          <w:szCs w:val="28"/>
        </w:rPr>
      </w:pPr>
    </w:p>
    <w:p w14:paraId="59765DD6" w14:textId="751641C2" w:rsidR="00DF5647" w:rsidRPr="001F46D8" w:rsidRDefault="002C0409"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r>
        <w:rPr>
          <w:noProof/>
        </w:rPr>
        <w:drawing>
          <wp:inline distT="0" distB="0" distL="0" distR="0" wp14:anchorId="71E5ABEE" wp14:editId="2216BBF4">
            <wp:extent cx="4781550" cy="2007335"/>
            <wp:effectExtent l="0" t="0" r="0" b="0"/>
            <wp:docPr id="334212696" name="Picture 33421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72987" cy="2045721"/>
                    </a:xfrm>
                    <a:prstGeom prst="rect">
                      <a:avLst/>
                    </a:prstGeom>
                  </pic:spPr>
                </pic:pic>
              </a:graphicData>
            </a:graphic>
          </wp:inline>
        </w:drawing>
      </w:r>
    </w:p>
    <w:p w14:paraId="2CFAC78A" w14:textId="77777777" w:rsidR="00DF5647" w:rsidRPr="001F46D8" w:rsidRDefault="00DF5647"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p>
    <w:p w14:paraId="2BC5C915" w14:textId="77777777" w:rsidR="00DF5647" w:rsidRPr="001F46D8" w:rsidRDefault="00DF5647" w:rsidP="00C76A41">
      <w:pPr>
        <w:pStyle w:val="Heading1"/>
      </w:pPr>
      <w:bookmarkStart w:id="234" w:name="_Toc112754248"/>
      <w:bookmarkStart w:id="235" w:name="_Toc122527850"/>
      <w:r w:rsidRPr="001F46D8">
        <w:t>Aws Terminology</w:t>
      </w:r>
      <w:bookmarkEnd w:id="234"/>
      <w:bookmarkEnd w:id="235"/>
    </w:p>
    <w:p w14:paraId="19BE87B3" w14:textId="1FD7EFD0"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CloudWatch:</w:t>
      </w:r>
      <w:r w:rsidRPr="00940229">
        <w:rPr>
          <w:rFonts w:eastAsia="Times New Roman" w:cstheme="minorHAnsi"/>
          <w:szCs w:val="28"/>
          <w:lang w:eastAsia="en-IN"/>
        </w:rPr>
        <w:t> Service that allows you to monitor various elements of your AWS account.</w:t>
      </w:r>
      <w:r w:rsidRPr="00940229">
        <w:rPr>
          <w:rFonts w:cstheme="minorHAnsi"/>
          <w:szCs w:val="28"/>
        </w:rPr>
        <w:t xml:space="preserve"> For more information: </w:t>
      </w:r>
      <w:hyperlink r:id="rId18" w:history="1">
        <w:r w:rsidR="00225CC3" w:rsidRPr="00972099">
          <w:rPr>
            <w:rStyle w:val="Hyperlink"/>
            <w:rFonts w:cstheme="minorHAnsi"/>
            <w:szCs w:val="28"/>
          </w:rPr>
          <w:t>h</w:t>
        </w:r>
        <w:r w:rsidR="00225CC3" w:rsidRPr="00972099">
          <w:rPr>
            <w:rStyle w:val="Hyperlink"/>
            <w:rFonts w:eastAsia="Times New Roman" w:cstheme="minorHAnsi"/>
            <w:szCs w:val="28"/>
            <w:lang w:eastAsia="en-IN"/>
          </w:rPr>
          <w:t>ttps://docs.aws.amazon.com/cloudwatch/index.html</w:t>
        </w:r>
      </w:hyperlink>
      <w:r w:rsidR="00225CC3">
        <w:rPr>
          <w:rFonts w:eastAsia="Times New Roman" w:cstheme="minorHAnsi"/>
          <w:color w:val="2E74B5" w:themeColor="accent5" w:themeShade="BF"/>
          <w:szCs w:val="28"/>
          <w:lang w:eastAsia="en-IN"/>
        </w:rPr>
        <w:t xml:space="preserve"> </w:t>
      </w:r>
    </w:p>
    <w:p w14:paraId="73F2A1DF" w14:textId="40E0C19A"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Elastic Compute Cloud (EC2):</w:t>
      </w:r>
      <w:r w:rsidRPr="00940229">
        <w:rPr>
          <w:rFonts w:eastAsia="Times New Roman" w:cstheme="minorHAnsi"/>
          <w:szCs w:val="28"/>
          <w:lang w:eastAsia="en-IN"/>
        </w:rPr>
        <w:t> A virtual computer, very similar to a desktop/laptop computer.</w:t>
      </w:r>
      <w:r w:rsidRPr="00940229">
        <w:rPr>
          <w:rFonts w:cstheme="minorHAnsi"/>
          <w:szCs w:val="28"/>
        </w:rPr>
        <w:t xml:space="preserve"> For more information: </w:t>
      </w:r>
      <w:hyperlink r:id="rId19" w:history="1">
        <w:r w:rsidR="00225CC3" w:rsidRPr="00972099">
          <w:rPr>
            <w:rStyle w:val="Hyperlink"/>
            <w:rFonts w:cstheme="minorHAnsi"/>
            <w:szCs w:val="28"/>
          </w:rPr>
          <w:t>h</w:t>
        </w:r>
        <w:r w:rsidR="00225CC3" w:rsidRPr="00972099">
          <w:rPr>
            <w:rStyle w:val="Hyperlink"/>
            <w:rFonts w:eastAsia="Times New Roman" w:cstheme="minorHAnsi"/>
            <w:szCs w:val="28"/>
            <w:lang w:eastAsia="en-IN"/>
          </w:rPr>
          <w:t>ttps://docs.aws.amazon.com/AWSEC2/latest/UserGuide/concepts.html</w:t>
        </w:r>
      </w:hyperlink>
      <w:r w:rsidR="00225CC3">
        <w:rPr>
          <w:rFonts w:eastAsia="Times New Roman" w:cstheme="minorHAnsi"/>
          <w:color w:val="2E74B5" w:themeColor="accent5" w:themeShade="BF"/>
          <w:szCs w:val="28"/>
          <w:lang w:eastAsia="en-IN"/>
        </w:rPr>
        <w:t xml:space="preserve"> </w:t>
      </w:r>
    </w:p>
    <w:p w14:paraId="26B0290F" w14:textId="64A1377A"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Lambda:</w:t>
      </w:r>
      <w:r w:rsidRPr="00940229">
        <w:rPr>
          <w:rFonts w:eastAsia="Times New Roman" w:cstheme="minorHAnsi"/>
          <w:szCs w:val="28"/>
          <w:lang w:eastAsia="en-IN"/>
        </w:rPr>
        <w:t> Serverless computing that will replace EC2 instances, for the most part.</w:t>
      </w:r>
      <w:r w:rsidRPr="00940229">
        <w:rPr>
          <w:rFonts w:cstheme="minorHAnsi"/>
          <w:szCs w:val="28"/>
        </w:rPr>
        <w:t xml:space="preserve"> For more information: </w:t>
      </w:r>
      <w:hyperlink r:id="rId20" w:history="1">
        <w:r w:rsidR="00225CC3" w:rsidRPr="00972099">
          <w:rPr>
            <w:rStyle w:val="Hyperlink"/>
            <w:rFonts w:cstheme="minorHAnsi"/>
            <w:szCs w:val="28"/>
          </w:rPr>
          <w:t>h</w:t>
        </w:r>
        <w:r w:rsidR="00225CC3" w:rsidRPr="00972099">
          <w:rPr>
            <w:rStyle w:val="Hyperlink"/>
            <w:rFonts w:eastAsia="Times New Roman" w:cstheme="minorHAnsi"/>
            <w:szCs w:val="28"/>
            <w:lang w:eastAsia="en-IN"/>
          </w:rPr>
          <w:t>ttps://docs.aws.amazon.com/lambda/latest/dg/welcome.html</w:t>
        </w:r>
      </w:hyperlink>
      <w:r w:rsidR="00225CC3">
        <w:rPr>
          <w:rFonts w:eastAsia="Times New Roman" w:cstheme="minorHAnsi"/>
          <w:color w:val="2E74B5" w:themeColor="accent5" w:themeShade="BF"/>
          <w:szCs w:val="28"/>
          <w:lang w:eastAsia="en-IN"/>
        </w:rPr>
        <w:t xml:space="preserve"> </w:t>
      </w:r>
    </w:p>
    <w:p w14:paraId="4F23ED94" w14:textId="5A5857BD"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Security group (SG):</w:t>
      </w:r>
      <w:r w:rsidRPr="00940229">
        <w:rPr>
          <w:rFonts w:eastAsia="Times New Roman" w:cstheme="minorHAnsi"/>
          <w:szCs w:val="28"/>
          <w:lang w:eastAsia="en-IN"/>
        </w:rPr>
        <w:t> Firewall/security layer on the server/instance level.</w:t>
      </w:r>
      <w:r w:rsidRPr="00940229">
        <w:rPr>
          <w:rFonts w:cstheme="minorHAnsi"/>
          <w:szCs w:val="28"/>
        </w:rPr>
        <w:t xml:space="preserve"> For more information </w:t>
      </w:r>
      <w:hyperlink r:id="rId21" w:history="1">
        <w:r w:rsidR="00225CC3" w:rsidRPr="00972099">
          <w:rPr>
            <w:rStyle w:val="Hyperlink"/>
            <w:rFonts w:cstheme="minorHAnsi"/>
            <w:szCs w:val="28"/>
          </w:rPr>
          <w:t>h</w:t>
        </w:r>
        <w:r w:rsidR="00225CC3" w:rsidRPr="00972099">
          <w:rPr>
            <w:rStyle w:val="Hyperlink"/>
            <w:rFonts w:eastAsia="Times New Roman" w:cstheme="minorHAnsi"/>
            <w:szCs w:val="28"/>
            <w:lang w:eastAsia="en-IN"/>
          </w:rPr>
          <w:t>ttps://docs.aws.amazon.com/AWSEC2/latest/UserGuide/ec2-security-groups.html</w:t>
        </w:r>
      </w:hyperlink>
      <w:r w:rsidR="00225CC3">
        <w:rPr>
          <w:rFonts w:eastAsia="Times New Roman" w:cstheme="minorHAnsi"/>
          <w:color w:val="2E74B5" w:themeColor="accent5" w:themeShade="BF"/>
          <w:szCs w:val="28"/>
          <w:lang w:eastAsia="en-IN"/>
        </w:rPr>
        <w:t xml:space="preserve"> </w:t>
      </w:r>
    </w:p>
    <w:p w14:paraId="305E2B65" w14:textId="6AF328F1"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lastRenderedPageBreak/>
        <w:t>Subnet:</w:t>
      </w:r>
      <w:r w:rsidRPr="00940229">
        <w:rPr>
          <w:rFonts w:eastAsia="Times New Roman" w:cstheme="minorHAnsi"/>
          <w:szCs w:val="28"/>
          <w:lang w:eastAsia="en-IN"/>
        </w:rPr>
        <w:t> A subsection of a network and generally includes all the computers in a specific location.</w:t>
      </w:r>
      <w:r w:rsidRPr="00940229">
        <w:rPr>
          <w:rFonts w:cstheme="minorHAnsi"/>
          <w:szCs w:val="28"/>
        </w:rPr>
        <w:t xml:space="preserve"> For more information: </w:t>
      </w:r>
      <w:hyperlink r:id="rId22" w:history="1">
        <w:r w:rsidR="002E1877" w:rsidRPr="00972099">
          <w:rPr>
            <w:rStyle w:val="Hyperlink"/>
            <w:rFonts w:cstheme="minorHAnsi"/>
            <w:szCs w:val="28"/>
          </w:rPr>
          <w:t>h</w:t>
        </w:r>
        <w:r w:rsidR="002E1877" w:rsidRPr="00972099">
          <w:rPr>
            <w:rStyle w:val="Hyperlink"/>
            <w:rFonts w:eastAsia="Times New Roman" w:cstheme="minorHAnsi"/>
            <w:szCs w:val="28"/>
            <w:lang w:eastAsia="en-IN"/>
          </w:rPr>
          <w:t>ttps://docs.aws.amazon.com/AWSCloudFormation/latest/UserGuide/aws-resource-ec2-subnet.html</w:t>
        </w:r>
      </w:hyperlink>
      <w:r w:rsidR="002E1877">
        <w:rPr>
          <w:rFonts w:eastAsia="Times New Roman" w:cstheme="minorHAnsi"/>
          <w:color w:val="2E74B5" w:themeColor="accent5" w:themeShade="BF"/>
          <w:szCs w:val="28"/>
          <w:lang w:eastAsia="en-IN"/>
        </w:rPr>
        <w:t xml:space="preserve"> </w:t>
      </w:r>
    </w:p>
    <w:p w14:paraId="27B3995C" w14:textId="48AE7707"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Virtual Private Cloud (VPC):</w:t>
      </w:r>
      <w:r w:rsidRPr="00940229">
        <w:rPr>
          <w:rFonts w:eastAsia="Times New Roman" w:cstheme="minorHAnsi"/>
          <w:szCs w:val="28"/>
          <w:lang w:eastAsia="en-IN"/>
        </w:rPr>
        <w:t> A private subsection of AWS you control and in which you can place AWS resources.</w:t>
      </w:r>
      <w:r w:rsidRPr="00940229">
        <w:rPr>
          <w:rFonts w:cstheme="minorHAnsi"/>
          <w:szCs w:val="28"/>
        </w:rPr>
        <w:t xml:space="preserve"> For more information: </w:t>
      </w:r>
      <w:hyperlink r:id="rId23" w:history="1">
        <w:r w:rsidR="002E1877" w:rsidRPr="00972099">
          <w:rPr>
            <w:rStyle w:val="Hyperlink"/>
            <w:rFonts w:cstheme="minorHAnsi"/>
            <w:szCs w:val="28"/>
          </w:rPr>
          <w:t>h</w:t>
        </w:r>
        <w:r w:rsidR="002E1877" w:rsidRPr="00972099">
          <w:rPr>
            <w:rStyle w:val="Hyperlink"/>
            <w:rFonts w:eastAsia="Times New Roman" w:cstheme="minorHAnsi"/>
            <w:szCs w:val="28"/>
            <w:lang w:eastAsia="en-IN"/>
          </w:rPr>
          <w:t>ttps://docs.aws.amazon.com/vpc/latest/userguide/what-is-amazon-vpc.html</w:t>
        </w:r>
      </w:hyperlink>
      <w:r w:rsidR="002E1877">
        <w:rPr>
          <w:rFonts w:eastAsia="Times New Roman" w:cstheme="minorHAnsi"/>
          <w:color w:val="2E74B5" w:themeColor="accent5" w:themeShade="BF"/>
          <w:szCs w:val="28"/>
          <w:lang w:eastAsia="en-IN"/>
        </w:rPr>
        <w:t xml:space="preserve"> </w:t>
      </w:r>
    </w:p>
    <w:p w14:paraId="6C3F0A32" w14:textId="77777777" w:rsidR="004D7029" w:rsidRDefault="004D7029" w:rsidP="00C76A41">
      <w:pPr>
        <w:pStyle w:val="Heading1"/>
      </w:pPr>
      <w:bookmarkStart w:id="236" w:name="_Toc113280426"/>
    </w:p>
    <w:p w14:paraId="300F25D4" w14:textId="0D6E7CCC" w:rsidR="00DF5647" w:rsidRPr="006051CD" w:rsidRDefault="00DF5647" w:rsidP="00C76A41">
      <w:pPr>
        <w:pStyle w:val="Heading1"/>
      </w:pPr>
      <w:bookmarkStart w:id="237" w:name="_Toc122527851"/>
      <w:r w:rsidRPr="006051CD">
        <w:t xml:space="preserve">CloudFormation Template – </w:t>
      </w:r>
      <w:r w:rsidR="00C30879">
        <w:t>3</w:t>
      </w:r>
      <w:r w:rsidRPr="006051CD">
        <w:t xml:space="preserve">NIC </w:t>
      </w:r>
      <w:r w:rsidR="00C30879">
        <w:t>_2</w:t>
      </w:r>
      <w:r w:rsidRPr="006051CD">
        <w:t>VM</w:t>
      </w:r>
      <w:r w:rsidR="00C30879">
        <w:t xml:space="preserve"> _HA</w:t>
      </w:r>
      <w:r w:rsidR="00A70975">
        <w:t>_</w:t>
      </w:r>
      <w:r w:rsidR="007D24F0">
        <w:t>GLM_</w:t>
      </w:r>
      <w:r w:rsidR="00A70975">
        <w:t>P</w:t>
      </w:r>
      <w:r w:rsidR="00F16331">
        <w:t>ub</w:t>
      </w:r>
      <w:r w:rsidR="00A70975">
        <w:t>V</w:t>
      </w:r>
      <w:r w:rsidR="001134E1">
        <w:t>IP</w:t>
      </w:r>
      <w:r w:rsidR="0035364B">
        <w:t>_BackAuto</w:t>
      </w:r>
      <w:r w:rsidRPr="006051CD">
        <w:t xml:space="preserve"> vThunder</w:t>
      </w:r>
      <w:bookmarkEnd w:id="236"/>
      <w:bookmarkEnd w:id="237"/>
    </w:p>
    <w:p w14:paraId="502B13D3" w14:textId="77777777" w:rsidR="00DF5647" w:rsidRPr="001F46D8" w:rsidRDefault="00DF5647" w:rsidP="00C76A41">
      <w:pPr>
        <w:pStyle w:val="Heading2"/>
      </w:pPr>
      <w:bookmarkStart w:id="238" w:name="_Toc99031793"/>
      <w:bookmarkStart w:id="239" w:name="_Toc113280427"/>
      <w:bookmarkStart w:id="240" w:name="_Toc122527852"/>
      <w:r w:rsidRPr="001F46D8">
        <w:t>Overview</w:t>
      </w:r>
      <w:bookmarkEnd w:id="238"/>
      <w:bookmarkEnd w:id="239"/>
      <w:bookmarkEnd w:id="240"/>
    </w:p>
    <w:p w14:paraId="1FA46F61" w14:textId="1B22B8B7" w:rsidR="00DF5647" w:rsidRPr="001F46D8" w:rsidRDefault="00DF5647" w:rsidP="00DE69C5">
      <w:pPr>
        <w:jc w:val="both"/>
        <w:rPr>
          <w:szCs w:val="28"/>
        </w:rPr>
      </w:pPr>
      <w:del w:id="241" w:author="Shubra Singh" w:date="2022-12-21T11:58:00Z">
        <w:r w:rsidDel="006B73E0">
          <w:tab/>
        </w:r>
      </w:del>
      <w:r w:rsidRPr="001F46D8">
        <w:rPr>
          <w:szCs w:val="28"/>
        </w:rPr>
        <w:t xml:space="preserve">CloudFormation template to create </w:t>
      </w:r>
      <w:r w:rsidR="00C30879">
        <w:rPr>
          <w:szCs w:val="28"/>
        </w:rPr>
        <w:t>3</w:t>
      </w:r>
      <w:r w:rsidRPr="001F46D8">
        <w:rPr>
          <w:szCs w:val="28"/>
        </w:rPr>
        <w:t xml:space="preserve">NIC </w:t>
      </w:r>
      <w:r w:rsidR="00C30879">
        <w:rPr>
          <w:szCs w:val="28"/>
        </w:rPr>
        <w:t>2</w:t>
      </w:r>
      <w:r w:rsidRPr="001F46D8">
        <w:rPr>
          <w:szCs w:val="28"/>
        </w:rPr>
        <w:t xml:space="preserve"> vThunder instances</w:t>
      </w:r>
      <w:r w:rsidR="00A77F6E">
        <w:rPr>
          <w:szCs w:val="28"/>
        </w:rPr>
        <w:t xml:space="preserve"> and autoscaling group</w:t>
      </w:r>
      <w:r w:rsidRPr="001F46D8">
        <w:rPr>
          <w:szCs w:val="28"/>
        </w:rPr>
        <w:t xml:space="preserve"> on A</w:t>
      </w:r>
      <w:r w:rsidR="00CB253D">
        <w:rPr>
          <w:szCs w:val="28"/>
        </w:rPr>
        <w:t>WS</w:t>
      </w:r>
      <w:r w:rsidRPr="001F46D8">
        <w:rPr>
          <w:szCs w:val="28"/>
        </w:rPr>
        <w:t xml:space="preserve"> portal.</w:t>
      </w:r>
    </w:p>
    <w:p w14:paraId="02519B08" w14:textId="77777777" w:rsidR="00DF5647" w:rsidRPr="001F46D8" w:rsidRDefault="00DF5647" w:rsidP="00C76A41">
      <w:pPr>
        <w:pStyle w:val="Heading2"/>
      </w:pPr>
      <w:bookmarkStart w:id="242" w:name="_Toc113280428"/>
      <w:bookmarkStart w:id="243" w:name="_Toc122527853"/>
      <w:r w:rsidRPr="001F46D8">
        <w:t>Prerequisites</w:t>
      </w:r>
      <w:bookmarkEnd w:id="242"/>
      <w:bookmarkEnd w:id="243"/>
    </w:p>
    <w:p w14:paraId="52750468" w14:textId="77777777" w:rsidR="006B73E0" w:rsidRPr="00C8400E" w:rsidRDefault="006B73E0" w:rsidP="006B73E0">
      <w:pPr>
        <w:pStyle w:val="Heading3"/>
        <w:rPr>
          <w:ins w:id="244" w:author="Shubra Singh" w:date="2022-12-21T12:00:00Z"/>
        </w:rPr>
      </w:pPr>
      <w:bookmarkStart w:id="245" w:name="_Toc121685647"/>
      <w:bookmarkStart w:id="246" w:name="_Toc122527854"/>
      <w:ins w:id="247" w:author="Shubra Singh" w:date="2022-12-21T12:00:00Z">
        <w:r w:rsidRPr="001C182B">
          <w:t>AWS Account &amp; Subscription.</w:t>
        </w:r>
        <w:bookmarkEnd w:id="245"/>
        <w:bookmarkEnd w:id="246"/>
      </w:ins>
    </w:p>
    <w:p w14:paraId="6E36E305" w14:textId="77777777" w:rsidR="006B73E0" w:rsidRDefault="006B73E0" w:rsidP="006B73E0">
      <w:pPr>
        <w:rPr>
          <w:ins w:id="248" w:author="Shubra Singh" w:date="2022-12-21T12:00:00Z"/>
        </w:rPr>
      </w:pPr>
      <w:ins w:id="249" w:author="Shubra Singh" w:date="2022-12-21T12:00:00Z">
        <w:r>
          <w:t>Generate access_key_id and secret_access_key if you don’t have it. For more details visit:</w:t>
        </w:r>
      </w:ins>
    </w:p>
    <w:p w14:paraId="4AB01D78" w14:textId="77777777" w:rsidR="006B73E0" w:rsidRDefault="006B73E0" w:rsidP="006B73E0">
      <w:pPr>
        <w:rPr>
          <w:ins w:id="250" w:author="Shubra Singh" w:date="2022-12-21T12:00:00Z"/>
        </w:rPr>
      </w:pPr>
      <w:ins w:id="251" w:author="Shubra Singh" w:date="2022-12-21T12:00:00Z">
        <w:r>
          <w:fldChar w:fldCharType="begin"/>
        </w:r>
        <w:r>
          <w:instrText>HYPERLINK "https://docs.aws.amazon.com/powershell/latest/userguide/pstools-appendix-sign-up.html"</w:instrText>
        </w:r>
        <w:r>
          <w:fldChar w:fldCharType="separate"/>
        </w:r>
        <w:r w:rsidRPr="001C182B">
          <w:rPr>
            <w:rStyle w:val="Hyperlink"/>
          </w:rPr>
          <w:t>https://docs.aws.amazon.com/powershell/latest/userguide/pstools-appendix-sign-up.html</w:t>
        </w:r>
        <w:r>
          <w:rPr>
            <w:rStyle w:val="Hyperlink"/>
          </w:rPr>
          <w:fldChar w:fldCharType="end"/>
        </w:r>
      </w:ins>
    </w:p>
    <w:p w14:paraId="616758BD" w14:textId="77777777" w:rsidR="006B73E0" w:rsidRDefault="006B73E0" w:rsidP="006B73E0">
      <w:pPr>
        <w:pStyle w:val="Heading3"/>
        <w:rPr>
          <w:ins w:id="252" w:author="Shubra Singh" w:date="2022-12-21T12:00:00Z"/>
        </w:rPr>
      </w:pPr>
      <w:bookmarkStart w:id="253" w:name="_Toc121685648"/>
      <w:bookmarkStart w:id="254" w:name="_Toc122527855"/>
      <w:ins w:id="255" w:author="Shubra Singh" w:date="2022-12-21T12:00:00Z">
        <w:r>
          <w:t>AWS Account and Environment Setup to Run CFT Template [One Time Step]</w:t>
        </w:r>
        <w:bookmarkEnd w:id="253"/>
        <w:bookmarkEnd w:id="254"/>
      </w:ins>
    </w:p>
    <w:p w14:paraId="54C423D3" w14:textId="77777777" w:rsidR="006B73E0" w:rsidRDefault="006B73E0" w:rsidP="006B73E0">
      <w:pPr>
        <w:pStyle w:val="ListParagraph"/>
        <w:numPr>
          <w:ilvl w:val="0"/>
          <w:numId w:val="32"/>
        </w:numPr>
        <w:rPr>
          <w:ins w:id="256" w:author="Shubra Singh" w:date="2022-12-21T12:00:00Z"/>
        </w:rPr>
      </w:pPr>
      <w:ins w:id="257" w:author="Shubra Singh" w:date="2022-12-21T12:00:00Z">
        <w:r>
          <w:t>Download and install python setup using following link:</w:t>
        </w:r>
      </w:ins>
    </w:p>
    <w:p w14:paraId="039F3557" w14:textId="77777777" w:rsidR="006B73E0" w:rsidRDefault="006B73E0" w:rsidP="006B73E0">
      <w:pPr>
        <w:pStyle w:val="ListParagraph"/>
        <w:ind w:left="1080"/>
        <w:rPr>
          <w:ins w:id="258" w:author="Shubra Singh" w:date="2022-12-21T12:00:00Z"/>
        </w:rPr>
      </w:pPr>
      <w:ins w:id="259" w:author="Shubra Singh" w:date="2022-12-21T12:00:00Z">
        <w:r>
          <w:fldChar w:fldCharType="begin"/>
        </w:r>
        <w:r>
          <w:instrText>HYPERLINK "https://www.python.org/ftp/python/3.8.5/python-3.8.5-amd64.exe"</w:instrText>
        </w:r>
        <w:r>
          <w:fldChar w:fldCharType="separate"/>
        </w:r>
        <w:r w:rsidRPr="00AE7C85">
          <w:rPr>
            <w:rStyle w:val="Hyperlink"/>
          </w:rPr>
          <w:t>https://www.python.org/ftp/python/3.8.5/python-3.8.5-amd64.exe</w:t>
        </w:r>
        <w:r>
          <w:rPr>
            <w:rStyle w:val="Hyperlink"/>
          </w:rPr>
          <w:fldChar w:fldCharType="end"/>
        </w:r>
      </w:ins>
    </w:p>
    <w:p w14:paraId="0DCDFC5C" w14:textId="77777777" w:rsidR="006B73E0" w:rsidRDefault="006B73E0" w:rsidP="006B73E0">
      <w:pPr>
        <w:pStyle w:val="ListParagraph"/>
        <w:numPr>
          <w:ilvl w:val="0"/>
          <w:numId w:val="33"/>
        </w:numPr>
        <w:ind w:left="1440"/>
        <w:jc w:val="both"/>
        <w:rPr>
          <w:ins w:id="260" w:author="Shubra Singh" w:date="2022-12-21T12:00:00Z"/>
          <w:szCs w:val="28"/>
        </w:rPr>
      </w:pPr>
      <w:ins w:id="261" w:author="Shubra Singh" w:date="2022-12-21T12:00:00Z">
        <w:r w:rsidRPr="00B31945">
          <w:rPr>
            <w:szCs w:val="28"/>
          </w:rPr>
          <w:t>To verify that Python is available on our local machine, we need to open the command line (in Windows search, type cmd and press Enter to open Command Prompt or right-click on the Start button and select Windows</w:t>
        </w:r>
        <w:r>
          <w:rPr>
            <w:szCs w:val="28"/>
          </w:rPr>
          <w:t xml:space="preserve"> Command Prompt</w:t>
        </w:r>
        <w:r w:rsidRPr="00B31945">
          <w:rPr>
            <w:szCs w:val="28"/>
          </w:rPr>
          <w:t>), type python, and press Enter.</w:t>
        </w:r>
      </w:ins>
    </w:p>
    <w:p w14:paraId="32572047" w14:textId="77777777" w:rsidR="006B73E0" w:rsidRPr="00B31945" w:rsidRDefault="006B73E0" w:rsidP="006B73E0">
      <w:pPr>
        <w:pStyle w:val="ListParagraph"/>
        <w:numPr>
          <w:ilvl w:val="0"/>
          <w:numId w:val="33"/>
        </w:numPr>
        <w:ind w:left="1440"/>
        <w:jc w:val="both"/>
        <w:rPr>
          <w:ins w:id="262" w:author="Shubra Singh" w:date="2022-12-21T12:00:00Z"/>
          <w:szCs w:val="28"/>
        </w:rPr>
      </w:pPr>
      <w:ins w:id="263" w:author="Shubra Singh" w:date="2022-12-21T12:00:00Z">
        <w:r w:rsidRPr="00B31945">
          <w:rPr>
            <w:szCs w:val="28"/>
          </w:rPr>
          <w:t>If Python is properly installed, we will see a notification like the one below:</w:t>
        </w:r>
      </w:ins>
    </w:p>
    <w:p w14:paraId="537E08E0" w14:textId="77777777" w:rsidR="006B73E0" w:rsidRPr="00B31945" w:rsidRDefault="006B73E0" w:rsidP="006B73E0">
      <w:pPr>
        <w:ind w:left="360"/>
        <w:jc w:val="both"/>
        <w:rPr>
          <w:ins w:id="264" w:author="Shubra Singh" w:date="2022-12-21T12:00:00Z"/>
          <w:szCs w:val="28"/>
        </w:rPr>
      </w:pPr>
    </w:p>
    <w:p w14:paraId="25276559" w14:textId="77777777" w:rsidR="006B73E0" w:rsidRPr="00F1479E" w:rsidRDefault="006B73E0" w:rsidP="006B73E0">
      <w:pPr>
        <w:pStyle w:val="ListParagraph"/>
        <w:ind w:left="1800"/>
        <w:rPr>
          <w:ins w:id="265" w:author="Shubra Singh" w:date="2022-12-21T12:00:00Z"/>
          <w:i/>
          <w:iCs/>
          <w:sz w:val="22"/>
          <w:szCs w:val="16"/>
        </w:rPr>
      </w:pPr>
      <w:ins w:id="266" w:author="Shubra Singh" w:date="2022-12-21T12:00:00Z">
        <w:r w:rsidRPr="00F1479E">
          <w:rPr>
            <w:i/>
            <w:iCs/>
            <w:sz w:val="22"/>
            <w:szCs w:val="16"/>
          </w:rPr>
          <w:t>Python 3.</w:t>
        </w:r>
        <w:r>
          <w:rPr>
            <w:i/>
            <w:iCs/>
            <w:sz w:val="22"/>
            <w:szCs w:val="16"/>
          </w:rPr>
          <w:t>8</w:t>
        </w:r>
        <w:r w:rsidRPr="00F1479E">
          <w:rPr>
            <w:i/>
            <w:iCs/>
            <w:sz w:val="22"/>
            <w:szCs w:val="16"/>
          </w:rPr>
          <w:t>.</w:t>
        </w:r>
        <w:r>
          <w:rPr>
            <w:i/>
            <w:iCs/>
            <w:sz w:val="22"/>
            <w:szCs w:val="16"/>
          </w:rPr>
          <w:t>x</w:t>
        </w:r>
        <w:r w:rsidRPr="00F1479E">
          <w:rPr>
            <w:i/>
            <w:iCs/>
            <w:sz w:val="22"/>
            <w:szCs w:val="16"/>
          </w:rPr>
          <w:t xml:space="preserve"> (tags/v3.10.2:a58ebcc, Jan 17 2022, 14:12:15) [MSC v.1929 64 bit (AMD64)] on win32 Type "help," "copyright," "credits," or "license" for more information.</w:t>
        </w:r>
      </w:ins>
    </w:p>
    <w:p w14:paraId="7367D75A" w14:textId="77777777" w:rsidR="006B73E0" w:rsidRPr="00F1479E" w:rsidRDefault="006B73E0" w:rsidP="006B73E0">
      <w:pPr>
        <w:pStyle w:val="ListParagraph"/>
        <w:numPr>
          <w:ilvl w:val="0"/>
          <w:numId w:val="33"/>
        </w:numPr>
        <w:ind w:left="1440"/>
        <w:rPr>
          <w:ins w:id="267" w:author="Shubra Singh" w:date="2022-12-21T12:00:00Z"/>
        </w:rPr>
      </w:pPr>
      <w:ins w:id="268" w:author="Shubra Singh" w:date="2022-12-21T12:00:00Z">
        <w:r>
          <w:rPr>
            <w:rFonts w:ascii="Source Sans Pro" w:hAnsi="Source Sans Pro"/>
            <w:color w:val="212529"/>
            <w:szCs w:val="28"/>
            <w:shd w:val="clear" w:color="auto" w:fill="FFFFFF"/>
          </w:rPr>
          <w:t>To check if PIP is already installed on Windows, we should open the command line again, type </w:t>
        </w:r>
        <w:r>
          <w:rPr>
            <w:rStyle w:val="HTMLCode"/>
            <w:rFonts w:ascii="var(--bs-font-monospace)" w:eastAsiaTheme="minorEastAsia" w:hAnsi="var(--bs-font-monospace)"/>
            <w:sz w:val="21"/>
            <w:szCs w:val="21"/>
            <w:shd w:val="clear" w:color="auto" w:fill="FFFFFF"/>
          </w:rPr>
          <w:t>pip</w:t>
        </w:r>
        <w:r>
          <w:rPr>
            <w:rFonts w:ascii="Source Sans Pro" w:hAnsi="Source Sans Pro"/>
            <w:color w:val="212529"/>
            <w:szCs w:val="28"/>
            <w:shd w:val="clear" w:color="auto" w:fill="FFFFFF"/>
          </w:rPr>
          <w:t>, and press </w:t>
        </w:r>
        <w:r>
          <w:rPr>
            <w:rStyle w:val="HTMLCode"/>
            <w:rFonts w:ascii="var(--bs-font-monospace)" w:eastAsiaTheme="minorEastAsia" w:hAnsi="var(--bs-font-monospace)"/>
            <w:sz w:val="21"/>
            <w:szCs w:val="21"/>
            <w:shd w:val="clear" w:color="auto" w:fill="FFFFFF"/>
          </w:rPr>
          <w:t>Enter</w:t>
        </w:r>
        <w:r>
          <w:rPr>
            <w:rFonts w:ascii="Source Sans Pro" w:hAnsi="Source Sans Pro"/>
            <w:color w:val="212529"/>
            <w:szCs w:val="28"/>
            <w:shd w:val="clear" w:color="auto" w:fill="FFFFFF"/>
          </w:rPr>
          <w:t>.</w:t>
        </w:r>
      </w:ins>
    </w:p>
    <w:p w14:paraId="71BD9798" w14:textId="77777777" w:rsidR="006B73E0" w:rsidRDefault="006B73E0" w:rsidP="006B73E0">
      <w:pPr>
        <w:pStyle w:val="ListParagraph"/>
        <w:numPr>
          <w:ilvl w:val="0"/>
          <w:numId w:val="33"/>
        </w:numPr>
        <w:ind w:left="1440"/>
        <w:rPr>
          <w:ins w:id="269" w:author="Shubra Singh" w:date="2022-12-21T12:00:00Z"/>
        </w:rPr>
      </w:pPr>
      <w:ins w:id="270" w:author="Shubra Singh" w:date="2022-12-21T12:00:00Z">
        <w:r>
          <w:t>If PIP is installed, we will receive a long notification explaining the program usage, all the available commands and options. Otherwise, if PIP is not installed, the output will be:</w:t>
        </w:r>
      </w:ins>
    </w:p>
    <w:p w14:paraId="116DA4D2" w14:textId="77777777" w:rsidR="006B73E0" w:rsidRPr="00B31945" w:rsidRDefault="006B73E0" w:rsidP="006B73E0">
      <w:pPr>
        <w:ind w:left="1340"/>
        <w:rPr>
          <w:ins w:id="271" w:author="Shubra Singh" w:date="2022-12-21T12:00:00Z"/>
          <w:i/>
          <w:iCs/>
          <w:sz w:val="24"/>
          <w:szCs w:val="18"/>
        </w:rPr>
      </w:pPr>
      <w:ins w:id="272" w:author="Shubra Singh" w:date="2022-12-21T12:00:00Z">
        <w:r w:rsidRPr="00B31945">
          <w:rPr>
            <w:i/>
            <w:iCs/>
            <w:sz w:val="24"/>
            <w:szCs w:val="18"/>
          </w:rPr>
          <w:t xml:space="preserve">'pip' is not recognized as an internal or external command, operable program or </w:t>
        </w:r>
        <w:r>
          <w:rPr>
            <w:i/>
            <w:iCs/>
            <w:sz w:val="24"/>
            <w:szCs w:val="18"/>
          </w:rPr>
          <w:t xml:space="preserve">       </w:t>
        </w:r>
        <w:r w:rsidRPr="00B31945">
          <w:rPr>
            <w:i/>
            <w:iCs/>
            <w:sz w:val="24"/>
            <w:szCs w:val="18"/>
          </w:rPr>
          <w:t>batch file.</w:t>
        </w:r>
      </w:ins>
    </w:p>
    <w:p w14:paraId="3658D6D8" w14:textId="77777777" w:rsidR="006B73E0" w:rsidRPr="00B31945" w:rsidRDefault="006B73E0" w:rsidP="006B73E0">
      <w:pPr>
        <w:pStyle w:val="ListParagraph"/>
        <w:numPr>
          <w:ilvl w:val="0"/>
          <w:numId w:val="33"/>
        </w:numPr>
        <w:ind w:left="1440"/>
        <w:rPr>
          <w:ins w:id="273" w:author="Shubra Singh" w:date="2022-12-21T12:00:00Z"/>
        </w:rPr>
      </w:pPr>
      <w:ins w:id="274" w:author="Shubra Singh" w:date="2022-12-21T12:00:00Z">
        <w:r w:rsidRPr="00B31945">
          <w:t>To install pip on window visit:</w:t>
        </w:r>
      </w:ins>
    </w:p>
    <w:p w14:paraId="0936EC0C" w14:textId="77777777" w:rsidR="006B73E0" w:rsidRPr="00B31945" w:rsidRDefault="006B73E0" w:rsidP="006B73E0">
      <w:pPr>
        <w:pStyle w:val="ListParagraph"/>
        <w:ind w:left="1800"/>
        <w:rPr>
          <w:ins w:id="275" w:author="Shubra Singh" w:date="2022-12-21T12:00:00Z"/>
          <w:sz w:val="24"/>
          <w:szCs w:val="18"/>
        </w:rPr>
      </w:pPr>
      <w:ins w:id="276" w:author="Shubra Singh" w:date="2022-12-21T12:00:00Z">
        <w:r>
          <w:fldChar w:fldCharType="begin"/>
        </w:r>
        <w:r>
          <w:instrText>HYPERLINK "https://pip.pypa.io/en/stable/installation/"</w:instrText>
        </w:r>
        <w:r>
          <w:fldChar w:fldCharType="separate"/>
        </w:r>
        <w:r w:rsidRPr="00B31945">
          <w:rPr>
            <w:rStyle w:val="Hyperlink"/>
            <w:sz w:val="24"/>
            <w:szCs w:val="18"/>
          </w:rPr>
          <w:t>https://pip.pypa.io/en/stable/installation</w:t>
        </w:r>
        <w:r>
          <w:rPr>
            <w:rStyle w:val="Hyperlink"/>
            <w:sz w:val="24"/>
            <w:szCs w:val="18"/>
          </w:rPr>
          <w:fldChar w:fldCharType="end"/>
        </w:r>
      </w:ins>
    </w:p>
    <w:p w14:paraId="1B0A3817" w14:textId="77777777" w:rsidR="006B73E0" w:rsidRPr="00B31945" w:rsidRDefault="006B73E0" w:rsidP="006B73E0">
      <w:pPr>
        <w:pStyle w:val="ListParagraph"/>
        <w:numPr>
          <w:ilvl w:val="0"/>
          <w:numId w:val="32"/>
        </w:numPr>
        <w:rPr>
          <w:ins w:id="277" w:author="Shubra Singh" w:date="2022-12-21T12:00:00Z"/>
          <w:szCs w:val="28"/>
        </w:rPr>
      </w:pPr>
      <w:ins w:id="278" w:author="Shubra Singh" w:date="2022-12-21T12:00:00Z">
        <w:r w:rsidRPr="00B31945">
          <w:rPr>
            <w:szCs w:val="28"/>
          </w:rPr>
          <w:t>Install all dependencies</w:t>
        </w:r>
        <w:r>
          <w:rPr>
            <w:szCs w:val="28"/>
          </w:rPr>
          <w:t xml:space="preserve"> go to current working directory and </w:t>
        </w:r>
        <w:r w:rsidRPr="00B31945">
          <w:rPr>
            <w:szCs w:val="28"/>
          </w:rPr>
          <w:t xml:space="preserve"> us</w:t>
        </w:r>
        <w:r>
          <w:rPr>
            <w:szCs w:val="28"/>
          </w:rPr>
          <w:t>e</w:t>
        </w:r>
        <w:r w:rsidRPr="00B31945">
          <w:rPr>
            <w:szCs w:val="28"/>
          </w:rPr>
          <w:t xml:space="preserve"> following command</w:t>
        </w:r>
        <w:r>
          <w:rPr>
            <w:szCs w:val="28"/>
          </w:rPr>
          <w:t>:</w:t>
        </w:r>
      </w:ins>
    </w:p>
    <w:p w14:paraId="721698E1" w14:textId="77777777" w:rsidR="006B73E0" w:rsidRPr="00AE7C85" w:rsidRDefault="006B73E0" w:rsidP="006B73E0">
      <w:pPr>
        <w:pStyle w:val="ListParagraph"/>
        <w:jc w:val="both"/>
        <w:rPr>
          <w:ins w:id="279" w:author="Shubra Singh" w:date="2022-12-21T12:00:00Z"/>
          <w:color w:val="2E74B5" w:themeColor="accent5" w:themeShade="BF"/>
          <w:szCs w:val="28"/>
        </w:rPr>
      </w:pPr>
      <w:ins w:id="280" w:author="Shubra Singh" w:date="2022-12-21T12:00:00Z">
        <w:r>
          <w:rPr>
            <w:color w:val="2E74B5" w:themeColor="accent5" w:themeShade="BF"/>
            <w:szCs w:val="28"/>
          </w:rPr>
          <w:t xml:space="preserve">      </w:t>
        </w:r>
        <w:r w:rsidRPr="00612D41">
          <w:rPr>
            <w:color w:val="2E74B5" w:themeColor="accent5" w:themeShade="BF"/>
            <w:szCs w:val="28"/>
          </w:rPr>
          <w:t>pip install -r requirements.txt</w:t>
        </w:r>
      </w:ins>
    </w:p>
    <w:p w14:paraId="67F3D75D" w14:textId="77777777" w:rsidR="006B73E0" w:rsidRPr="001E5C7E" w:rsidRDefault="006B73E0" w:rsidP="006B73E0">
      <w:pPr>
        <w:pStyle w:val="ListParagraph"/>
        <w:numPr>
          <w:ilvl w:val="0"/>
          <w:numId w:val="32"/>
        </w:numPr>
        <w:rPr>
          <w:ins w:id="281" w:author="Shubra Singh" w:date="2022-12-21T12:00:00Z"/>
        </w:rPr>
      </w:pPr>
      <w:ins w:id="282" w:author="Shubra Singh" w:date="2022-12-21T12:00:00Z">
        <w:r>
          <w:t>Locate and open /credentials in current working directory.</w:t>
        </w:r>
      </w:ins>
    </w:p>
    <w:p w14:paraId="1099ECB8" w14:textId="77777777" w:rsidR="006B73E0" w:rsidRDefault="006B73E0" w:rsidP="006B73E0">
      <w:pPr>
        <w:pStyle w:val="NormalWeb"/>
        <w:numPr>
          <w:ilvl w:val="0"/>
          <w:numId w:val="32"/>
        </w:numPr>
        <w:shd w:val="clear" w:color="auto" w:fill="FFFFFF"/>
        <w:spacing w:before="0" w:beforeAutospacing="0" w:after="0" w:afterAutospacing="0" w:line="360" w:lineRule="atLeast"/>
        <w:jc w:val="both"/>
        <w:rPr>
          <w:ins w:id="283" w:author="Shubra Singh" w:date="2022-12-21T12:00:00Z"/>
          <w:rStyle w:val="HTMLCode"/>
          <w:rFonts w:asciiTheme="minorHAnsi" w:hAnsiTheme="minorHAnsi" w:cstheme="minorHAnsi"/>
          <w:color w:val="16191F"/>
          <w:sz w:val="28"/>
          <w:szCs w:val="28"/>
        </w:rPr>
      </w:pPr>
      <w:ins w:id="284" w:author="Shubra Singh" w:date="2022-12-21T12:00: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aws account.</w:t>
        </w:r>
      </w:ins>
    </w:p>
    <w:p w14:paraId="7C1B11D4" w14:textId="77777777" w:rsidR="006B73E0" w:rsidRPr="001C182B" w:rsidRDefault="006B73E0" w:rsidP="006B73E0">
      <w:pPr>
        <w:pStyle w:val="NormalWeb"/>
        <w:shd w:val="clear" w:color="auto" w:fill="FFFFFF"/>
        <w:spacing w:before="0" w:beforeAutospacing="0" w:after="0" w:afterAutospacing="0" w:line="360" w:lineRule="atLeast"/>
        <w:ind w:firstLine="720"/>
        <w:jc w:val="both"/>
        <w:rPr>
          <w:ins w:id="285" w:author="Shubra Singh" w:date="2022-12-21T12:00:00Z"/>
          <w:rStyle w:val="HTMLCode"/>
          <w:rFonts w:asciiTheme="minorHAnsi" w:hAnsiTheme="minorHAnsi" w:cstheme="minorHAnsi"/>
          <w:color w:val="16191F"/>
          <w:sz w:val="28"/>
          <w:szCs w:val="28"/>
        </w:rPr>
      </w:pPr>
      <w:ins w:id="286" w:author="Shubra Singh" w:date="2022-12-21T12:00:00Z">
        <w:r w:rsidRPr="00182A0C">
          <w:rPr>
            <w:noProof/>
            <w:szCs w:val="28"/>
            <w:lang w:eastAsia="en-US"/>
          </w:rPr>
          <w:drawing>
            <wp:inline distT="0" distB="0" distL="0" distR="0" wp14:anchorId="10A25492" wp14:editId="3E93119F">
              <wp:extent cx="5664199" cy="869950"/>
              <wp:effectExtent l="0" t="0" r="0" b="635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4"/>
                      <a:stretch>
                        <a:fillRect/>
                      </a:stretch>
                    </pic:blipFill>
                    <pic:spPr>
                      <a:xfrm>
                        <a:off x="0" y="0"/>
                        <a:ext cx="5675915" cy="871749"/>
                      </a:xfrm>
                      <a:prstGeom prst="rect">
                        <a:avLst/>
                      </a:prstGeom>
                    </pic:spPr>
                  </pic:pic>
                </a:graphicData>
              </a:graphic>
            </wp:inline>
          </w:drawing>
        </w:r>
      </w:ins>
    </w:p>
    <w:p w14:paraId="3587DAB1" w14:textId="77777777" w:rsidR="006B73E0" w:rsidRDefault="006B73E0" w:rsidP="006B73E0">
      <w:pPr>
        <w:pStyle w:val="NormalWeb"/>
        <w:shd w:val="clear" w:color="auto" w:fill="FFFFFF"/>
        <w:spacing w:before="0" w:beforeAutospacing="0" w:after="0" w:afterAutospacing="0" w:line="360" w:lineRule="atLeast"/>
        <w:ind w:left="720"/>
        <w:jc w:val="both"/>
        <w:rPr>
          <w:ins w:id="287" w:author="Shubra Singh" w:date="2022-12-21T12:00:00Z"/>
          <w:rStyle w:val="HTMLCode"/>
          <w:rFonts w:asciiTheme="minorHAnsi" w:hAnsiTheme="minorHAnsi" w:cstheme="minorHAnsi"/>
          <w:i/>
          <w:iCs/>
          <w:color w:val="2E74B5" w:themeColor="accent5" w:themeShade="BF"/>
          <w:sz w:val="28"/>
          <w:szCs w:val="28"/>
        </w:rPr>
      </w:pPr>
      <w:ins w:id="288" w:author="Shubra Singh" w:date="2022-12-21T12:00:00Z">
        <w:r>
          <w:rPr>
            <w:rStyle w:val="HTMLCode"/>
            <w:rFonts w:asciiTheme="minorHAnsi" w:hAnsiTheme="minorHAnsi" w:cstheme="minorHAnsi"/>
            <w:i/>
            <w:iCs/>
            <w:color w:val="2E74B5" w:themeColor="accent5" w:themeShade="BF"/>
            <w:sz w:val="28"/>
            <w:szCs w:val="28"/>
          </w:rPr>
          <w:t xml:space="preserve">Copy credentials file to </w:t>
        </w:r>
        <w:r w:rsidRPr="00FE0970">
          <w:rPr>
            <w:rStyle w:val="HTMLCode"/>
            <w:rFonts w:asciiTheme="minorHAnsi" w:hAnsiTheme="minorHAnsi" w:cstheme="minorHAnsi"/>
            <w:i/>
            <w:iCs/>
            <w:color w:val="2E74B5" w:themeColor="accent5" w:themeShade="BF"/>
            <w:sz w:val="28"/>
            <w:szCs w:val="28"/>
          </w:rPr>
          <w:t>C:\Users\</w:t>
        </w:r>
        <w:r>
          <w:rPr>
            <w:rStyle w:val="HTMLCode"/>
            <w:rFonts w:asciiTheme="minorHAnsi" w:hAnsiTheme="minorHAnsi" w:cstheme="minorHAnsi"/>
            <w:i/>
            <w:iCs/>
            <w:color w:val="2E74B5" w:themeColor="accent5" w:themeShade="BF"/>
            <w:sz w:val="28"/>
            <w:szCs w:val="28"/>
          </w:rPr>
          <w:t>&lt;</w:t>
        </w:r>
        <w:r w:rsidRPr="00FE0970">
          <w:rPr>
            <w:rStyle w:val="HTMLCode"/>
            <w:rFonts w:asciiTheme="minorHAnsi" w:hAnsiTheme="minorHAnsi" w:cstheme="minorHAnsi"/>
            <w:i/>
            <w:iCs/>
            <w:color w:val="2E74B5" w:themeColor="accent5" w:themeShade="BF"/>
            <w:sz w:val="28"/>
            <w:szCs w:val="28"/>
          </w:rPr>
          <w:t>USERNAME</w:t>
        </w:r>
        <w:r>
          <w:rPr>
            <w:rStyle w:val="HTMLCode"/>
            <w:rFonts w:asciiTheme="minorHAnsi" w:hAnsiTheme="minorHAnsi" w:cstheme="minorHAnsi"/>
            <w:i/>
            <w:iCs/>
            <w:color w:val="2E74B5" w:themeColor="accent5" w:themeShade="BF"/>
            <w:sz w:val="28"/>
            <w:szCs w:val="28"/>
          </w:rPr>
          <w:t>&gt;</w:t>
        </w:r>
        <w:r w:rsidRPr="00FE0970">
          <w:rPr>
            <w:rStyle w:val="HTMLCode"/>
            <w:rFonts w:asciiTheme="minorHAnsi" w:hAnsiTheme="minorHAnsi" w:cstheme="minorHAnsi"/>
            <w:i/>
            <w:iCs/>
            <w:color w:val="2E74B5" w:themeColor="accent5" w:themeShade="BF"/>
            <w:sz w:val="28"/>
            <w:szCs w:val="28"/>
          </w:rPr>
          <w:t>\.aws</w:t>
        </w:r>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37DD88B3" w14:textId="77777777" w:rsidR="006B73E0" w:rsidRDefault="006B73E0" w:rsidP="006B73E0">
      <w:pPr>
        <w:pStyle w:val="NormalWeb"/>
        <w:numPr>
          <w:ilvl w:val="0"/>
          <w:numId w:val="32"/>
        </w:numPr>
        <w:shd w:val="clear" w:color="auto" w:fill="FFFFFF"/>
        <w:spacing w:before="0" w:beforeAutospacing="0" w:after="0" w:afterAutospacing="0" w:line="360" w:lineRule="atLeast"/>
        <w:jc w:val="both"/>
        <w:rPr>
          <w:ins w:id="289" w:author="Shubra Singh" w:date="2022-12-21T12:00:00Z"/>
          <w:rFonts w:asciiTheme="minorHAnsi" w:hAnsiTheme="minorHAnsi" w:cstheme="minorHAnsi"/>
          <w:color w:val="16191F"/>
          <w:sz w:val="28"/>
          <w:szCs w:val="28"/>
        </w:rPr>
      </w:pPr>
      <w:ins w:id="290" w:author="Shubra Singh" w:date="2022-12-21T12:00: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r>
          <w:rPr>
            <w:rFonts w:asciiTheme="minorHAnsi" w:hAnsiTheme="minorHAnsi" w:cstheme="minorHAnsi"/>
            <w:color w:val="16191F"/>
            <w:sz w:val="28"/>
            <w:szCs w:val="28"/>
          </w:rPr>
          <w:t>in current working directory.</w:t>
        </w:r>
      </w:ins>
    </w:p>
    <w:p w14:paraId="48D2110B" w14:textId="77777777" w:rsidR="006B73E0" w:rsidRDefault="006B73E0" w:rsidP="006B73E0">
      <w:pPr>
        <w:pStyle w:val="NormalWeb"/>
        <w:numPr>
          <w:ilvl w:val="0"/>
          <w:numId w:val="32"/>
        </w:numPr>
        <w:shd w:val="clear" w:color="auto" w:fill="FFFFFF"/>
        <w:spacing w:before="0" w:beforeAutospacing="0" w:after="0" w:afterAutospacing="0" w:line="360" w:lineRule="atLeast"/>
        <w:jc w:val="both"/>
        <w:rPr>
          <w:ins w:id="291" w:author="Shubra Singh" w:date="2022-12-21T12:00:00Z"/>
          <w:rStyle w:val="HTMLCode"/>
          <w:rFonts w:asciiTheme="minorHAnsi" w:hAnsiTheme="minorHAnsi" w:cstheme="minorHAnsi"/>
          <w:color w:val="16191F"/>
          <w:sz w:val="28"/>
          <w:szCs w:val="28"/>
        </w:rPr>
      </w:pPr>
      <w:ins w:id="292" w:author="Shubra Singh" w:date="2022-12-21T12:00: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aws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3DE4C0EB" w14:textId="77777777" w:rsidR="006B73E0" w:rsidRDefault="006B73E0" w:rsidP="006B73E0">
      <w:pPr>
        <w:pStyle w:val="NormalWeb"/>
        <w:shd w:val="clear" w:color="auto" w:fill="FFFFFF"/>
        <w:spacing w:before="0" w:beforeAutospacing="0" w:after="0" w:afterAutospacing="0" w:line="360" w:lineRule="atLeast"/>
        <w:ind w:left="1080"/>
        <w:jc w:val="both"/>
        <w:rPr>
          <w:ins w:id="293" w:author="Shubra Singh" w:date="2022-12-21T12:00:00Z"/>
          <w:rFonts w:asciiTheme="minorHAnsi" w:hAnsiTheme="minorHAnsi" w:cstheme="minorHAnsi"/>
          <w:color w:val="16191F"/>
          <w:sz w:val="28"/>
          <w:szCs w:val="28"/>
        </w:rPr>
      </w:pPr>
      <w:ins w:id="294" w:author="Shubra Singh" w:date="2022-12-21T12:00:00Z">
        <w:r w:rsidRPr="00182A0C">
          <w:rPr>
            <w:rFonts w:asciiTheme="minorHAnsi" w:hAnsiTheme="minorHAnsi" w:cstheme="minorHAnsi"/>
            <w:noProof/>
            <w:color w:val="16191F"/>
            <w:sz w:val="28"/>
            <w:szCs w:val="28"/>
          </w:rPr>
          <w:drawing>
            <wp:inline distT="0" distB="0" distL="0" distR="0" wp14:anchorId="2B17DD86" wp14:editId="4D9A3293">
              <wp:extent cx="3930852" cy="1073205"/>
              <wp:effectExtent l="0" t="0" r="0" b="0"/>
              <wp:docPr id="21" name="Picture 2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5"/>
                      <a:stretch>
                        <a:fillRect/>
                      </a:stretch>
                    </pic:blipFill>
                    <pic:spPr>
                      <a:xfrm>
                        <a:off x="0" y="0"/>
                        <a:ext cx="3930852" cy="1073205"/>
                      </a:xfrm>
                      <a:prstGeom prst="rect">
                        <a:avLst/>
                      </a:prstGeom>
                    </pic:spPr>
                  </pic:pic>
                </a:graphicData>
              </a:graphic>
            </wp:inline>
          </w:drawing>
        </w:r>
      </w:ins>
    </w:p>
    <w:p w14:paraId="0BC9BCC2" w14:textId="77777777" w:rsidR="006B73E0" w:rsidRPr="00182A0C" w:rsidRDefault="006B73E0" w:rsidP="006B73E0">
      <w:pPr>
        <w:pStyle w:val="NormalWeb"/>
        <w:numPr>
          <w:ilvl w:val="0"/>
          <w:numId w:val="32"/>
        </w:numPr>
        <w:shd w:val="clear" w:color="auto" w:fill="FFFFFF"/>
        <w:spacing w:before="0" w:beforeAutospacing="0" w:after="0" w:afterAutospacing="0" w:line="360" w:lineRule="atLeast"/>
        <w:jc w:val="both"/>
        <w:rPr>
          <w:ins w:id="295" w:author="Shubra Singh" w:date="2022-12-21T12:00:00Z"/>
          <w:rFonts w:asciiTheme="minorHAnsi" w:hAnsiTheme="minorHAnsi" w:cstheme="minorHAnsi"/>
          <w:color w:val="16191F"/>
          <w:sz w:val="28"/>
          <w:szCs w:val="28"/>
        </w:rPr>
      </w:pPr>
      <w:ins w:id="296" w:author="Shubra Singh" w:date="2022-12-21T12:00: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555B1998" w14:textId="77777777" w:rsidR="006B73E0" w:rsidRDefault="006B73E0" w:rsidP="006B73E0">
      <w:pPr>
        <w:pStyle w:val="NormalWeb"/>
        <w:shd w:val="clear" w:color="auto" w:fill="FFFFFF"/>
        <w:spacing w:before="0" w:beforeAutospacing="0" w:after="0" w:afterAutospacing="0" w:line="360" w:lineRule="atLeast"/>
        <w:ind w:left="720"/>
        <w:jc w:val="both"/>
        <w:rPr>
          <w:ins w:id="297" w:author="Shubra Singh" w:date="2022-12-21T12:00:00Z"/>
          <w:rFonts w:asciiTheme="minorHAnsi" w:hAnsiTheme="minorHAnsi" w:cstheme="minorHAnsi"/>
          <w:color w:val="16191F"/>
          <w:sz w:val="28"/>
          <w:szCs w:val="28"/>
        </w:rPr>
      </w:pPr>
      <w:ins w:id="298" w:author="Shubra Singh" w:date="2022-12-21T12:00: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C:\Users\</w:t>
        </w:r>
        <w:r>
          <w:rPr>
            <w:rFonts w:asciiTheme="minorHAnsi" w:hAnsiTheme="minorHAnsi" w:cstheme="minorHAnsi"/>
            <w:i/>
            <w:iCs/>
            <w:color w:val="2E74B5" w:themeColor="accent5" w:themeShade="BF"/>
            <w:sz w:val="28"/>
            <w:szCs w:val="28"/>
          </w:rPr>
          <w:t>&lt;</w:t>
        </w:r>
        <w:r w:rsidRPr="00FE0970">
          <w:rPr>
            <w:rFonts w:asciiTheme="minorHAnsi" w:hAnsiTheme="minorHAnsi" w:cstheme="minorHAnsi"/>
            <w:i/>
            <w:iCs/>
            <w:color w:val="2E74B5" w:themeColor="accent5" w:themeShade="BF"/>
            <w:sz w:val="28"/>
            <w:szCs w:val="28"/>
          </w:rPr>
          <w:t>USERNAME</w:t>
        </w:r>
        <w:r>
          <w:rPr>
            <w:rFonts w:asciiTheme="minorHAnsi" w:hAnsiTheme="minorHAnsi" w:cstheme="minorHAnsi"/>
            <w:i/>
            <w:iCs/>
            <w:color w:val="2E74B5" w:themeColor="accent5" w:themeShade="BF"/>
            <w:sz w:val="28"/>
            <w:szCs w:val="28"/>
          </w:rPr>
          <w:t>&gt;</w:t>
        </w:r>
        <w:r w:rsidRPr="00FE0970">
          <w:rPr>
            <w:rFonts w:asciiTheme="minorHAnsi" w:hAnsiTheme="minorHAnsi" w:cstheme="minorHAnsi"/>
            <w:i/>
            <w:iCs/>
            <w:color w:val="2E74B5" w:themeColor="accent5" w:themeShade="BF"/>
            <w:sz w:val="28"/>
            <w:szCs w:val="28"/>
          </w:rPr>
          <w:t>\.aws</w:t>
        </w:r>
        <w:r w:rsidRPr="00182A0C">
          <w:rPr>
            <w:rFonts w:asciiTheme="minorHAnsi" w:hAnsiTheme="minorHAnsi" w:cstheme="minorHAnsi"/>
            <w:color w:val="16191F"/>
            <w:sz w:val="28"/>
            <w:szCs w:val="28"/>
          </w:rPr>
          <w:t xml:space="preserve"> </w:t>
        </w:r>
      </w:ins>
    </w:p>
    <w:p w14:paraId="22F1C220" w14:textId="77777777" w:rsidR="006B73E0" w:rsidRPr="00AE7C85" w:rsidRDefault="006B73E0" w:rsidP="006B73E0">
      <w:pPr>
        <w:pStyle w:val="NormalWeb"/>
        <w:shd w:val="clear" w:color="auto" w:fill="FFFFFF"/>
        <w:spacing w:before="0" w:beforeAutospacing="0" w:after="0" w:afterAutospacing="0" w:line="360" w:lineRule="atLeast"/>
        <w:ind w:left="720"/>
        <w:jc w:val="both"/>
        <w:rPr>
          <w:ins w:id="299" w:author="Shubra Singh" w:date="2022-12-21T12:00:00Z"/>
          <w:rFonts w:asciiTheme="minorHAnsi" w:hAnsiTheme="minorHAnsi" w:cstheme="minorHAnsi"/>
          <w:color w:val="16191F"/>
          <w:sz w:val="28"/>
          <w:szCs w:val="28"/>
        </w:rPr>
      </w:pPr>
    </w:p>
    <w:p w14:paraId="2FB0FA4D" w14:textId="77777777" w:rsidR="006B73E0" w:rsidRDefault="006B73E0" w:rsidP="006B73E0">
      <w:pPr>
        <w:pStyle w:val="NormalWeb"/>
        <w:shd w:val="clear" w:color="auto" w:fill="FFFFFF"/>
        <w:spacing w:before="0" w:beforeAutospacing="0" w:after="0" w:afterAutospacing="0" w:line="360" w:lineRule="atLeast"/>
        <w:ind w:firstLine="720"/>
        <w:rPr>
          <w:ins w:id="300" w:author="Shubra Singh" w:date="2022-12-21T12:00:00Z"/>
          <w:rFonts w:asciiTheme="minorHAnsi" w:hAnsiTheme="minorHAnsi" w:cstheme="minorHAnsi"/>
          <w:color w:val="16191F"/>
          <w:sz w:val="28"/>
          <w:szCs w:val="28"/>
        </w:rPr>
      </w:pPr>
      <w:ins w:id="301" w:author="Shubra Singh" w:date="2022-12-21T12:00:00Z">
        <w:r w:rsidRPr="00897471">
          <w:rPr>
            <w:rFonts w:asciiTheme="minorHAnsi" w:hAnsiTheme="minorHAnsi" w:cstheme="minorHAnsi"/>
            <w:b/>
            <w:bCs/>
            <w:color w:val="16191F"/>
            <w:sz w:val="28"/>
            <w:szCs w:val="28"/>
            <w:u w:val="single"/>
          </w:rPr>
          <w:t>For linux, macOS, Unix</w:t>
        </w:r>
        <w:r w:rsidRPr="00182A0C">
          <w:rPr>
            <w:rFonts w:asciiTheme="minorHAnsi" w:hAnsiTheme="minorHAnsi" w:cstheme="minorHAnsi"/>
            <w:color w:val="16191F"/>
            <w:sz w:val="28"/>
            <w:szCs w:val="28"/>
          </w:rPr>
          <w:t>:</w:t>
        </w:r>
      </w:ins>
    </w:p>
    <w:p w14:paraId="337F2A0D" w14:textId="77777777" w:rsidR="006B73E0" w:rsidRPr="001E5C7E" w:rsidRDefault="006B73E0" w:rsidP="006B73E0">
      <w:pPr>
        <w:pStyle w:val="ListParagraph"/>
        <w:numPr>
          <w:ilvl w:val="0"/>
          <w:numId w:val="31"/>
        </w:numPr>
        <w:rPr>
          <w:ins w:id="302" w:author="Shubra Singh" w:date="2022-12-21T12:00:00Z"/>
        </w:rPr>
      </w:pPr>
      <w:ins w:id="303" w:author="Shubra Singh" w:date="2022-12-21T12:00:00Z">
        <w:r>
          <w:t>Locate and open /credentials.</w:t>
        </w:r>
      </w:ins>
    </w:p>
    <w:p w14:paraId="307CF28A" w14:textId="77777777" w:rsidR="006B73E0" w:rsidRDefault="006B73E0" w:rsidP="006B73E0">
      <w:pPr>
        <w:pStyle w:val="NormalWeb"/>
        <w:numPr>
          <w:ilvl w:val="0"/>
          <w:numId w:val="31"/>
        </w:numPr>
        <w:shd w:val="clear" w:color="auto" w:fill="FFFFFF"/>
        <w:spacing w:before="0" w:beforeAutospacing="0" w:after="0" w:afterAutospacing="0" w:line="360" w:lineRule="atLeast"/>
        <w:jc w:val="both"/>
        <w:rPr>
          <w:ins w:id="304" w:author="Shubra Singh" w:date="2022-12-21T12:00:00Z"/>
          <w:rStyle w:val="HTMLCode"/>
          <w:rFonts w:asciiTheme="minorHAnsi" w:hAnsiTheme="minorHAnsi" w:cstheme="minorHAnsi"/>
          <w:color w:val="16191F"/>
          <w:sz w:val="28"/>
          <w:szCs w:val="28"/>
        </w:rPr>
      </w:pPr>
      <w:ins w:id="305" w:author="Shubra Singh" w:date="2022-12-21T12:00:00Z">
        <w:r>
          <w:rPr>
            <w:rStyle w:val="HTMLCode"/>
            <w:rFonts w:asciiTheme="minorHAnsi" w:hAnsiTheme="minorHAnsi" w:cstheme="minorHAnsi"/>
            <w:color w:val="16191F"/>
            <w:sz w:val="28"/>
            <w:szCs w:val="28"/>
          </w:rPr>
          <w:lastRenderedPageBreak/>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aws account.</w:t>
        </w:r>
      </w:ins>
    </w:p>
    <w:p w14:paraId="44716C5A" w14:textId="77777777" w:rsidR="006B73E0" w:rsidRPr="001C182B" w:rsidRDefault="006B73E0" w:rsidP="006B73E0">
      <w:pPr>
        <w:pStyle w:val="NormalWeb"/>
        <w:shd w:val="clear" w:color="auto" w:fill="FFFFFF"/>
        <w:spacing w:before="0" w:beforeAutospacing="0" w:after="0" w:afterAutospacing="0" w:line="360" w:lineRule="atLeast"/>
        <w:ind w:firstLine="720"/>
        <w:jc w:val="both"/>
        <w:rPr>
          <w:ins w:id="306" w:author="Shubra Singh" w:date="2022-12-21T12:00:00Z"/>
          <w:rStyle w:val="HTMLCode"/>
          <w:rFonts w:asciiTheme="minorHAnsi" w:hAnsiTheme="minorHAnsi" w:cstheme="minorHAnsi"/>
          <w:color w:val="16191F"/>
          <w:sz w:val="28"/>
          <w:szCs w:val="28"/>
        </w:rPr>
      </w:pPr>
      <w:ins w:id="307" w:author="Shubra Singh" w:date="2022-12-21T12:00:00Z">
        <w:r w:rsidRPr="00182A0C">
          <w:rPr>
            <w:noProof/>
            <w:szCs w:val="28"/>
            <w:lang w:eastAsia="en-US"/>
          </w:rPr>
          <w:drawing>
            <wp:inline distT="0" distB="0" distL="0" distR="0" wp14:anchorId="2F930386" wp14:editId="35FB0884">
              <wp:extent cx="5664199" cy="869950"/>
              <wp:effectExtent l="0" t="0" r="0" b="635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4"/>
                      <a:stretch>
                        <a:fillRect/>
                      </a:stretch>
                    </pic:blipFill>
                    <pic:spPr>
                      <a:xfrm>
                        <a:off x="0" y="0"/>
                        <a:ext cx="5675915" cy="871749"/>
                      </a:xfrm>
                      <a:prstGeom prst="rect">
                        <a:avLst/>
                      </a:prstGeom>
                    </pic:spPr>
                  </pic:pic>
                </a:graphicData>
              </a:graphic>
            </wp:inline>
          </w:drawing>
        </w:r>
      </w:ins>
    </w:p>
    <w:p w14:paraId="4E5698D4" w14:textId="77777777" w:rsidR="006B73E0" w:rsidRPr="00FE0970" w:rsidRDefault="006B73E0" w:rsidP="006B73E0">
      <w:pPr>
        <w:pStyle w:val="NormalWeb"/>
        <w:shd w:val="clear" w:color="auto" w:fill="FFFFFF"/>
        <w:spacing w:before="0" w:beforeAutospacing="0" w:after="0" w:afterAutospacing="0" w:line="360" w:lineRule="atLeast"/>
        <w:ind w:left="720"/>
        <w:jc w:val="both"/>
        <w:rPr>
          <w:ins w:id="308" w:author="Shubra Singh" w:date="2022-12-21T12:00:00Z"/>
          <w:rFonts w:asciiTheme="minorHAnsi" w:hAnsiTheme="minorHAnsi" w:cstheme="minorHAnsi"/>
          <w:i/>
          <w:iCs/>
          <w:color w:val="2E74B5" w:themeColor="accent5" w:themeShade="BF"/>
          <w:sz w:val="28"/>
          <w:szCs w:val="28"/>
        </w:rPr>
      </w:pPr>
      <w:ins w:id="309" w:author="Shubra Singh" w:date="2022-12-21T12:00:00Z">
        <w:r>
          <w:rPr>
            <w:rStyle w:val="HTMLCode"/>
            <w:rFonts w:asciiTheme="minorHAnsi" w:hAnsiTheme="minorHAnsi" w:cstheme="minorHAnsi"/>
            <w:i/>
            <w:iCs/>
            <w:color w:val="2E74B5" w:themeColor="accent5" w:themeShade="BF"/>
            <w:sz w:val="28"/>
            <w:szCs w:val="28"/>
          </w:rPr>
          <w:t>Copy credentials file to ~/</w:t>
        </w:r>
        <w:r w:rsidRPr="00FE0970">
          <w:rPr>
            <w:rStyle w:val="HTMLCode"/>
            <w:rFonts w:asciiTheme="minorHAnsi" w:hAnsiTheme="minorHAnsi" w:cstheme="minorHAnsi"/>
            <w:i/>
            <w:iCs/>
            <w:color w:val="2E74B5" w:themeColor="accent5" w:themeShade="BF"/>
            <w:sz w:val="28"/>
            <w:szCs w:val="28"/>
          </w:rPr>
          <w:t>.aws</w:t>
        </w:r>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6B31D893" w14:textId="77777777" w:rsidR="006B73E0" w:rsidRDefault="006B73E0" w:rsidP="006B73E0">
      <w:pPr>
        <w:pStyle w:val="NormalWeb"/>
        <w:shd w:val="clear" w:color="auto" w:fill="FFFFFF"/>
        <w:spacing w:before="0" w:beforeAutospacing="0" w:after="0" w:afterAutospacing="0" w:line="360" w:lineRule="atLeast"/>
        <w:ind w:left="720"/>
        <w:jc w:val="both"/>
        <w:rPr>
          <w:ins w:id="310" w:author="Shubra Singh" w:date="2022-12-21T12:00:00Z"/>
          <w:rStyle w:val="HTMLCode"/>
          <w:rFonts w:asciiTheme="minorHAnsi" w:hAnsiTheme="minorHAnsi" w:cstheme="minorHAnsi"/>
          <w:i/>
          <w:iCs/>
          <w:color w:val="2E74B5" w:themeColor="accent5" w:themeShade="BF"/>
          <w:sz w:val="28"/>
          <w:szCs w:val="28"/>
        </w:rPr>
      </w:pPr>
    </w:p>
    <w:p w14:paraId="724E7E41" w14:textId="77777777" w:rsidR="006B73E0" w:rsidRDefault="006B73E0" w:rsidP="006B73E0">
      <w:pPr>
        <w:pStyle w:val="NormalWeb"/>
        <w:numPr>
          <w:ilvl w:val="0"/>
          <w:numId w:val="31"/>
        </w:numPr>
        <w:shd w:val="clear" w:color="auto" w:fill="FFFFFF"/>
        <w:spacing w:before="0" w:beforeAutospacing="0" w:after="0" w:afterAutospacing="0" w:line="360" w:lineRule="atLeast"/>
        <w:jc w:val="both"/>
        <w:rPr>
          <w:ins w:id="311" w:author="Shubra Singh" w:date="2022-12-21T12:00:00Z"/>
          <w:rFonts w:asciiTheme="minorHAnsi" w:hAnsiTheme="minorHAnsi" w:cstheme="minorHAnsi"/>
          <w:color w:val="16191F"/>
          <w:sz w:val="28"/>
          <w:szCs w:val="28"/>
        </w:rPr>
      </w:pPr>
      <w:ins w:id="312" w:author="Shubra Singh" w:date="2022-12-21T12:00: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ins>
    </w:p>
    <w:p w14:paraId="484E7162" w14:textId="77777777" w:rsidR="006B73E0" w:rsidRDefault="006B73E0" w:rsidP="006B73E0">
      <w:pPr>
        <w:pStyle w:val="NormalWeb"/>
        <w:numPr>
          <w:ilvl w:val="0"/>
          <w:numId w:val="31"/>
        </w:numPr>
        <w:shd w:val="clear" w:color="auto" w:fill="FFFFFF"/>
        <w:spacing w:before="0" w:beforeAutospacing="0" w:after="0" w:afterAutospacing="0" w:line="360" w:lineRule="atLeast"/>
        <w:jc w:val="both"/>
        <w:rPr>
          <w:ins w:id="313" w:author="Shubra Singh" w:date="2022-12-21T12:00:00Z"/>
          <w:rStyle w:val="HTMLCode"/>
          <w:rFonts w:asciiTheme="minorHAnsi" w:hAnsiTheme="minorHAnsi" w:cstheme="minorHAnsi"/>
          <w:color w:val="16191F"/>
          <w:sz w:val="28"/>
          <w:szCs w:val="28"/>
        </w:rPr>
      </w:pPr>
      <w:ins w:id="314" w:author="Shubra Singh" w:date="2022-12-21T12:00: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aws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04609A7E" w14:textId="77777777" w:rsidR="006B73E0" w:rsidRDefault="006B73E0" w:rsidP="006B73E0">
      <w:pPr>
        <w:pStyle w:val="NormalWeb"/>
        <w:shd w:val="clear" w:color="auto" w:fill="FFFFFF"/>
        <w:spacing w:before="0" w:beforeAutospacing="0" w:after="0" w:afterAutospacing="0" w:line="360" w:lineRule="atLeast"/>
        <w:ind w:left="1080"/>
        <w:jc w:val="both"/>
        <w:rPr>
          <w:ins w:id="315" w:author="Shubra Singh" w:date="2022-12-21T12:00:00Z"/>
          <w:rFonts w:asciiTheme="minorHAnsi" w:hAnsiTheme="minorHAnsi" w:cstheme="minorHAnsi"/>
          <w:color w:val="16191F"/>
          <w:sz w:val="28"/>
          <w:szCs w:val="28"/>
        </w:rPr>
      </w:pPr>
      <w:ins w:id="316" w:author="Shubra Singh" w:date="2022-12-21T12:00:00Z">
        <w:r w:rsidRPr="00182A0C">
          <w:rPr>
            <w:rFonts w:asciiTheme="minorHAnsi" w:hAnsiTheme="minorHAnsi" w:cstheme="minorHAnsi"/>
            <w:noProof/>
            <w:color w:val="16191F"/>
            <w:sz w:val="28"/>
            <w:szCs w:val="28"/>
          </w:rPr>
          <w:drawing>
            <wp:inline distT="0" distB="0" distL="0" distR="0" wp14:anchorId="7A828BD0" wp14:editId="7D3A9EEC">
              <wp:extent cx="3930852" cy="1073205"/>
              <wp:effectExtent l="0" t="0" r="0" b="0"/>
              <wp:docPr id="28" name="Picture 2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5"/>
                      <a:stretch>
                        <a:fillRect/>
                      </a:stretch>
                    </pic:blipFill>
                    <pic:spPr>
                      <a:xfrm>
                        <a:off x="0" y="0"/>
                        <a:ext cx="3930852" cy="1073205"/>
                      </a:xfrm>
                      <a:prstGeom prst="rect">
                        <a:avLst/>
                      </a:prstGeom>
                    </pic:spPr>
                  </pic:pic>
                </a:graphicData>
              </a:graphic>
            </wp:inline>
          </w:drawing>
        </w:r>
      </w:ins>
    </w:p>
    <w:p w14:paraId="091377BE" w14:textId="77777777" w:rsidR="006B73E0" w:rsidRPr="00182A0C" w:rsidRDefault="006B73E0" w:rsidP="006B73E0">
      <w:pPr>
        <w:pStyle w:val="NormalWeb"/>
        <w:numPr>
          <w:ilvl w:val="0"/>
          <w:numId w:val="31"/>
        </w:numPr>
        <w:shd w:val="clear" w:color="auto" w:fill="FFFFFF"/>
        <w:spacing w:before="0" w:beforeAutospacing="0" w:after="0" w:afterAutospacing="0" w:line="360" w:lineRule="atLeast"/>
        <w:jc w:val="both"/>
        <w:rPr>
          <w:ins w:id="317" w:author="Shubra Singh" w:date="2022-12-21T12:00:00Z"/>
          <w:rFonts w:asciiTheme="minorHAnsi" w:hAnsiTheme="minorHAnsi" w:cstheme="minorHAnsi"/>
          <w:color w:val="16191F"/>
          <w:sz w:val="28"/>
          <w:szCs w:val="28"/>
        </w:rPr>
      </w:pPr>
      <w:ins w:id="318" w:author="Shubra Singh" w:date="2022-12-21T12:00: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4AE56EB1" w14:textId="77777777" w:rsidR="006B73E0" w:rsidRDefault="006B73E0" w:rsidP="006B73E0">
      <w:pPr>
        <w:pStyle w:val="NormalWeb"/>
        <w:shd w:val="clear" w:color="auto" w:fill="FFFFFF"/>
        <w:spacing w:before="0" w:beforeAutospacing="0" w:after="0" w:afterAutospacing="0" w:line="360" w:lineRule="atLeast"/>
        <w:ind w:left="720"/>
        <w:jc w:val="both"/>
        <w:rPr>
          <w:ins w:id="319" w:author="Shubra Singh" w:date="2022-12-21T12:00:00Z"/>
          <w:rFonts w:asciiTheme="minorHAnsi" w:hAnsiTheme="minorHAnsi" w:cstheme="minorHAnsi"/>
          <w:color w:val="16191F"/>
          <w:sz w:val="28"/>
          <w:szCs w:val="28"/>
        </w:rPr>
      </w:pPr>
      <w:ins w:id="320" w:author="Shubra Singh" w:date="2022-12-21T12:00: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.aws</w:t>
        </w:r>
        <w:r w:rsidRPr="00182A0C">
          <w:rPr>
            <w:rFonts w:asciiTheme="minorHAnsi" w:hAnsiTheme="minorHAnsi" w:cstheme="minorHAnsi"/>
            <w:color w:val="16191F"/>
            <w:sz w:val="28"/>
            <w:szCs w:val="28"/>
          </w:rPr>
          <w:t xml:space="preserve"> </w:t>
        </w:r>
      </w:ins>
    </w:p>
    <w:p w14:paraId="5ED45EC1" w14:textId="77777777" w:rsidR="006B73E0" w:rsidRDefault="006B73E0" w:rsidP="006B73E0">
      <w:pPr>
        <w:pStyle w:val="NormalWeb"/>
        <w:shd w:val="clear" w:color="auto" w:fill="FFFFFF"/>
        <w:spacing w:before="0" w:beforeAutospacing="0" w:after="0" w:afterAutospacing="0" w:line="360" w:lineRule="atLeast"/>
        <w:ind w:left="1080"/>
        <w:rPr>
          <w:ins w:id="321" w:author="Shubra Singh" w:date="2022-12-21T12:00:00Z"/>
          <w:rFonts w:asciiTheme="minorHAnsi" w:hAnsiTheme="minorHAnsi" w:cstheme="minorHAnsi"/>
          <w:color w:val="16191F"/>
          <w:sz w:val="28"/>
          <w:szCs w:val="28"/>
        </w:rPr>
      </w:pPr>
    </w:p>
    <w:p w14:paraId="144405E1" w14:textId="77777777" w:rsidR="006B73E0" w:rsidRPr="00D745E1" w:rsidRDefault="006B73E0" w:rsidP="006B73E0">
      <w:pPr>
        <w:pStyle w:val="NormalWeb"/>
        <w:shd w:val="clear" w:color="auto" w:fill="FFFFFF"/>
        <w:spacing w:before="0" w:beforeAutospacing="0" w:after="0" w:afterAutospacing="0" w:line="360" w:lineRule="atLeast"/>
        <w:ind w:left="1080"/>
        <w:rPr>
          <w:ins w:id="322" w:author="Shubra Singh" w:date="2022-12-21T12:00:00Z"/>
          <w:rFonts w:asciiTheme="minorHAnsi" w:hAnsiTheme="minorHAnsi" w:cstheme="minorHAnsi"/>
          <w:color w:val="16191F"/>
          <w:sz w:val="22"/>
          <w:szCs w:val="22"/>
        </w:rPr>
      </w:pPr>
      <w:ins w:id="323" w:author="Shubra Singh" w:date="2022-12-21T12:00:00Z">
        <w:r w:rsidRPr="00182A0C">
          <w:rPr>
            <w:rFonts w:asciiTheme="minorHAnsi" w:hAnsiTheme="minorHAnsi" w:cstheme="minorHAnsi"/>
            <w:color w:val="16191F"/>
            <w:sz w:val="28"/>
            <w:szCs w:val="28"/>
          </w:rPr>
          <w:t xml:space="preserve">For more information: </w:t>
        </w:r>
        <w:r w:rsidRPr="00CC26E5">
          <w:rPr>
            <w:rFonts w:asciiTheme="minorHAnsi" w:hAnsiTheme="minorHAnsi" w:cstheme="minorHAnsi"/>
            <w:color w:val="2E74B5" w:themeColor="accent5" w:themeShade="BF"/>
            <w:sz w:val="28"/>
            <w:szCs w:val="28"/>
          </w:rPr>
          <w:t>https://docs.aws.amazon.com/sdk-for-java/v1/developer-guide/setup-credentials.html</w:t>
        </w:r>
        <w:r w:rsidRPr="00CC26E5">
          <w:rPr>
            <w:color w:val="2E74B5" w:themeColor="accent5" w:themeShade="BF"/>
            <w:lang w:eastAsia="en-US"/>
          </w:rPr>
          <w:t xml:space="preserve"> </w:t>
        </w:r>
      </w:ins>
    </w:p>
    <w:p w14:paraId="3709F40D" w14:textId="70AAA406" w:rsidR="00DF5647" w:rsidRPr="00546945" w:rsidDel="006B73E0" w:rsidRDefault="00DF5647">
      <w:pPr>
        <w:pStyle w:val="ListParagraph"/>
        <w:numPr>
          <w:ilvl w:val="0"/>
          <w:numId w:val="2"/>
        </w:numPr>
        <w:jc w:val="both"/>
        <w:rPr>
          <w:del w:id="324" w:author="Shubra Singh" w:date="2022-12-21T11:58:00Z"/>
          <w:sz w:val="22"/>
        </w:rPr>
      </w:pPr>
      <w:del w:id="325" w:author="Shubra Singh" w:date="2022-12-21T11:58:00Z">
        <w:r w:rsidRPr="001F46D8" w:rsidDel="006B73E0">
          <w:rPr>
            <w:szCs w:val="28"/>
          </w:rPr>
          <w:delText>You have an A</w:delText>
        </w:r>
        <w:r w:rsidR="007A3611" w:rsidDel="006B73E0">
          <w:rPr>
            <w:szCs w:val="28"/>
          </w:rPr>
          <w:delText>WS</w:delText>
        </w:r>
        <w:r w:rsidRPr="001F46D8" w:rsidDel="006B73E0">
          <w:rPr>
            <w:szCs w:val="28"/>
          </w:rPr>
          <w:delText xml:space="preserve"> subscription.</w:delText>
        </w:r>
      </w:del>
    </w:p>
    <w:p w14:paraId="008CD8BC" w14:textId="4C8BB113" w:rsidR="00DF5647" w:rsidRPr="00E87E3C" w:rsidDel="006B73E0" w:rsidRDefault="00DF5647">
      <w:pPr>
        <w:pStyle w:val="ListParagraph"/>
        <w:numPr>
          <w:ilvl w:val="0"/>
          <w:numId w:val="2"/>
        </w:numPr>
        <w:jc w:val="both"/>
        <w:rPr>
          <w:del w:id="326" w:author="Shubra Singh" w:date="2022-12-21T11:58:00Z"/>
          <w:rFonts w:cstheme="minorHAnsi"/>
          <w:szCs w:val="28"/>
        </w:rPr>
      </w:pPr>
      <w:del w:id="327" w:author="Shubra Singh" w:date="2022-12-21T11:58:00Z">
        <w:r w:rsidRPr="001F46D8" w:rsidDel="006B73E0">
          <w:rPr>
            <w:rFonts w:cstheme="minorHAnsi"/>
            <w:color w:val="242424"/>
            <w:szCs w:val="28"/>
            <w:shd w:val="clear" w:color="auto" w:fill="FFFFFF"/>
          </w:rPr>
          <w:delText>Python version Python 3.8.10 should be installed.</w:delText>
        </w:r>
      </w:del>
    </w:p>
    <w:p w14:paraId="15937561" w14:textId="0F9282F7" w:rsidR="00E87E3C" w:rsidDel="006B73E0" w:rsidRDefault="00E87E3C">
      <w:pPr>
        <w:pStyle w:val="ListParagraph"/>
        <w:numPr>
          <w:ilvl w:val="0"/>
          <w:numId w:val="2"/>
        </w:numPr>
        <w:jc w:val="both"/>
        <w:rPr>
          <w:del w:id="328" w:author="Shubra Singh" w:date="2022-12-21T11:58:00Z"/>
          <w:rFonts w:cstheme="minorHAnsi"/>
          <w:szCs w:val="28"/>
        </w:rPr>
      </w:pPr>
      <w:del w:id="329" w:author="Shubra Singh" w:date="2022-12-21T11:58:00Z">
        <w:r w:rsidDel="006B73E0">
          <w:rPr>
            <w:rFonts w:cstheme="minorHAnsi"/>
            <w:szCs w:val="28"/>
          </w:rPr>
          <w:delText>Creating the SSH key.</w:delText>
        </w:r>
      </w:del>
    </w:p>
    <w:p w14:paraId="5D15F975" w14:textId="3FBAAB24" w:rsidR="002B5178" w:rsidDel="006B73E0" w:rsidRDefault="002B5178">
      <w:pPr>
        <w:pStyle w:val="ListParagraph"/>
        <w:numPr>
          <w:ilvl w:val="0"/>
          <w:numId w:val="2"/>
        </w:numPr>
        <w:jc w:val="both"/>
        <w:rPr>
          <w:del w:id="330" w:author="Shubra Singh" w:date="2022-12-21T11:58:00Z"/>
          <w:rFonts w:cstheme="minorHAnsi"/>
          <w:szCs w:val="28"/>
        </w:rPr>
      </w:pPr>
      <w:del w:id="331" w:author="Shubra Singh" w:date="2022-12-21T11:58:00Z">
        <w:r w:rsidDel="006B73E0">
          <w:rPr>
            <w:rFonts w:cstheme="minorHAnsi"/>
            <w:szCs w:val="28"/>
          </w:rPr>
          <w:delText>AWS secret manager name must be known.</w:delText>
        </w:r>
      </w:del>
    </w:p>
    <w:p w14:paraId="744E63FC" w14:textId="248D26EB" w:rsidR="001C0010" w:rsidDel="006B73E0" w:rsidRDefault="001C0010">
      <w:pPr>
        <w:pStyle w:val="ListParagraph"/>
        <w:numPr>
          <w:ilvl w:val="0"/>
          <w:numId w:val="2"/>
        </w:numPr>
        <w:jc w:val="both"/>
        <w:rPr>
          <w:del w:id="332" w:author="Shubra Singh" w:date="2022-12-21T11:58:00Z"/>
          <w:rFonts w:cstheme="minorHAnsi"/>
          <w:szCs w:val="28"/>
        </w:rPr>
      </w:pPr>
      <w:del w:id="333" w:author="Shubra Singh" w:date="2022-12-21T11:58:00Z">
        <w:r w:rsidDel="006B73E0">
          <w:rPr>
            <w:rFonts w:cstheme="minorHAnsi"/>
            <w:szCs w:val="28"/>
          </w:rPr>
          <w:delText>Lambda function role ARN must be known.</w:delText>
        </w:r>
      </w:del>
    </w:p>
    <w:p w14:paraId="65B5B15D" w14:textId="1D19A18E" w:rsidR="00B2556B" w:rsidDel="006B73E0" w:rsidRDefault="00B2556B">
      <w:pPr>
        <w:pStyle w:val="paragraph"/>
        <w:numPr>
          <w:ilvl w:val="0"/>
          <w:numId w:val="2"/>
        </w:numPr>
        <w:spacing w:before="0" w:beforeAutospacing="0" w:after="0" w:afterAutospacing="0"/>
        <w:jc w:val="both"/>
        <w:textAlignment w:val="baseline"/>
        <w:rPr>
          <w:del w:id="334" w:author="Shubra Singh" w:date="2022-12-21T11:58:00Z"/>
          <w:rStyle w:val="normaltextrun"/>
          <w:rFonts w:ascii="Calibri" w:hAnsi="Calibri" w:cs="Calibri"/>
          <w:sz w:val="28"/>
          <w:szCs w:val="28"/>
          <w:lang w:val="en-US"/>
        </w:rPr>
      </w:pPr>
      <w:del w:id="335" w:author="Shubra Singh" w:date="2022-12-21T11:58:00Z">
        <w:r w:rsidRPr="004C3AF0" w:rsidDel="006B73E0">
          <w:rPr>
            <w:rStyle w:val="normaltextrun"/>
            <w:rFonts w:ascii="Calibri" w:hAnsi="Calibri" w:cs="Calibri"/>
            <w:sz w:val="28"/>
            <w:szCs w:val="28"/>
            <w:lang w:val="en-US"/>
          </w:rPr>
          <w:delText>There are template file</w:delText>
        </w:r>
        <w:r w:rsidDel="006B73E0">
          <w:rPr>
            <w:rStyle w:val="normaltextrun"/>
            <w:rFonts w:ascii="Calibri" w:hAnsi="Calibri" w:cs="Calibri"/>
            <w:sz w:val="28"/>
            <w:szCs w:val="28"/>
            <w:lang w:val="en-US"/>
          </w:rPr>
          <w:delText>s</w:delText>
        </w:r>
        <w:r w:rsidRPr="004C3AF0" w:rsidDel="006B73E0">
          <w:rPr>
            <w:rStyle w:val="normaltextrun"/>
            <w:rFonts w:ascii="Calibri" w:hAnsi="Calibri" w:cs="Calibri"/>
            <w:sz w:val="28"/>
            <w:szCs w:val="28"/>
            <w:lang w:val="en-US"/>
          </w:rPr>
          <w:delText>, python scripts and parameter files, and for order of execution of files, we have given number which is associated with file name.</w:delText>
        </w:r>
      </w:del>
    </w:p>
    <w:p w14:paraId="06622E3B" w14:textId="03AB962A" w:rsidR="00B2556B" w:rsidRPr="004C3AF0" w:rsidDel="006B73E0" w:rsidRDefault="00B2556B" w:rsidP="00B2556B">
      <w:pPr>
        <w:pStyle w:val="paragraph"/>
        <w:spacing w:before="0" w:beforeAutospacing="0" w:after="0" w:afterAutospacing="0"/>
        <w:ind w:left="720"/>
        <w:jc w:val="both"/>
        <w:textAlignment w:val="baseline"/>
        <w:rPr>
          <w:del w:id="336" w:author="Shubra Singh" w:date="2022-12-21T11:58:00Z"/>
          <w:rFonts w:ascii="Calibri" w:hAnsi="Calibri" w:cs="Calibri"/>
          <w:sz w:val="28"/>
          <w:szCs w:val="28"/>
        </w:rPr>
      </w:pPr>
      <w:del w:id="337" w:author="Shubra Singh" w:date="2022-12-21T11:58:00Z">
        <w:r w:rsidDel="006B73E0">
          <w:rPr>
            <w:rStyle w:val="normaltextrun"/>
            <w:rFonts w:ascii="Calibri" w:hAnsi="Calibri" w:cs="Calibri"/>
            <w:sz w:val="28"/>
            <w:szCs w:val="28"/>
            <w:lang w:val="en-US"/>
          </w:rPr>
          <w:delText>In below example 1 means this file is to execute 1</w:delText>
        </w:r>
        <w:r w:rsidRPr="00BF51EA" w:rsidDel="006B73E0">
          <w:rPr>
            <w:rStyle w:val="normaltextrun"/>
            <w:rFonts w:ascii="Calibri" w:hAnsi="Calibri" w:cs="Calibri"/>
            <w:sz w:val="28"/>
            <w:szCs w:val="28"/>
            <w:vertAlign w:val="superscript"/>
            <w:lang w:val="en-US"/>
          </w:rPr>
          <w:delText>st</w:delText>
        </w:r>
        <w:r w:rsidDel="006B73E0">
          <w:rPr>
            <w:rStyle w:val="normaltextrun"/>
            <w:rFonts w:ascii="Calibri" w:hAnsi="Calibri" w:cs="Calibri"/>
            <w:sz w:val="28"/>
            <w:szCs w:val="28"/>
            <w:lang w:val="en-US"/>
          </w:rPr>
          <w:delText xml:space="preserve"> . </w:delText>
        </w:r>
      </w:del>
    </w:p>
    <w:p w14:paraId="7F94410E" w14:textId="059F76FE" w:rsidR="00B2556B" w:rsidRPr="00B2556B" w:rsidDel="006B73E0" w:rsidRDefault="00B2556B" w:rsidP="00B2556B">
      <w:pPr>
        <w:pStyle w:val="ListParagraph"/>
        <w:rPr>
          <w:del w:id="338" w:author="Shubra Singh" w:date="2022-12-21T11:58:00Z"/>
          <w:color w:val="1F4E79" w:themeColor="accent5" w:themeShade="80"/>
        </w:rPr>
      </w:pPr>
      <w:del w:id="339" w:author="Shubra Singh" w:date="2022-12-21T11:58:00Z">
        <w:r w:rsidRPr="00B2556B" w:rsidDel="006B73E0">
          <w:rPr>
            <w:color w:val="1F4E79" w:themeColor="accent5" w:themeShade="80"/>
          </w:rPr>
          <w:delText>Ex.</w:delText>
        </w:r>
        <w:r w:rsidR="003C4D12" w:rsidRPr="003C4D12" w:rsidDel="006B73E0">
          <w:rPr>
            <w:color w:val="1F4E79" w:themeColor="accent5" w:themeShade="80"/>
          </w:rPr>
          <w:delText>CFT_TMPL_3NIC_2VM_HA_GLM_PUBVIP_BACKAUTO_SERVER_PACKAGE_S3_1.py</w:delText>
        </w:r>
      </w:del>
    </w:p>
    <w:p w14:paraId="2ED3DC25" w14:textId="51A4ABB7" w:rsidR="00B2556B" w:rsidDel="006B73E0" w:rsidRDefault="00B2556B" w:rsidP="00CC64BD">
      <w:pPr>
        <w:pStyle w:val="ListParagraph"/>
        <w:jc w:val="both"/>
        <w:rPr>
          <w:del w:id="340" w:author="Shubra Singh" w:date="2022-12-21T11:58:00Z"/>
          <w:rFonts w:cstheme="minorHAnsi"/>
          <w:szCs w:val="28"/>
        </w:rPr>
      </w:pPr>
    </w:p>
    <w:p w14:paraId="78DB3903" w14:textId="4DB38121" w:rsidR="00E87E3C" w:rsidRDefault="00E87E3C" w:rsidP="00E87E3C">
      <w:pPr>
        <w:pStyle w:val="Heading2"/>
      </w:pPr>
      <w:bookmarkStart w:id="341" w:name="_Toc122527856"/>
      <w:r>
        <w:t>Steps to create a SSH key</w:t>
      </w:r>
      <w:r w:rsidR="00CC64BD">
        <w:t xml:space="preserve"> [Optional]</w:t>
      </w:r>
      <w:bookmarkEnd w:id="341"/>
    </w:p>
    <w:p w14:paraId="7C9B69C2" w14:textId="5F4DFB6E" w:rsidR="00CC64BD" w:rsidRPr="00C2730C" w:rsidRDefault="00CC64BD" w:rsidP="00A15FEC">
      <w:r>
        <w:t xml:space="preserve">Note: You can use existing key pair if you have key pair already created. </w:t>
      </w:r>
    </w:p>
    <w:p w14:paraId="7B189F5B" w14:textId="2B1DF726" w:rsidR="00E87E3C" w:rsidRDefault="00E87E3C">
      <w:pPr>
        <w:pStyle w:val="ListParagraph"/>
        <w:numPr>
          <w:ilvl w:val="0"/>
          <w:numId w:val="19"/>
        </w:numPr>
      </w:pPr>
      <w:r>
        <w:t>Go to the EC2 dashboard and click on key pairs.</w:t>
      </w:r>
    </w:p>
    <w:p w14:paraId="379F3962" w14:textId="3B23B9E5" w:rsidR="00E87E3C" w:rsidRDefault="00E87E3C" w:rsidP="00E87E3C">
      <w:pPr>
        <w:ind w:left="360"/>
      </w:pPr>
      <w:r w:rsidRPr="00E87E3C">
        <w:rPr>
          <w:noProof/>
        </w:rPr>
        <w:lastRenderedPageBreak/>
        <w:drawing>
          <wp:inline distT="0" distB="0" distL="0" distR="0" wp14:anchorId="696D9A8E" wp14:editId="482DA992">
            <wp:extent cx="5574665" cy="1884459"/>
            <wp:effectExtent l="0" t="0" r="698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166" cy="1888347"/>
                    </a:xfrm>
                    <a:prstGeom prst="rect">
                      <a:avLst/>
                    </a:prstGeom>
                  </pic:spPr>
                </pic:pic>
              </a:graphicData>
            </a:graphic>
          </wp:inline>
        </w:drawing>
      </w:r>
    </w:p>
    <w:p w14:paraId="649F5623" w14:textId="19A39B12" w:rsidR="00E87E3C" w:rsidRDefault="00E87E3C">
      <w:pPr>
        <w:pStyle w:val="ListParagraph"/>
        <w:numPr>
          <w:ilvl w:val="0"/>
          <w:numId w:val="19"/>
        </w:numPr>
      </w:pPr>
      <w:r>
        <w:t>Now click on create key pair at the top right.</w:t>
      </w:r>
    </w:p>
    <w:p w14:paraId="3480C281" w14:textId="42F37578" w:rsidR="00E87E3C" w:rsidRDefault="00E87E3C" w:rsidP="00E87E3C">
      <w:pPr>
        <w:ind w:left="360"/>
      </w:pPr>
      <w:r w:rsidRPr="00E87E3C">
        <w:rPr>
          <w:noProof/>
        </w:rPr>
        <w:drawing>
          <wp:inline distT="0" distB="0" distL="0" distR="0" wp14:anchorId="4216708C" wp14:editId="065B8AE8">
            <wp:extent cx="5560695" cy="659958"/>
            <wp:effectExtent l="0" t="0" r="1905"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2579" cy="663742"/>
                    </a:xfrm>
                    <a:prstGeom prst="rect">
                      <a:avLst/>
                    </a:prstGeom>
                  </pic:spPr>
                </pic:pic>
              </a:graphicData>
            </a:graphic>
          </wp:inline>
        </w:drawing>
      </w:r>
    </w:p>
    <w:p w14:paraId="7B633877" w14:textId="6772B6EC" w:rsidR="007535BB" w:rsidRDefault="00E87E3C">
      <w:pPr>
        <w:pStyle w:val="ListParagraph"/>
        <w:numPr>
          <w:ilvl w:val="0"/>
          <w:numId w:val="19"/>
        </w:numPr>
      </w:pPr>
      <w:r>
        <w:t>Now name the key and select the key pair type as RSA and key file format as .pem.</w:t>
      </w:r>
    </w:p>
    <w:p w14:paraId="4F35AD2D" w14:textId="42C0D975" w:rsidR="00E87E3C" w:rsidRPr="00E87E3C" w:rsidRDefault="00E87E3C" w:rsidP="00E87E3C">
      <w:pPr>
        <w:ind w:left="360"/>
      </w:pPr>
      <w:r w:rsidRPr="00E87E3C">
        <w:rPr>
          <w:noProof/>
        </w:rPr>
        <w:drawing>
          <wp:inline distT="0" distB="0" distL="0" distR="0" wp14:anchorId="4825A49C" wp14:editId="727EE634">
            <wp:extent cx="5727838" cy="34747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5835" cy="3503837"/>
                    </a:xfrm>
                    <a:prstGeom prst="rect">
                      <a:avLst/>
                    </a:prstGeom>
                  </pic:spPr>
                </pic:pic>
              </a:graphicData>
            </a:graphic>
          </wp:inline>
        </w:drawing>
      </w:r>
    </w:p>
    <w:p w14:paraId="366346B1" w14:textId="77777777" w:rsidR="00DF5647" w:rsidRDefault="00DF5647" w:rsidP="00C76A41">
      <w:pPr>
        <w:pStyle w:val="Heading2"/>
      </w:pPr>
      <w:bookmarkStart w:id="342" w:name="_Toc113280429"/>
      <w:bookmarkStart w:id="343" w:name="_Toc122527857"/>
      <w:r w:rsidRPr="001C69C0">
        <w:t>System Requirements</w:t>
      </w:r>
      <w:bookmarkEnd w:id="342"/>
      <w:bookmarkEnd w:id="343"/>
    </w:p>
    <w:p w14:paraId="3E9AE9C8" w14:textId="00748A74" w:rsidR="009A40DD" w:rsidRPr="00DE69C5" w:rsidRDefault="009A40DD" w:rsidP="00DE69C5">
      <w:pPr>
        <w:spacing w:after="40"/>
        <w:ind w:left="360"/>
        <w:rPr>
          <w:rFonts w:cstheme="minorHAnsi"/>
          <w:szCs w:val="28"/>
        </w:rPr>
      </w:pPr>
      <w:r w:rsidRPr="00DE69C5">
        <w:rPr>
          <w:rFonts w:cstheme="minorHAnsi"/>
          <w:szCs w:val="28"/>
        </w:rPr>
        <w:t xml:space="preserve">Below all </w:t>
      </w:r>
      <w:r w:rsidR="00E633D5">
        <w:rPr>
          <w:rFonts w:cstheme="minorHAnsi"/>
          <w:szCs w:val="28"/>
        </w:rPr>
        <w:t>AWS</w:t>
      </w:r>
      <w:r w:rsidRPr="00DE69C5">
        <w:rPr>
          <w:rFonts w:cstheme="minorHAnsi"/>
          <w:szCs w:val="28"/>
        </w:rPr>
        <w:t xml:space="preserve"> cloud resources will be created. </w:t>
      </w:r>
    </w:p>
    <w:p w14:paraId="019EA7E0" w14:textId="6C578CB2" w:rsidR="009A40DD" w:rsidRPr="00DE69C5" w:rsidRDefault="009A40DD" w:rsidP="00DE69C5">
      <w:pPr>
        <w:spacing w:after="40"/>
        <w:ind w:left="360"/>
        <w:rPr>
          <w:rFonts w:cstheme="minorHAnsi"/>
          <w:szCs w:val="28"/>
        </w:rPr>
      </w:pPr>
      <w:r w:rsidRPr="00DE69C5">
        <w:rPr>
          <w:rFonts w:cstheme="minorHAnsi"/>
          <w:szCs w:val="28"/>
        </w:rPr>
        <w:t>All templates come with default value it can be change while execution.</w:t>
      </w:r>
    </w:p>
    <w:p w14:paraId="199BB617" w14:textId="1F9F8B66" w:rsidR="00DF5647" w:rsidRPr="00DE69C5" w:rsidRDefault="00DF5647" w:rsidP="00DE69C5">
      <w:pPr>
        <w:ind w:left="360"/>
        <w:rPr>
          <w:rStyle w:val="Heading3Char"/>
          <w:rFonts w:asciiTheme="minorHAnsi" w:hAnsiTheme="minorHAnsi" w:cstheme="minorHAnsi"/>
          <w:sz w:val="28"/>
          <w:szCs w:val="28"/>
        </w:rPr>
      </w:pPr>
      <w:bookmarkStart w:id="344" w:name="_Toc99031795"/>
      <w:bookmarkStart w:id="345" w:name="_Toc113280430"/>
      <w:bookmarkStart w:id="346" w:name="_Toc122527858"/>
      <w:r w:rsidRPr="00DE69C5">
        <w:rPr>
          <w:rStyle w:val="Heading3Char"/>
          <w:rFonts w:asciiTheme="minorHAnsi" w:hAnsiTheme="minorHAnsi" w:cstheme="minorHAnsi"/>
          <w:sz w:val="28"/>
          <w:szCs w:val="28"/>
        </w:rPr>
        <w:t>S</w:t>
      </w:r>
      <w:bookmarkEnd w:id="344"/>
      <w:r w:rsidRPr="00DE69C5">
        <w:rPr>
          <w:rStyle w:val="Heading3Char"/>
          <w:rFonts w:asciiTheme="minorHAnsi" w:hAnsiTheme="minorHAnsi" w:cstheme="minorHAnsi"/>
          <w:sz w:val="28"/>
          <w:szCs w:val="28"/>
        </w:rPr>
        <w:t>tack</w:t>
      </w:r>
      <w:bookmarkEnd w:id="345"/>
      <w:bookmarkEnd w:id="346"/>
      <w:r w:rsidRPr="00DE69C5">
        <w:rPr>
          <w:rStyle w:val="Heading3Char"/>
          <w:rFonts w:asciiTheme="minorHAnsi" w:hAnsiTheme="minorHAnsi" w:cstheme="minorHAnsi"/>
          <w:sz w:val="28"/>
          <w:szCs w:val="28"/>
        </w:rPr>
        <w:t xml:space="preserve"> </w:t>
      </w:r>
    </w:p>
    <w:p w14:paraId="05A561BB" w14:textId="77777777" w:rsidR="00DF5647" w:rsidRPr="00DE69C5" w:rsidRDefault="00DF5647" w:rsidP="00DE69C5">
      <w:pPr>
        <w:ind w:left="1080"/>
        <w:rPr>
          <w:rFonts w:eastAsiaTheme="majorEastAsia" w:cstheme="minorHAnsi"/>
          <w:color w:val="1F3763" w:themeColor="accent1" w:themeShade="7F"/>
          <w:szCs w:val="28"/>
        </w:rPr>
      </w:pPr>
      <w:r w:rsidRPr="00DE69C5">
        <w:rPr>
          <w:rFonts w:cstheme="minorHAnsi"/>
          <w:szCs w:val="28"/>
        </w:rPr>
        <w:t>A new stack is created with the specified name and location.</w:t>
      </w:r>
    </w:p>
    <w:p w14:paraId="34A30073" w14:textId="2AB4DBBD" w:rsidR="00DF5647" w:rsidRPr="00DB6A66" w:rsidRDefault="00DF5647" w:rsidP="00DE69C5">
      <w:pPr>
        <w:ind w:left="360"/>
        <w:rPr>
          <w:b/>
          <w:bCs/>
        </w:rPr>
      </w:pPr>
      <w:bookmarkStart w:id="347" w:name="_Toc99031797"/>
      <w:bookmarkStart w:id="348" w:name="_Toc113280431"/>
      <w:r w:rsidRPr="00DB6A66">
        <w:rPr>
          <w:b/>
          <w:bCs/>
        </w:rPr>
        <w:lastRenderedPageBreak/>
        <w:t>Interfaces</w:t>
      </w:r>
      <w:bookmarkEnd w:id="347"/>
      <w:bookmarkEnd w:id="348"/>
    </w:p>
    <w:p w14:paraId="6C551A7C" w14:textId="7BBFA6DC" w:rsidR="00DF5647" w:rsidRPr="00DE69C5" w:rsidRDefault="00DF5647" w:rsidP="00DE69C5">
      <w:pPr>
        <w:ind w:left="1080"/>
        <w:rPr>
          <w:rFonts w:cstheme="minorHAnsi"/>
          <w:szCs w:val="28"/>
        </w:rPr>
      </w:pPr>
      <w:r w:rsidRPr="00DE69C5">
        <w:rPr>
          <w:rFonts w:cstheme="minorHAnsi"/>
          <w:szCs w:val="28"/>
        </w:rPr>
        <w:t xml:space="preserve">For </w:t>
      </w:r>
      <w:r w:rsidR="00C30879" w:rsidRPr="00DE69C5">
        <w:rPr>
          <w:rFonts w:cstheme="minorHAnsi"/>
          <w:szCs w:val="28"/>
        </w:rPr>
        <w:t xml:space="preserve">both </w:t>
      </w:r>
      <w:r w:rsidRPr="00DE69C5">
        <w:rPr>
          <w:rFonts w:cstheme="minorHAnsi"/>
          <w:szCs w:val="28"/>
        </w:rPr>
        <w:t>vThunder 1 management</w:t>
      </w:r>
      <w:r w:rsidR="00B52947" w:rsidRPr="00DE69C5">
        <w:rPr>
          <w:rFonts w:cstheme="minorHAnsi"/>
          <w:szCs w:val="28"/>
        </w:rPr>
        <w:t xml:space="preserve"> </w:t>
      </w:r>
      <w:r w:rsidRPr="00DE69C5">
        <w:rPr>
          <w:rFonts w:cstheme="minorHAnsi"/>
          <w:szCs w:val="28"/>
        </w:rPr>
        <w:t xml:space="preserve">and </w:t>
      </w:r>
      <w:r w:rsidR="00B52947" w:rsidRPr="00DE69C5">
        <w:rPr>
          <w:rFonts w:cstheme="minorHAnsi"/>
          <w:szCs w:val="28"/>
        </w:rPr>
        <w:t xml:space="preserve">2 data </w:t>
      </w:r>
      <w:r w:rsidRPr="00DE69C5">
        <w:rPr>
          <w:rFonts w:cstheme="minorHAnsi"/>
          <w:szCs w:val="28"/>
        </w:rPr>
        <w:t xml:space="preserve">interfaces will be created. </w:t>
      </w:r>
    </w:p>
    <w:p w14:paraId="17E5F7AB" w14:textId="77777777" w:rsidR="00DF5647" w:rsidRPr="00DE69C5" w:rsidRDefault="00DF5647" w:rsidP="00DE69C5">
      <w:pPr>
        <w:ind w:left="1080"/>
        <w:rPr>
          <w:rFonts w:cstheme="minorHAnsi"/>
          <w:szCs w:val="28"/>
        </w:rPr>
      </w:pPr>
      <w:r w:rsidRPr="00DE69C5">
        <w:rPr>
          <w:rFonts w:cstheme="minorHAnsi"/>
          <w:szCs w:val="28"/>
        </w:rPr>
        <w:t>Default names:</w:t>
      </w:r>
    </w:p>
    <w:tbl>
      <w:tblPr>
        <w:tblW w:w="5222" w:type="dxa"/>
        <w:tblInd w:w="1080" w:type="dxa"/>
        <w:tblCellMar>
          <w:top w:w="15" w:type="dxa"/>
          <w:bottom w:w="15" w:type="dxa"/>
        </w:tblCellMar>
        <w:tblLook w:val="04A0" w:firstRow="1" w:lastRow="0" w:firstColumn="1" w:lastColumn="0" w:noHBand="0" w:noVBand="1"/>
      </w:tblPr>
      <w:tblGrid>
        <w:gridCol w:w="5222"/>
      </w:tblGrid>
      <w:tr w:rsidR="00D6572E" w:rsidRPr="00833044" w14:paraId="02C0A6E5" w14:textId="77777777" w:rsidTr="00A15FEC">
        <w:trPr>
          <w:trHeight w:val="323"/>
        </w:trPr>
        <w:tc>
          <w:tcPr>
            <w:tcW w:w="5222" w:type="dxa"/>
            <w:tcBorders>
              <w:top w:val="nil"/>
              <w:left w:val="nil"/>
              <w:bottom w:val="nil"/>
              <w:right w:val="nil"/>
            </w:tcBorders>
            <w:noWrap/>
            <w:vAlign w:val="bottom"/>
            <w:hideMark/>
          </w:tcPr>
          <w:p w14:paraId="2412DD4D" w14:textId="4ADC45E3" w:rsidR="00833044" w:rsidRPr="006B73E0" w:rsidRDefault="006B73E0" w:rsidP="00DE69C5">
            <w:pPr>
              <w:spacing w:after="0" w:line="240" w:lineRule="auto"/>
              <w:ind w:left="360"/>
              <w:rPr>
                <w:rFonts w:ascii="Calibri" w:eastAsia="Times New Roman" w:hAnsi="Calibri" w:cs="Calibri"/>
                <w:i/>
                <w:iCs/>
                <w:color w:val="2E74B5" w:themeColor="accent5" w:themeShade="BF"/>
                <w:szCs w:val="28"/>
                <w:lang w:eastAsia="en-IN"/>
              </w:rPr>
            </w:pPr>
            <w:ins w:id="349" w:author="Shubra Singh" w:date="2022-12-21T12:00:00Z">
              <w:r w:rsidRPr="006B73E0">
                <w:rPr>
                  <w:i/>
                  <w:iCs/>
                  <w:color w:val="2E74B5" w:themeColor="accent5" w:themeShade="BF"/>
                  <w:rPrChange w:id="350" w:author="Shubra Singh" w:date="2022-12-21T12:02:00Z">
                    <w:rPr>
                      <w:color w:val="2E74B5" w:themeColor="accent5" w:themeShade="BF"/>
                    </w:rPr>
                  </w:rPrChange>
                </w:rPr>
                <w:t>&lt;vth&gt;</w:t>
              </w:r>
            </w:ins>
            <w:del w:id="351" w:author="Shubra Singh" w:date="2022-12-21T12:00:00Z">
              <w:r w:rsidR="00CC64BD" w:rsidRPr="006B73E0" w:rsidDel="006B73E0">
                <w:rPr>
                  <w:i/>
                  <w:iCs/>
                  <w:color w:val="2E74B5" w:themeColor="accent5" w:themeShade="BF"/>
                  <w:rPrChange w:id="352" w:author="Shubra Singh" w:date="2022-12-21T12:02:00Z">
                    <w:rPr>
                      <w:color w:val="2E74B5" w:themeColor="accent5" w:themeShade="BF"/>
                    </w:rPr>
                  </w:rPrChange>
                </w:rPr>
                <w:delText>{stack-name}</w:delText>
              </w:r>
            </w:del>
            <w:r w:rsidR="00CC64BD" w:rsidRPr="006B73E0">
              <w:rPr>
                <w:i/>
                <w:iCs/>
                <w:color w:val="2E74B5" w:themeColor="accent5" w:themeShade="BF"/>
                <w:rPrChange w:id="353" w:author="Shubra Singh" w:date="2022-12-21T12:02:00Z">
                  <w:rPr>
                    <w:color w:val="2E74B5" w:themeColor="accent5" w:themeShade="BF"/>
                  </w:rPr>
                </w:rPrChange>
              </w:rPr>
              <w:t>-</w:t>
            </w:r>
            <w:r w:rsidR="00833044" w:rsidRPr="006B73E0">
              <w:rPr>
                <w:rFonts w:ascii="Calibri" w:eastAsia="Times New Roman" w:hAnsi="Calibri" w:cs="Calibri"/>
                <w:i/>
                <w:iCs/>
                <w:color w:val="2E74B5" w:themeColor="accent5" w:themeShade="BF"/>
                <w:szCs w:val="28"/>
                <w:lang w:eastAsia="en-IN"/>
              </w:rPr>
              <w:t>inst1-mgmt-nic1</w:t>
            </w:r>
          </w:p>
        </w:tc>
      </w:tr>
      <w:tr w:rsidR="00D6572E" w:rsidRPr="00833044" w14:paraId="36271ED4" w14:textId="77777777" w:rsidTr="00A15FEC">
        <w:trPr>
          <w:trHeight w:val="323"/>
        </w:trPr>
        <w:tc>
          <w:tcPr>
            <w:tcW w:w="5222" w:type="dxa"/>
            <w:tcBorders>
              <w:top w:val="nil"/>
              <w:left w:val="nil"/>
              <w:bottom w:val="nil"/>
              <w:right w:val="nil"/>
            </w:tcBorders>
            <w:noWrap/>
            <w:vAlign w:val="bottom"/>
            <w:hideMark/>
          </w:tcPr>
          <w:p w14:paraId="33CF6374" w14:textId="5B0124A5" w:rsidR="00833044" w:rsidRPr="006B73E0" w:rsidRDefault="00CC64BD" w:rsidP="00DE69C5">
            <w:pPr>
              <w:spacing w:after="0" w:line="240" w:lineRule="auto"/>
              <w:ind w:left="360"/>
              <w:rPr>
                <w:rFonts w:ascii="Calibri" w:eastAsia="Times New Roman" w:hAnsi="Calibri" w:cs="Calibri"/>
                <w:i/>
                <w:iCs/>
                <w:color w:val="2E74B5" w:themeColor="accent5" w:themeShade="BF"/>
                <w:szCs w:val="28"/>
                <w:lang w:eastAsia="en-IN"/>
              </w:rPr>
            </w:pPr>
            <w:del w:id="354" w:author="Shubra Singh" w:date="2022-12-21T12:00:00Z">
              <w:r w:rsidRPr="006B73E0" w:rsidDel="006B73E0">
                <w:rPr>
                  <w:i/>
                  <w:iCs/>
                  <w:color w:val="2E74B5" w:themeColor="accent5" w:themeShade="BF"/>
                  <w:rPrChange w:id="355" w:author="Shubra Singh" w:date="2022-12-21T12:02:00Z">
                    <w:rPr>
                      <w:color w:val="2E74B5" w:themeColor="accent5" w:themeShade="BF"/>
                    </w:rPr>
                  </w:rPrChange>
                </w:rPr>
                <w:delText>{stack-name}</w:delText>
              </w:r>
            </w:del>
            <w:ins w:id="356" w:author="Shubra Singh" w:date="2022-12-21T12:00:00Z">
              <w:r w:rsidR="006B73E0" w:rsidRPr="006B73E0">
                <w:rPr>
                  <w:i/>
                  <w:iCs/>
                  <w:color w:val="2E74B5" w:themeColor="accent5" w:themeShade="BF"/>
                  <w:rPrChange w:id="357" w:author="Shubra Singh" w:date="2022-12-21T12:02:00Z">
                    <w:rPr>
                      <w:color w:val="2E74B5" w:themeColor="accent5" w:themeShade="BF"/>
                    </w:rPr>
                  </w:rPrChange>
                </w:rPr>
                <w:t>&lt;vth&gt;</w:t>
              </w:r>
            </w:ins>
            <w:r w:rsidR="00833044" w:rsidRPr="006B73E0">
              <w:rPr>
                <w:rFonts w:ascii="Calibri" w:eastAsia="Times New Roman" w:hAnsi="Calibri" w:cs="Calibri"/>
                <w:i/>
                <w:iCs/>
                <w:color w:val="2E74B5" w:themeColor="accent5" w:themeShade="BF"/>
                <w:szCs w:val="28"/>
                <w:lang w:eastAsia="en-IN"/>
              </w:rPr>
              <w:t>-inst1-data-nic2</w:t>
            </w:r>
          </w:p>
        </w:tc>
      </w:tr>
      <w:tr w:rsidR="00D6572E" w:rsidRPr="00833044" w14:paraId="5EF916A8" w14:textId="77777777" w:rsidTr="00A15FEC">
        <w:trPr>
          <w:trHeight w:val="323"/>
        </w:trPr>
        <w:tc>
          <w:tcPr>
            <w:tcW w:w="5222" w:type="dxa"/>
            <w:tcBorders>
              <w:top w:val="nil"/>
              <w:left w:val="nil"/>
              <w:bottom w:val="nil"/>
              <w:right w:val="nil"/>
            </w:tcBorders>
            <w:noWrap/>
            <w:vAlign w:val="bottom"/>
            <w:hideMark/>
          </w:tcPr>
          <w:p w14:paraId="15D672A6" w14:textId="50DA6306" w:rsidR="00833044" w:rsidRPr="006B73E0" w:rsidRDefault="006B73E0" w:rsidP="00DE69C5">
            <w:pPr>
              <w:spacing w:after="0" w:line="240" w:lineRule="auto"/>
              <w:ind w:left="360"/>
              <w:rPr>
                <w:rFonts w:ascii="Calibri" w:eastAsia="Times New Roman" w:hAnsi="Calibri" w:cs="Calibri"/>
                <w:i/>
                <w:iCs/>
                <w:color w:val="2E74B5" w:themeColor="accent5" w:themeShade="BF"/>
                <w:szCs w:val="28"/>
                <w:lang w:eastAsia="en-IN"/>
              </w:rPr>
            </w:pPr>
            <w:ins w:id="358" w:author="Shubra Singh" w:date="2022-12-21T12:00:00Z">
              <w:r w:rsidRPr="006B73E0">
                <w:rPr>
                  <w:i/>
                  <w:iCs/>
                  <w:color w:val="2E74B5" w:themeColor="accent5" w:themeShade="BF"/>
                  <w:rPrChange w:id="359" w:author="Shubra Singh" w:date="2022-12-21T12:02:00Z">
                    <w:rPr>
                      <w:color w:val="2E74B5" w:themeColor="accent5" w:themeShade="BF"/>
                    </w:rPr>
                  </w:rPrChange>
                </w:rPr>
                <w:t>&lt;vth&gt;-</w:t>
              </w:r>
            </w:ins>
            <w:del w:id="360" w:author="Shubra Singh" w:date="2022-12-21T12:00:00Z">
              <w:r w:rsidR="00CC64BD" w:rsidRPr="006B73E0" w:rsidDel="006B73E0">
                <w:rPr>
                  <w:i/>
                  <w:iCs/>
                  <w:color w:val="2E74B5" w:themeColor="accent5" w:themeShade="BF"/>
                  <w:rPrChange w:id="361" w:author="Shubra Singh" w:date="2022-12-21T12:02:00Z">
                    <w:rPr>
                      <w:color w:val="2E74B5" w:themeColor="accent5" w:themeShade="BF"/>
                    </w:rPr>
                  </w:rPrChange>
                </w:rPr>
                <w:delText>{stack-name}</w:delText>
              </w:r>
              <w:r w:rsidR="00833044" w:rsidRPr="006B73E0" w:rsidDel="006B73E0">
                <w:rPr>
                  <w:rFonts w:ascii="Calibri" w:eastAsia="Times New Roman" w:hAnsi="Calibri" w:cs="Calibri"/>
                  <w:i/>
                  <w:iCs/>
                  <w:color w:val="2E74B5" w:themeColor="accent5" w:themeShade="BF"/>
                  <w:szCs w:val="28"/>
                  <w:lang w:eastAsia="en-IN"/>
                </w:rPr>
                <w:delText>-</w:delText>
              </w:r>
            </w:del>
            <w:r w:rsidR="00833044" w:rsidRPr="006B73E0">
              <w:rPr>
                <w:rFonts w:ascii="Calibri" w:eastAsia="Times New Roman" w:hAnsi="Calibri" w:cs="Calibri"/>
                <w:i/>
                <w:iCs/>
                <w:color w:val="2E74B5" w:themeColor="accent5" w:themeShade="BF"/>
                <w:szCs w:val="28"/>
                <w:lang w:eastAsia="en-IN"/>
              </w:rPr>
              <w:t>inst1-data-nic3</w:t>
            </w:r>
            <w:r w:rsidR="007C7572" w:rsidRPr="006B73E0">
              <w:rPr>
                <w:rFonts w:ascii="Calibri" w:eastAsia="Times New Roman" w:hAnsi="Calibri" w:cs="Calibri"/>
                <w:i/>
                <w:iCs/>
                <w:color w:val="2E74B5" w:themeColor="accent5" w:themeShade="BF"/>
                <w:szCs w:val="28"/>
                <w:lang w:eastAsia="en-IN"/>
              </w:rPr>
              <w:t xml:space="preserve"> </w:t>
            </w:r>
          </w:p>
        </w:tc>
      </w:tr>
      <w:tr w:rsidR="00D6572E" w:rsidRPr="00833044" w14:paraId="7E39CA9A" w14:textId="77777777" w:rsidTr="00A15FEC">
        <w:trPr>
          <w:trHeight w:val="323"/>
        </w:trPr>
        <w:tc>
          <w:tcPr>
            <w:tcW w:w="5222" w:type="dxa"/>
            <w:tcBorders>
              <w:top w:val="nil"/>
              <w:left w:val="nil"/>
              <w:bottom w:val="nil"/>
              <w:right w:val="nil"/>
            </w:tcBorders>
            <w:noWrap/>
            <w:vAlign w:val="bottom"/>
            <w:hideMark/>
          </w:tcPr>
          <w:p w14:paraId="14E70865" w14:textId="2DD2FFEB" w:rsidR="00833044" w:rsidRPr="006B73E0" w:rsidRDefault="00CC64BD" w:rsidP="00DE69C5">
            <w:pPr>
              <w:spacing w:after="0" w:line="240" w:lineRule="auto"/>
              <w:ind w:left="360"/>
              <w:rPr>
                <w:rFonts w:ascii="Calibri" w:eastAsia="Times New Roman" w:hAnsi="Calibri" w:cs="Calibri"/>
                <w:i/>
                <w:iCs/>
                <w:color w:val="2E74B5" w:themeColor="accent5" w:themeShade="BF"/>
                <w:szCs w:val="28"/>
                <w:lang w:eastAsia="en-IN"/>
              </w:rPr>
            </w:pPr>
            <w:del w:id="362" w:author="Shubra Singh" w:date="2022-12-21T12:00:00Z">
              <w:r w:rsidRPr="006B73E0" w:rsidDel="006B73E0">
                <w:rPr>
                  <w:i/>
                  <w:iCs/>
                  <w:color w:val="2E74B5" w:themeColor="accent5" w:themeShade="BF"/>
                  <w:rPrChange w:id="363" w:author="Shubra Singh" w:date="2022-12-21T12:02:00Z">
                    <w:rPr>
                      <w:color w:val="2E74B5" w:themeColor="accent5" w:themeShade="BF"/>
                    </w:rPr>
                  </w:rPrChange>
                </w:rPr>
                <w:delText>{stack-name}</w:delText>
              </w:r>
            </w:del>
            <w:ins w:id="364" w:author="Shubra Singh" w:date="2022-12-21T12:00:00Z">
              <w:r w:rsidR="006B73E0" w:rsidRPr="006B73E0">
                <w:rPr>
                  <w:i/>
                  <w:iCs/>
                  <w:color w:val="2E74B5" w:themeColor="accent5" w:themeShade="BF"/>
                  <w:rPrChange w:id="365" w:author="Shubra Singh" w:date="2022-12-21T12:02:00Z">
                    <w:rPr>
                      <w:color w:val="2E74B5" w:themeColor="accent5" w:themeShade="BF"/>
                    </w:rPr>
                  </w:rPrChange>
                </w:rPr>
                <w:t>&lt;vth&gt;</w:t>
              </w:r>
            </w:ins>
            <w:r w:rsidR="003C4D12" w:rsidRPr="006B73E0">
              <w:rPr>
                <w:i/>
                <w:iCs/>
                <w:color w:val="2E74B5" w:themeColor="accent5" w:themeShade="BF"/>
                <w:rPrChange w:id="366" w:author="Shubra Singh" w:date="2022-12-21T12:02:00Z">
                  <w:rPr>
                    <w:color w:val="2E74B5" w:themeColor="accent5" w:themeShade="BF"/>
                  </w:rPr>
                </w:rPrChange>
              </w:rPr>
              <w:t>-</w:t>
            </w:r>
            <w:r w:rsidR="00833044" w:rsidRPr="006B73E0">
              <w:rPr>
                <w:rFonts w:ascii="Calibri" w:eastAsia="Times New Roman" w:hAnsi="Calibri" w:cs="Calibri"/>
                <w:i/>
                <w:iCs/>
                <w:color w:val="2E74B5" w:themeColor="accent5" w:themeShade="BF"/>
                <w:szCs w:val="28"/>
                <w:lang w:eastAsia="en-IN"/>
              </w:rPr>
              <w:t>inst2-mgmt-nic1</w:t>
            </w:r>
          </w:p>
        </w:tc>
      </w:tr>
      <w:tr w:rsidR="00D6572E" w:rsidRPr="00833044" w14:paraId="4D4E457C" w14:textId="77777777" w:rsidTr="00A15FEC">
        <w:trPr>
          <w:trHeight w:val="323"/>
        </w:trPr>
        <w:tc>
          <w:tcPr>
            <w:tcW w:w="5222" w:type="dxa"/>
            <w:tcBorders>
              <w:top w:val="nil"/>
              <w:left w:val="nil"/>
              <w:bottom w:val="nil"/>
              <w:right w:val="nil"/>
            </w:tcBorders>
            <w:noWrap/>
            <w:vAlign w:val="bottom"/>
            <w:hideMark/>
          </w:tcPr>
          <w:p w14:paraId="0A1E73D4" w14:textId="08EEA4EF" w:rsidR="00833044" w:rsidRPr="006B73E0" w:rsidRDefault="00CC64BD" w:rsidP="00DE69C5">
            <w:pPr>
              <w:spacing w:after="0" w:line="240" w:lineRule="auto"/>
              <w:ind w:left="360"/>
              <w:rPr>
                <w:rFonts w:ascii="Calibri" w:eastAsia="Times New Roman" w:hAnsi="Calibri" w:cs="Calibri"/>
                <w:i/>
                <w:iCs/>
                <w:color w:val="2E74B5" w:themeColor="accent5" w:themeShade="BF"/>
                <w:szCs w:val="28"/>
                <w:lang w:eastAsia="en-IN"/>
              </w:rPr>
            </w:pPr>
            <w:del w:id="367" w:author="Shubra Singh" w:date="2022-12-21T12:00:00Z">
              <w:r w:rsidRPr="006B73E0" w:rsidDel="006B73E0">
                <w:rPr>
                  <w:i/>
                  <w:iCs/>
                  <w:color w:val="2E74B5" w:themeColor="accent5" w:themeShade="BF"/>
                  <w:rPrChange w:id="368" w:author="Shubra Singh" w:date="2022-12-21T12:02:00Z">
                    <w:rPr>
                      <w:color w:val="2E74B5" w:themeColor="accent5" w:themeShade="BF"/>
                    </w:rPr>
                  </w:rPrChange>
                </w:rPr>
                <w:delText>{stack-name}</w:delText>
              </w:r>
            </w:del>
            <w:ins w:id="369" w:author="Shubra Singh" w:date="2022-12-21T12:00:00Z">
              <w:r w:rsidR="006B73E0" w:rsidRPr="006B73E0">
                <w:rPr>
                  <w:i/>
                  <w:iCs/>
                  <w:color w:val="2E74B5" w:themeColor="accent5" w:themeShade="BF"/>
                  <w:rPrChange w:id="370" w:author="Shubra Singh" w:date="2022-12-21T12:02:00Z">
                    <w:rPr>
                      <w:color w:val="2E74B5" w:themeColor="accent5" w:themeShade="BF"/>
                    </w:rPr>
                  </w:rPrChange>
                </w:rPr>
                <w:t>&lt;vth&gt;</w:t>
              </w:r>
            </w:ins>
            <w:r w:rsidR="00833044" w:rsidRPr="006B73E0">
              <w:rPr>
                <w:rFonts w:ascii="Calibri" w:eastAsia="Times New Roman" w:hAnsi="Calibri" w:cs="Calibri"/>
                <w:i/>
                <w:iCs/>
                <w:color w:val="2E74B5" w:themeColor="accent5" w:themeShade="BF"/>
                <w:szCs w:val="28"/>
                <w:lang w:eastAsia="en-IN"/>
              </w:rPr>
              <w:t>-inst2-data-nic2</w:t>
            </w:r>
          </w:p>
        </w:tc>
      </w:tr>
      <w:tr w:rsidR="00D6572E" w:rsidRPr="00833044" w14:paraId="1827840F" w14:textId="77777777" w:rsidTr="00A15FEC">
        <w:trPr>
          <w:trHeight w:val="323"/>
        </w:trPr>
        <w:tc>
          <w:tcPr>
            <w:tcW w:w="5222" w:type="dxa"/>
            <w:tcBorders>
              <w:top w:val="nil"/>
              <w:left w:val="nil"/>
              <w:bottom w:val="nil"/>
              <w:right w:val="nil"/>
            </w:tcBorders>
            <w:noWrap/>
            <w:vAlign w:val="bottom"/>
            <w:hideMark/>
          </w:tcPr>
          <w:p w14:paraId="4ECC8C19" w14:textId="4135EFCD" w:rsidR="00833044" w:rsidRPr="006B73E0" w:rsidRDefault="00CC64BD" w:rsidP="00DE69C5">
            <w:pPr>
              <w:spacing w:after="0" w:line="240" w:lineRule="auto"/>
              <w:ind w:left="360"/>
              <w:rPr>
                <w:rFonts w:ascii="Calibri" w:eastAsia="Times New Roman" w:hAnsi="Calibri" w:cs="Calibri"/>
                <w:i/>
                <w:iCs/>
                <w:color w:val="2E74B5" w:themeColor="accent5" w:themeShade="BF"/>
                <w:szCs w:val="28"/>
                <w:lang w:eastAsia="en-IN"/>
              </w:rPr>
            </w:pPr>
            <w:del w:id="371" w:author="Shubra Singh" w:date="2022-12-21T12:01:00Z">
              <w:r w:rsidRPr="006B73E0" w:rsidDel="006B73E0">
                <w:rPr>
                  <w:i/>
                  <w:iCs/>
                  <w:color w:val="2E74B5" w:themeColor="accent5" w:themeShade="BF"/>
                  <w:rPrChange w:id="372" w:author="Shubra Singh" w:date="2022-12-21T12:02:00Z">
                    <w:rPr>
                      <w:color w:val="2E74B5" w:themeColor="accent5" w:themeShade="BF"/>
                    </w:rPr>
                  </w:rPrChange>
                </w:rPr>
                <w:delText>{stack-name}</w:delText>
              </w:r>
            </w:del>
            <w:ins w:id="373" w:author="Shubra Singh" w:date="2022-12-21T12:01:00Z">
              <w:r w:rsidR="006B73E0" w:rsidRPr="006B73E0">
                <w:rPr>
                  <w:i/>
                  <w:iCs/>
                  <w:color w:val="2E74B5" w:themeColor="accent5" w:themeShade="BF"/>
                  <w:rPrChange w:id="374" w:author="Shubra Singh" w:date="2022-12-21T12:02:00Z">
                    <w:rPr>
                      <w:color w:val="2E74B5" w:themeColor="accent5" w:themeShade="BF"/>
                    </w:rPr>
                  </w:rPrChange>
                </w:rPr>
                <w:t>&lt;vth&gt;</w:t>
              </w:r>
            </w:ins>
            <w:r w:rsidR="003C4D12" w:rsidRPr="006B73E0">
              <w:rPr>
                <w:i/>
                <w:iCs/>
                <w:color w:val="2E74B5" w:themeColor="accent5" w:themeShade="BF"/>
                <w:rPrChange w:id="375" w:author="Shubra Singh" w:date="2022-12-21T12:02:00Z">
                  <w:rPr>
                    <w:color w:val="2E74B5" w:themeColor="accent5" w:themeShade="BF"/>
                  </w:rPr>
                </w:rPrChange>
              </w:rPr>
              <w:t>-</w:t>
            </w:r>
            <w:r w:rsidR="00833044" w:rsidRPr="006B73E0">
              <w:rPr>
                <w:rFonts w:ascii="Calibri" w:eastAsia="Times New Roman" w:hAnsi="Calibri" w:cs="Calibri"/>
                <w:i/>
                <w:iCs/>
                <w:color w:val="2E74B5" w:themeColor="accent5" w:themeShade="BF"/>
                <w:szCs w:val="28"/>
                <w:lang w:eastAsia="en-IN"/>
              </w:rPr>
              <w:t>inst2-data-nic3</w:t>
            </w:r>
          </w:p>
        </w:tc>
      </w:tr>
    </w:tbl>
    <w:p w14:paraId="3D5A9FB7" w14:textId="14D05CB7" w:rsidR="00DF5647" w:rsidRPr="00DB6A66" w:rsidRDefault="0099587F" w:rsidP="0099587F">
      <w:pPr>
        <w:rPr>
          <w:b/>
          <w:bCs/>
        </w:rPr>
      </w:pPr>
      <w:bookmarkStart w:id="376" w:name="_Toc99031798"/>
      <w:bookmarkStart w:id="377" w:name="_Toc113280432"/>
      <w:r>
        <w:rPr>
          <w:b/>
          <w:bCs/>
        </w:rPr>
        <w:t xml:space="preserve">     </w:t>
      </w:r>
      <w:r w:rsidR="00DF5647" w:rsidRPr="00DB6A66">
        <w:rPr>
          <w:b/>
          <w:bCs/>
        </w:rPr>
        <w:t>Subnets</w:t>
      </w:r>
      <w:bookmarkEnd w:id="376"/>
      <w:bookmarkEnd w:id="377"/>
    </w:p>
    <w:p w14:paraId="58AE0D37" w14:textId="472DDE99" w:rsidR="00DF5647" w:rsidRPr="00E633D5" w:rsidRDefault="00DF5647" w:rsidP="00DE69C5">
      <w:pPr>
        <w:ind w:left="1080"/>
        <w:rPr>
          <w:rFonts w:cstheme="minorHAnsi"/>
          <w:szCs w:val="28"/>
        </w:rPr>
      </w:pPr>
      <w:r w:rsidRPr="00E633D5">
        <w:rPr>
          <w:rFonts w:cstheme="minorHAnsi"/>
          <w:szCs w:val="28"/>
        </w:rPr>
        <w:t xml:space="preserve">Total </w:t>
      </w:r>
      <w:r w:rsidR="00E633D5" w:rsidRPr="00E633D5">
        <w:rPr>
          <w:rFonts w:cstheme="minorHAnsi"/>
          <w:szCs w:val="28"/>
        </w:rPr>
        <w:t>3</w:t>
      </w:r>
      <w:r w:rsidRPr="00E633D5">
        <w:rPr>
          <w:rFonts w:cstheme="minorHAnsi"/>
          <w:szCs w:val="28"/>
        </w:rPr>
        <w:t xml:space="preserve"> subnets will be created.</w:t>
      </w:r>
    </w:p>
    <w:p w14:paraId="283DD9BD" w14:textId="528C73EC" w:rsidR="00DF5647" w:rsidRPr="00DE69C5" w:rsidRDefault="00DF5647" w:rsidP="00DE69C5">
      <w:pPr>
        <w:ind w:left="1080"/>
        <w:rPr>
          <w:rFonts w:cstheme="minorHAnsi"/>
          <w:szCs w:val="28"/>
        </w:rPr>
      </w:pPr>
      <w:r w:rsidRPr="00DE69C5">
        <w:rPr>
          <w:rFonts w:cstheme="minorHAnsi"/>
          <w:szCs w:val="28"/>
        </w:rPr>
        <w:t>Default names:</w:t>
      </w:r>
    </w:p>
    <w:p w14:paraId="658178F4" w14:textId="65B4C467" w:rsidR="00274C63" w:rsidRPr="006B73E0" w:rsidRDefault="006B73E0" w:rsidP="007535BB">
      <w:pPr>
        <w:spacing w:after="0" w:line="240" w:lineRule="auto"/>
        <w:ind w:left="1080"/>
        <w:rPr>
          <w:rFonts w:ascii="Calibri" w:eastAsia="Times New Roman" w:hAnsi="Calibri" w:cs="Calibri"/>
          <w:i/>
          <w:iCs/>
          <w:color w:val="2E74B5" w:themeColor="accent5" w:themeShade="BF"/>
          <w:szCs w:val="28"/>
          <w:lang w:eastAsia="en-IN"/>
        </w:rPr>
      </w:pPr>
      <w:ins w:id="378" w:author="Shubra Singh" w:date="2022-12-21T12:01:00Z">
        <w:r w:rsidRPr="006B73E0">
          <w:rPr>
            <w:i/>
            <w:iCs/>
            <w:color w:val="2E74B5" w:themeColor="accent5" w:themeShade="BF"/>
            <w:rPrChange w:id="379" w:author="Shubra Singh" w:date="2022-12-21T12:02:00Z">
              <w:rPr>
                <w:color w:val="2E74B5" w:themeColor="accent5" w:themeShade="BF"/>
              </w:rPr>
            </w:rPrChange>
          </w:rPr>
          <w:t>&lt;vth&gt;</w:t>
        </w:r>
      </w:ins>
      <w:del w:id="380" w:author="Shubra Singh" w:date="2022-12-21T12:01:00Z">
        <w:r w:rsidR="00CC64BD" w:rsidRPr="006B73E0" w:rsidDel="006B73E0">
          <w:rPr>
            <w:i/>
            <w:iCs/>
            <w:color w:val="2E74B5" w:themeColor="accent5" w:themeShade="BF"/>
            <w:rPrChange w:id="381" w:author="Shubra Singh" w:date="2022-12-21T12:02:00Z">
              <w:rPr>
                <w:color w:val="2E74B5" w:themeColor="accent5" w:themeShade="BF"/>
              </w:rPr>
            </w:rPrChange>
          </w:rPr>
          <w:delText>{stack-name}</w:delText>
        </w:r>
      </w:del>
      <w:r w:rsidR="0098399A" w:rsidRPr="006B73E0">
        <w:rPr>
          <w:rFonts w:ascii="Calibri" w:eastAsia="Times New Roman" w:hAnsi="Calibri" w:cs="Calibri"/>
          <w:i/>
          <w:iCs/>
          <w:color w:val="2E74B5" w:themeColor="accent5" w:themeShade="BF"/>
          <w:szCs w:val="28"/>
          <w:lang w:eastAsia="en-IN"/>
        </w:rPr>
        <w:t>-v</w:t>
      </w:r>
      <w:ins w:id="382" w:author="Shubra Singh" w:date="2022-12-19T09:47:00Z">
        <w:r w:rsidR="00310F3C" w:rsidRPr="006B73E0">
          <w:rPr>
            <w:rFonts w:ascii="Calibri" w:eastAsia="Times New Roman" w:hAnsi="Calibri" w:cs="Calibri"/>
            <w:i/>
            <w:iCs/>
            <w:color w:val="2E74B5" w:themeColor="accent5" w:themeShade="BF"/>
            <w:szCs w:val="28"/>
            <w:lang w:eastAsia="en-IN"/>
          </w:rPr>
          <w:t>pc</w:t>
        </w:r>
      </w:ins>
      <w:del w:id="383" w:author="Shubra Singh" w:date="2022-12-19T09:47:00Z">
        <w:r w:rsidR="0098399A" w:rsidRPr="006B73E0" w:rsidDel="00310F3C">
          <w:rPr>
            <w:rFonts w:ascii="Calibri" w:eastAsia="Times New Roman" w:hAnsi="Calibri" w:cs="Calibri"/>
            <w:i/>
            <w:iCs/>
            <w:color w:val="2E74B5" w:themeColor="accent5" w:themeShade="BF"/>
            <w:szCs w:val="28"/>
            <w:lang w:eastAsia="en-IN"/>
          </w:rPr>
          <w:delText>net1</w:delText>
        </w:r>
      </w:del>
      <w:r w:rsidR="0098399A" w:rsidRPr="006B73E0">
        <w:rPr>
          <w:rFonts w:ascii="Calibri" w:eastAsia="Times New Roman" w:hAnsi="Calibri" w:cs="Calibri"/>
          <w:i/>
          <w:iCs/>
          <w:color w:val="2E74B5" w:themeColor="accent5" w:themeShade="BF"/>
          <w:szCs w:val="28"/>
          <w:lang w:eastAsia="en-IN"/>
        </w:rPr>
        <w:t>-mgmt-sub1</w:t>
      </w:r>
    </w:p>
    <w:p w14:paraId="330A27CC" w14:textId="7BA9C8C6" w:rsidR="00274C63" w:rsidRPr="006B73E0" w:rsidRDefault="00CC64BD" w:rsidP="007535BB">
      <w:pPr>
        <w:spacing w:after="0" w:line="240" w:lineRule="auto"/>
        <w:ind w:left="1080"/>
        <w:rPr>
          <w:rFonts w:ascii="Calibri" w:eastAsia="Times New Roman" w:hAnsi="Calibri" w:cs="Calibri"/>
          <w:i/>
          <w:iCs/>
          <w:color w:val="2E74B5" w:themeColor="accent5" w:themeShade="BF"/>
          <w:szCs w:val="28"/>
          <w:lang w:eastAsia="en-IN"/>
        </w:rPr>
      </w:pPr>
      <w:del w:id="384" w:author="Shubra Singh" w:date="2022-12-21T12:01:00Z">
        <w:r w:rsidRPr="006B73E0" w:rsidDel="006B73E0">
          <w:rPr>
            <w:i/>
            <w:iCs/>
            <w:color w:val="2E74B5" w:themeColor="accent5" w:themeShade="BF"/>
            <w:rPrChange w:id="385" w:author="Shubra Singh" w:date="2022-12-21T12:02:00Z">
              <w:rPr>
                <w:color w:val="2E74B5" w:themeColor="accent5" w:themeShade="BF"/>
              </w:rPr>
            </w:rPrChange>
          </w:rPr>
          <w:delText>{stack-name}</w:delText>
        </w:r>
      </w:del>
      <w:ins w:id="386" w:author="Shubra Singh" w:date="2022-12-21T12:01:00Z">
        <w:r w:rsidR="006B73E0" w:rsidRPr="006B73E0">
          <w:rPr>
            <w:i/>
            <w:iCs/>
            <w:color w:val="2E74B5" w:themeColor="accent5" w:themeShade="BF"/>
            <w:rPrChange w:id="387" w:author="Shubra Singh" w:date="2022-12-21T12:02:00Z">
              <w:rPr>
                <w:color w:val="2E74B5" w:themeColor="accent5" w:themeShade="BF"/>
              </w:rPr>
            </w:rPrChange>
          </w:rPr>
          <w:t>&lt;vth&gt;</w:t>
        </w:r>
      </w:ins>
      <w:r w:rsidR="0098399A" w:rsidRPr="006B73E0">
        <w:rPr>
          <w:rFonts w:ascii="Calibri" w:eastAsia="Times New Roman" w:hAnsi="Calibri" w:cs="Calibri"/>
          <w:i/>
          <w:iCs/>
          <w:color w:val="2E74B5" w:themeColor="accent5" w:themeShade="BF"/>
          <w:szCs w:val="28"/>
          <w:lang w:eastAsia="en-IN"/>
        </w:rPr>
        <w:t>-v</w:t>
      </w:r>
      <w:del w:id="388" w:author="Shubra Singh" w:date="2022-12-19T09:47:00Z">
        <w:r w:rsidR="0098399A" w:rsidRPr="006B73E0" w:rsidDel="00310F3C">
          <w:rPr>
            <w:rFonts w:ascii="Calibri" w:eastAsia="Times New Roman" w:hAnsi="Calibri" w:cs="Calibri"/>
            <w:i/>
            <w:iCs/>
            <w:color w:val="2E74B5" w:themeColor="accent5" w:themeShade="BF"/>
            <w:szCs w:val="28"/>
            <w:lang w:eastAsia="en-IN"/>
          </w:rPr>
          <w:delText>net</w:delText>
        </w:r>
      </w:del>
      <w:ins w:id="389" w:author="Shubra Singh" w:date="2022-12-19T09:47:00Z">
        <w:r w:rsidR="00310F3C" w:rsidRPr="006B73E0">
          <w:rPr>
            <w:rFonts w:ascii="Calibri" w:eastAsia="Times New Roman" w:hAnsi="Calibri" w:cs="Calibri"/>
            <w:i/>
            <w:iCs/>
            <w:color w:val="2E74B5" w:themeColor="accent5" w:themeShade="BF"/>
            <w:szCs w:val="28"/>
            <w:lang w:eastAsia="en-IN"/>
          </w:rPr>
          <w:t>pc</w:t>
        </w:r>
      </w:ins>
      <w:del w:id="390" w:author="Shubra Singh" w:date="2022-12-19T09:47:00Z">
        <w:r w:rsidR="0098399A" w:rsidRPr="006B73E0" w:rsidDel="00310F3C">
          <w:rPr>
            <w:rFonts w:ascii="Calibri" w:eastAsia="Times New Roman" w:hAnsi="Calibri" w:cs="Calibri"/>
            <w:i/>
            <w:iCs/>
            <w:color w:val="2E74B5" w:themeColor="accent5" w:themeShade="BF"/>
            <w:szCs w:val="28"/>
            <w:lang w:eastAsia="en-IN"/>
          </w:rPr>
          <w:delText>1</w:delText>
        </w:r>
      </w:del>
      <w:r w:rsidR="0098399A" w:rsidRPr="006B73E0">
        <w:rPr>
          <w:rFonts w:ascii="Calibri" w:eastAsia="Times New Roman" w:hAnsi="Calibri" w:cs="Calibri"/>
          <w:i/>
          <w:iCs/>
          <w:color w:val="2E74B5" w:themeColor="accent5" w:themeShade="BF"/>
          <w:szCs w:val="28"/>
          <w:lang w:eastAsia="en-IN"/>
        </w:rPr>
        <w:t>-data-sub1</w:t>
      </w:r>
    </w:p>
    <w:p w14:paraId="7147F668" w14:textId="72DDAB65" w:rsidR="00274C63" w:rsidRPr="006B73E0" w:rsidRDefault="00CC64BD" w:rsidP="007535BB">
      <w:pPr>
        <w:spacing w:after="0" w:line="240" w:lineRule="auto"/>
        <w:ind w:left="1080"/>
        <w:rPr>
          <w:rFonts w:ascii="Calibri" w:eastAsia="Times New Roman" w:hAnsi="Calibri" w:cs="Calibri"/>
          <w:i/>
          <w:iCs/>
          <w:color w:val="2E74B5" w:themeColor="accent5" w:themeShade="BF"/>
          <w:szCs w:val="28"/>
          <w:lang w:eastAsia="en-IN"/>
        </w:rPr>
      </w:pPr>
      <w:del w:id="391" w:author="Shubra Singh" w:date="2022-12-21T12:01:00Z">
        <w:r w:rsidRPr="006B73E0" w:rsidDel="006B73E0">
          <w:rPr>
            <w:i/>
            <w:iCs/>
            <w:color w:val="2E74B5" w:themeColor="accent5" w:themeShade="BF"/>
            <w:rPrChange w:id="392" w:author="Shubra Singh" w:date="2022-12-21T12:02:00Z">
              <w:rPr>
                <w:color w:val="2E74B5" w:themeColor="accent5" w:themeShade="BF"/>
              </w:rPr>
            </w:rPrChange>
          </w:rPr>
          <w:delText>{stack-name}</w:delText>
        </w:r>
      </w:del>
      <w:ins w:id="393" w:author="Shubra Singh" w:date="2022-12-21T12:01:00Z">
        <w:r w:rsidR="006B73E0" w:rsidRPr="006B73E0">
          <w:rPr>
            <w:i/>
            <w:iCs/>
            <w:color w:val="2E74B5" w:themeColor="accent5" w:themeShade="BF"/>
            <w:rPrChange w:id="394" w:author="Shubra Singh" w:date="2022-12-21T12:02:00Z">
              <w:rPr>
                <w:color w:val="2E74B5" w:themeColor="accent5" w:themeShade="BF"/>
              </w:rPr>
            </w:rPrChange>
          </w:rPr>
          <w:t>&lt;vth&gt;</w:t>
        </w:r>
      </w:ins>
      <w:r w:rsidR="003C4D12" w:rsidRPr="006B73E0">
        <w:rPr>
          <w:i/>
          <w:iCs/>
          <w:color w:val="2E74B5" w:themeColor="accent5" w:themeShade="BF"/>
          <w:rPrChange w:id="395" w:author="Shubra Singh" w:date="2022-12-21T12:02:00Z">
            <w:rPr>
              <w:color w:val="2E74B5" w:themeColor="accent5" w:themeShade="BF"/>
            </w:rPr>
          </w:rPrChange>
        </w:rPr>
        <w:t>-</w:t>
      </w:r>
      <w:r w:rsidR="0098399A" w:rsidRPr="006B73E0">
        <w:rPr>
          <w:rFonts w:ascii="Calibri" w:eastAsia="Times New Roman" w:hAnsi="Calibri" w:cs="Calibri"/>
          <w:i/>
          <w:iCs/>
          <w:color w:val="2E74B5" w:themeColor="accent5" w:themeShade="BF"/>
          <w:szCs w:val="28"/>
          <w:lang w:eastAsia="en-IN"/>
        </w:rPr>
        <w:t>v</w:t>
      </w:r>
      <w:del w:id="396" w:author="Shubra Singh" w:date="2022-12-19T09:47:00Z">
        <w:r w:rsidR="0098399A" w:rsidRPr="006B73E0" w:rsidDel="00310F3C">
          <w:rPr>
            <w:rFonts w:ascii="Calibri" w:eastAsia="Times New Roman" w:hAnsi="Calibri" w:cs="Calibri"/>
            <w:i/>
            <w:iCs/>
            <w:color w:val="2E74B5" w:themeColor="accent5" w:themeShade="BF"/>
            <w:szCs w:val="28"/>
            <w:lang w:eastAsia="en-IN"/>
          </w:rPr>
          <w:delText>net1</w:delText>
        </w:r>
      </w:del>
      <w:ins w:id="397" w:author="Shubra Singh" w:date="2022-12-19T09:47:00Z">
        <w:r w:rsidR="00310F3C" w:rsidRPr="006B73E0">
          <w:rPr>
            <w:rFonts w:ascii="Calibri" w:eastAsia="Times New Roman" w:hAnsi="Calibri" w:cs="Calibri"/>
            <w:i/>
            <w:iCs/>
            <w:color w:val="2E74B5" w:themeColor="accent5" w:themeShade="BF"/>
            <w:szCs w:val="28"/>
            <w:lang w:eastAsia="en-IN"/>
          </w:rPr>
          <w:t>pc</w:t>
        </w:r>
      </w:ins>
      <w:r w:rsidR="0098399A" w:rsidRPr="006B73E0">
        <w:rPr>
          <w:rFonts w:ascii="Calibri" w:eastAsia="Times New Roman" w:hAnsi="Calibri" w:cs="Calibri"/>
          <w:i/>
          <w:iCs/>
          <w:color w:val="2E74B5" w:themeColor="accent5" w:themeShade="BF"/>
          <w:szCs w:val="28"/>
          <w:lang w:eastAsia="en-IN"/>
        </w:rPr>
        <w:t>-data-sub2</w:t>
      </w:r>
    </w:p>
    <w:p w14:paraId="6815A7D4" w14:textId="25330A1E" w:rsidR="00DF5647" w:rsidRPr="00DB6A66" w:rsidRDefault="00DF5647" w:rsidP="00DE69C5">
      <w:pPr>
        <w:ind w:left="360"/>
        <w:rPr>
          <w:b/>
          <w:bCs/>
        </w:rPr>
      </w:pPr>
      <w:bookmarkStart w:id="398" w:name="_Toc99031799"/>
      <w:bookmarkStart w:id="399" w:name="_Toc113280433"/>
      <w:r w:rsidRPr="00DB6A66">
        <w:rPr>
          <w:b/>
          <w:bCs/>
        </w:rPr>
        <w:t>Virtual Private Network</w:t>
      </w:r>
      <w:bookmarkEnd w:id="398"/>
      <w:bookmarkEnd w:id="399"/>
    </w:p>
    <w:p w14:paraId="21D4650E" w14:textId="77777777" w:rsidR="00DF5647" w:rsidRPr="00DE69C5" w:rsidRDefault="00DF5647" w:rsidP="00DE69C5">
      <w:pPr>
        <w:ind w:left="1080"/>
        <w:rPr>
          <w:rFonts w:cstheme="minorHAnsi"/>
          <w:szCs w:val="28"/>
        </w:rPr>
      </w:pPr>
      <w:r w:rsidRPr="00DE69C5">
        <w:rPr>
          <w:rFonts w:cstheme="minorHAnsi"/>
          <w:szCs w:val="28"/>
        </w:rPr>
        <w:t>A virtual Private network will be created. Address prefix is 10.0.0.0/16.</w:t>
      </w:r>
    </w:p>
    <w:p w14:paraId="6C359948" w14:textId="07978B92" w:rsidR="00DF5647" w:rsidRPr="00DE69C5" w:rsidRDefault="00DF5647" w:rsidP="00DE69C5">
      <w:pPr>
        <w:ind w:left="1080"/>
        <w:rPr>
          <w:rFonts w:cstheme="minorHAnsi"/>
          <w:szCs w:val="28"/>
        </w:rPr>
      </w:pPr>
      <w:r w:rsidRPr="00DE69C5">
        <w:rPr>
          <w:rFonts w:cstheme="minorHAnsi"/>
          <w:szCs w:val="28"/>
        </w:rPr>
        <w:t>Default name</w:t>
      </w:r>
      <w:r w:rsidRPr="00DE69C5">
        <w:rPr>
          <w:rFonts w:cstheme="minorHAnsi"/>
          <w:i/>
          <w:iCs/>
          <w:szCs w:val="28"/>
        </w:rPr>
        <w:t>:</w:t>
      </w:r>
      <w:r w:rsidR="001709C0" w:rsidRPr="00DE69C5">
        <w:rPr>
          <w:rFonts w:cstheme="minorHAnsi"/>
          <w:i/>
          <w:iCs/>
          <w:szCs w:val="28"/>
        </w:rPr>
        <w:t xml:space="preserve"> </w:t>
      </w:r>
      <w:ins w:id="400" w:author="Shubra Singh" w:date="2022-12-21T12:01:00Z">
        <w:r w:rsidR="006B73E0" w:rsidRPr="006B73E0">
          <w:rPr>
            <w:i/>
            <w:iCs/>
            <w:color w:val="2E74B5" w:themeColor="accent5" w:themeShade="BF"/>
            <w:rPrChange w:id="401" w:author="Shubra Singh" w:date="2022-12-21T12:02:00Z">
              <w:rPr>
                <w:color w:val="2E74B5" w:themeColor="accent5" w:themeShade="BF"/>
              </w:rPr>
            </w:rPrChange>
          </w:rPr>
          <w:t>&lt;vth&gt;</w:t>
        </w:r>
      </w:ins>
      <w:del w:id="402" w:author="Shubra Singh" w:date="2022-12-21T12:01:00Z">
        <w:r w:rsidR="00CC64BD" w:rsidRPr="006B73E0" w:rsidDel="006B73E0">
          <w:rPr>
            <w:i/>
            <w:iCs/>
            <w:color w:val="2E74B5" w:themeColor="accent5" w:themeShade="BF"/>
            <w:rPrChange w:id="403" w:author="Shubra Singh" w:date="2022-12-21T12:02:00Z">
              <w:rPr>
                <w:color w:val="2E74B5" w:themeColor="accent5" w:themeShade="BF"/>
              </w:rPr>
            </w:rPrChange>
          </w:rPr>
          <w:delText>{stack-name}</w:delText>
        </w:r>
      </w:del>
      <w:r w:rsidR="0098399A" w:rsidRPr="006B73E0">
        <w:rPr>
          <w:rFonts w:cstheme="minorHAnsi"/>
          <w:i/>
          <w:iCs/>
          <w:color w:val="2E74B5" w:themeColor="accent5" w:themeShade="BF"/>
          <w:szCs w:val="28"/>
        </w:rPr>
        <w:t>-vpc</w:t>
      </w:r>
    </w:p>
    <w:p w14:paraId="5F465F22" w14:textId="0D7B0AE1" w:rsidR="00DF5647" w:rsidRPr="00DB6A66" w:rsidRDefault="00DF5647" w:rsidP="00DE69C5">
      <w:pPr>
        <w:ind w:left="360"/>
        <w:rPr>
          <w:b/>
          <w:bCs/>
        </w:rPr>
      </w:pPr>
      <w:bookmarkStart w:id="404" w:name="_Toc99031800"/>
      <w:bookmarkStart w:id="405" w:name="_Toc113280434"/>
      <w:r w:rsidRPr="00DB6A66">
        <w:rPr>
          <w:b/>
          <w:bCs/>
        </w:rPr>
        <w:t>Elastic Public Ip</w:t>
      </w:r>
      <w:bookmarkEnd w:id="404"/>
      <w:bookmarkEnd w:id="405"/>
    </w:p>
    <w:p w14:paraId="32EC709C" w14:textId="7F15626A" w:rsidR="00E71CEC" w:rsidRPr="00DE69C5" w:rsidRDefault="00DF5647" w:rsidP="0099587F">
      <w:pPr>
        <w:ind w:left="1080"/>
        <w:rPr>
          <w:rFonts w:cstheme="minorHAnsi"/>
          <w:szCs w:val="28"/>
        </w:rPr>
      </w:pPr>
      <w:r w:rsidRPr="00DE69C5">
        <w:rPr>
          <w:rFonts w:cstheme="minorHAnsi"/>
          <w:szCs w:val="28"/>
        </w:rPr>
        <w:t xml:space="preserve">Elastic Public Ip will be created and attached to management </w:t>
      </w:r>
      <w:r w:rsidR="002C0409">
        <w:rPr>
          <w:rFonts w:cstheme="minorHAnsi"/>
          <w:szCs w:val="28"/>
        </w:rPr>
        <w:t xml:space="preserve">and client </w:t>
      </w:r>
      <w:r w:rsidR="002C0409" w:rsidRPr="00DE69C5">
        <w:rPr>
          <w:rFonts w:cstheme="minorHAnsi"/>
          <w:szCs w:val="28"/>
        </w:rPr>
        <w:t>interface</w:t>
      </w:r>
      <w:r w:rsidR="002C0409">
        <w:rPr>
          <w:rFonts w:cstheme="minorHAnsi"/>
          <w:szCs w:val="28"/>
        </w:rPr>
        <w:t xml:space="preserve"> </w:t>
      </w:r>
      <w:r w:rsidRPr="00DE69C5">
        <w:rPr>
          <w:rFonts w:cstheme="minorHAnsi"/>
          <w:szCs w:val="28"/>
        </w:rPr>
        <w:t xml:space="preserve">of </w:t>
      </w:r>
      <w:r w:rsidR="002C0409">
        <w:rPr>
          <w:rFonts w:cstheme="minorHAnsi"/>
          <w:szCs w:val="28"/>
        </w:rPr>
        <w:t xml:space="preserve">active </w:t>
      </w:r>
      <w:r w:rsidRPr="00DE69C5">
        <w:rPr>
          <w:rFonts w:cstheme="minorHAnsi"/>
          <w:szCs w:val="28"/>
        </w:rPr>
        <w:t>vThunder</w:t>
      </w:r>
      <w:r w:rsidR="002C0409">
        <w:rPr>
          <w:rFonts w:cstheme="minorHAnsi"/>
          <w:szCs w:val="28"/>
        </w:rPr>
        <w:t xml:space="preserve"> and to only </w:t>
      </w:r>
      <w:r w:rsidR="002C0409" w:rsidRPr="00DE69C5">
        <w:rPr>
          <w:rFonts w:cstheme="minorHAnsi"/>
          <w:szCs w:val="28"/>
        </w:rPr>
        <w:t>management</w:t>
      </w:r>
      <w:r w:rsidR="002C0409">
        <w:rPr>
          <w:rFonts w:cstheme="minorHAnsi"/>
          <w:szCs w:val="28"/>
        </w:rPr>
        <w:t xml:space="preserve"> </w:t>
      </w:r>
      <w:r w:rsidR="002C0409" w:rsidRPr="00DE69C5">
        <w:rPr>
          <w:rFonts w:cstheme="minorHAnsi"/>
          <w:szCs w:val="28"/>
        </w:rPr>
        <w:t>interface</w:t>
      </w:r>
      <w:r w:rsidRPr="00DE69C5">
        <w:rPr>
          <w:rFonts w:cstheme="minorHAnsi"/>
          <w:szCs w:val="28"/>
        </w:rPr>
        <w:t xml:space="preserve"> </w:t>
      </w:r>
      <w:r w:rsidR="002C0409">
        <w:rPr>
          <w:rFonts w:cstheme="minorHAnsi"/>
          <w:szCs w:val="28"/>
        </w:rPr>
        <w:t xml:space="preserve">standby </w:t>
      </w:r>
      <w:r w:rsidR="002C0409" w:rsidRPr="00DE69C5">
        <w:rPr>
          <w:rFonts w:cstheme="minorHAnsi"/>
          <w:szCs w:val="28"/>
        </w:rPr>
        <w:t>vThunder</w:t>
      </w:r>
      <w:r w:rsidR="002C0409">
        <w:rPr>
          <w:rFonts w:cstheme="minorHAnsi"/>
          <w:szCs w:val="28"/>
        </w:rPr>
        <w:t xml:space="preserve"> </w:t>
      </w:r>
      <w:r w:rsidRPr="00DE69C5">
        <w:rPr>
          <w:rFonts w:cstheme="minorHAnsi"/>
          <w:szCs w:val="28"/>
        </w:rPr>
        <w:t>instance.</w:t>
      </w:r>
    </w:p>
    <w:p w14:paraId="0BFC07CB" w14:textId="2E350D74" w:rsidR="00DF5647" w:rsidRPr="00DE69C5" w:rsidRDefault="00DF5647" w:rsidP="00DE69C5">
      <w:pPr>
        <w:spacing w:after="0"/>
        <w:ind w:left="1080"/>
        <w:rPr>
          <w:rFonts w:cstheme="minorHAnsi"/>
          <w:color w:val="2E74B5" w:themeColor="accent5" w:themeShade="BF"/>
          <w:szCs w:val="28"/>
        </w:rPr>
      </w:pPr>
      <w:r w:rsidRPr="00DE69C5">
        <w:rPr>
          <w:rFonts w:cstheme="minorHAnsi"/>
          <w:szCs w:val="28"/>
        </w:rPr>
        <w:t>Default name:</w:t>
      </w:r>
      <w:r w:rsidRPr="00DE69C5">
        <w:rPr>
          <w:rFonts w:cstheme="minorHAnsi"/>
          <w:color w:val="8496B0" w:themeColor="text2" w:themeTint="99"/>
          <w:szCs w:val="28"/>
        </w:rPr>
        <w:t xml:space="preserve"> </w:t>
      </w:r>
    </w:p>
    <w:p w14:paraId="1E15641D" w14:textId="66947ADD" w:rsidR="00D6572E" w:rsidRPr="006B73E0" w:rsidRDefault="006B73E0" w:rsidP="00DE69C5">
      <w:pPr>
        <w:spacing w:after="0" w:line="240" w:lineRule="auto"/>
        <w:ind w:left="1080"/>
        <w:rPr>
          <w:rFonts w:ascii="Calibri" w:eastAsia="Times New Roman" w:hAnsi="Calibri" w:cs="Calibri"/>
          <w:i/>
          <w:iCs/>
          <w:color w:val="2E74B5" w:themeColor="accent5" w:themeShade="BF"/>
          <w:szCs w:val="28"/>
          <w:lang w:eastAsia="en-IN"/>
        </w:rPr>
      </w:pPr>
      <w:ins w:id="406" w:author="Shubra Singh" w:date="2022-12-21T12:01:00Z">
        <w:r w:rsidRPr="006B73E0">
          <w:rPr>
            <w:i/>
            <w:iCs/>
            <w:color w:val="2E74B5" w:themeColor="accent5" w:themeShade="BF"/>
            <w:rPrChange w:id="407" w:author="Shubra Singh" w:date="2022-12-21T12:02:00Z">
              <w:rPr>
                <w:color w:val="2E74B5" w:themeColor="accent5" w:themeShade="BF"/>
              </w:rPr>
            </w:rPrChange>
          </w:rPr>
          <w:t>&lt;vth&gt;</w:t>
        </w:r>
      </w:ins>
      <w:del w:id="408" w:author="Shubra Singh" w:date="2022-12-21T12:01:00Z">
        <w:r w:rsidR="00CC64BD" w:rsidRPr="006B73E0" w:rsidDel="006B73E0">
          <w:rPr>
            <w:i/>
            <w:iCs/>
            <w:color w:val="2E74B5" w:themeColor="accent5" w:themeShade="BF"/>
            <w:rPrChange w:id="409" w:author="Shubra Singh" w:date="2022-12-21T12:02:00Z">
              <w:rPr>
                <w:color w:val="2E74B5" w:themeColor="accent5" w:themeShade="BF"/>
              </w:rPr>
            </w:rPrChange>
          </w:rPr>
          <w:delText>{stack-name}</w:delText>
        </w:r>
      </w:del>
      <w:r w:rsidR="00CC64BD" w:rsidRPr="006B73E0">
        <w:rPr>
          <w:i/>
          <w:iCs/>
          <w:color w:val="2E74B5" w:themeColor="accent5" w:themeShade="BF"/>
          <w:rPrChange w:id="410" w:author="Shubra Singh" w:date="2022-12-21T12:02:00Z">
            <w:rPr>
              <w:color w:val="2E74B5" w:themeColor="accent5" w:themeShade="BF"/>
            </w:rPr>
          </w:rPrChange>
        </w:rPr>
        <w:t>-</w:t>
      </w:r>
      <w:r w:rsidR="00D6572E" w:rsidRPr="006B73E0">
        <w:rPr>
          <w:rFonts w:ascii="Calibri" w:eastAsia="Times New Roman" w:hAnsi="Calibri" w:cs="Calibri"/>
          <w:i/>
          <w:iCs/>
          <w:color w:val="2E74B5" w:themeColor="accent5" w:themeShade="BF"/>
          <w:szCs w:val="28"/>
          <w:lang w:eastAsia="en-IN"/>
        </w:rPr>
        <w:t>inst1-mgmt-nic1-ip</w:t>
      </w:r>
    </w:p>
    <w:p w14:paraId="03D2C0BC" w14:textId="0CDBF0BD" w:rsidR="002C0409" w:rsidRPr="006B73E0" w:rsidRDefault="006B73E0" w:rsidP="002C0409">
      <w:pPr>
        <w:spacing w:after="0" w:line="240" w:lineRule="auto"/>
        <w:ind w:left="1080"/>
        <w:rPr>
          <w:rFonts w:ascii="Calibri" w:eastAsia="Times New Roman" w:hAnsi="Calibri" w:cs="Calibri"/>
          <w:i/>
          <w:iCs/>
          <w:color w:val="2E74B5" w:themeColor="accent5" w:themeShade="BF"/>
          <w:szCs w:val="28"/>
          <w:lang w:eastAsia="en-IN"/>
        </w:rPr>
      </w:pPr>
      <w:ins w:id="411" w:author="Shubra Singh" w:date="2022-12-21T12:01:00Z">
        <w:r w:rsidRPr="006B73E0">
          <w:rPr>
            <w:i/>
            <w:iCs/>
            <w:color w:val="2E74B5" w:themeColor="accent5" w:themeShade="BF"/>
            <w:rPrChange w:id="412" w:author="Shubra Singh" w:date="2022-12-21T12:02:00Z">
              <w:rPr>
                <w:color w:val="2E74B5" w:themeColor="accent5" w:themeShade="BF"/>
              </w:rPr>
            </w:rPrChange>
          </w:rPr>
          <w:t>&lt;vth&gt;</w:t>
        </w:r>
      </w:ins>
      <w:del w:id="413" w:author="Shubra Singh" w:date="2022-12-21T12:01:00Z">
        <w:r w:rsidR="00CC64BD" w:rsidRPr="006B73E0" w:rsidDel="006B73E0">
          <w:rPr>
            <w:i/>
            <w:iCs/>
            <w:color w:val="2E74B5" w:themeColor="accent5" w:themeShade="BF"/>
            <w:rPrChange w:id="414" w:author="Shubra Singh" w:date="2022-12-21T12:02:00Z">
              <w:rPr>
                <w:color w:val="2E74B5" w:themeColor="accent5" w:themeShade="BF"/>
              </w:rPr>
            </w:rPrChange>
          </w:rPr>
          <w:delText>{stack-name}-</w:delText>
        </w:r>
      </w:del>
      <w:ins w:id="415" w:author="Shubra Singh" w:date="2022-12-21T12:01:00Z">
        <w:r w:rsidRPr="006B73E0">
          <w:rPr>
            <w:i/>
            <w:iCs/>
            <w:color w:val="2E74B5" w:themeColor="accent5" w:themeShade="BF"/>
            <w:rPrChange w:id="416" w:author="Shubra Singh" w:date="2022-12-21T12:02:00Z">
              <w:rPr>
                <w:color w:val="2E74B5" w:themeColor="accent5" w:themeShade="BF"/>
              </w:rPr>
            </w:rPrChange>
          </w:rPr>
          <w:t>-</w:t>
        </w:r>
      </w:ins>
      <w:r w:rsidR="002C0409" w:rsidRPr="006B73E0">
        <w:rPr>
          <w:rFonts w:ascii="Calibri" w:eastAsia="Times New Roman" w:hAnsi="Calibri" w:cs="Calibri"/>
          <w:i/>
          <w:iCs/>
          <w:color w:val="2E74B5" w:themeColor="accent5" w:themeShade="BF"/>
          <w:szCs w:val="28"/>
          <w:lang w:eastAsia="en-IN"/>
        </w:rPr>
        <w:t>inst1-data-nic1-ip</w:t>
      </w:r>
    </w:p>
    <w:p w14:paraId="03D21FD9" w14:textId="33BA9FD9" w:rsidR="00D6572E" w:rsidRPr="006B73E0" w:rsidRDefault="00CC64BD" w:rsidP="00DE69C5">
      <w:pPr>
        <w:spacing w:after="0" w:line="240" w:lineRule="auto"/>
        <w:ind w:left="1080"/>
        <w:rPr>
          <w:rFonts w:ascii="Calibri" w:eastAsia="Times New Roman" w:hAnsi="Calibri" w:cs="Calibri"/>
          <w:i/>
          <w:iCs/>
          <w:color w:val="000000"/>
          <w:szCs w:val="28"/>
          <w:lang w:eastAsia="en-IN"/>
          <w:rPrChange w:id="417" w:author="Shubra Singh" w:date="2022-12-21T12:02:00Z">
            <w:rPr>
              <w:rFonts w:ascii="Calibri" w:eastAsia="Times New Roman" w:hAnsi="Calibri" w:cs="Calibri"/>
              <w:color w:val="000000"/>
              <w:szCs w:val="28"/>
              <w:lang w:eastAsia="en-IN"/>
            </w:rPr>
          </w:rPrChange>
        </w:rPr>
      </w:pPr>
      <w:del w:id="418" w:author="Shubra Singh" w:date="2022-12-21T12:01:00Z">
        <w:r w:rsidRPr="006B73E0" w:rsidDel="006B73E0">
          <w:rPr>
            <w:i/>
            <w:iCs/>
            <w:color w:val="2E74B5" w:themeColor="accent5" w:themeShade="BF"/>
            <w:rPrChange w:id="419" w:author="Shubra Singh" w:date="2022-12-21T12:02:00Z">
              <w:rPr>
                <w:color w:val="2E74B5" w:themeColor="accent5" w:themeShade="BF"/>
              </w:rPr>
            </w:rPrChange>
          </w:rPr>
          <w:delText>{stack-name}</w:delText>
        </w:r>
      </w:del>
      <w:ins w:id="420" w:author="Shubra Singh" w:date="2022-12-21T12:02:00Z">
        <w:r w:rsidR="006B73E0" w:rsidRPr="006B73E0">
          <w:rPr>
            <w:i/>
            <w:iCs/>
            <w:color w:val="2E74B5" w:themeColor="accent5" w:themeShade="BF"/>
            <w:rPrChange w:id="421" w:author="Shubra Singh" w:date="2022-12-21T12:02:00Z">
              <w:rPr>
                <w:color w:val="2E74B5" w:themeColor="accent5" w:themeShade="BF"/>
              </w:rPr>
            </w:rPrChange>
          </w:rPr>
          <w:t>&lt;vth&gt;</w:t>
        </w:r>
      </w:ins>
      <w:r w:rsidRPr="006B73E0">
        <w:rPr>
          <w:i/>
          <w:iCs/>
          <w:color w:val="2E74B5" w:themeColor="accent5" w:themeShade="BF"/>
          <w:rPrChange w:id="422" w:author="Shubra Singh" w:date="2022-12-21T12:02:00Z">
            <w:rPr>
              <w:color w:val="2E74B5" w:themeColor="accent5" w:themeShade="BF"/>
            </w:rPr>
          </w:rPrChange>
        </w:rPr>
        <w:t>-</w:t>
      </w:r>
      <w:r w:rsidR="00D6572E" w:rsidRPr="006B73E0">
        <w:rPr>
          <w:rFonts w:ascii="Calibri" w:eastAsia="Times New Roman" w:hAnsi="Calibri" w:cs="Calibri"/>
          <w:i/>
          <w:iCs/>
          <w:color w:val="2E74B5" w:themeColor="accent5" w:themeShade="BF"/>
          <w:szCs w:val="28"/>
          <w:lang w:eastAsia="en-IN"/>
        </w:rPr>
        <w:t>inst2-mgmt-nic1-ip</w:t>
      </w:r>
    </w:p>
    <w:p w14:paraId="4451D848" w14:textId="77777777" w:rsidR="00274C63" w:rsidRPr="00D6572E" w:rsidRDefault="00274C63" w:rsidP="00DE69C5">
      <w:pPr>
        <w:pStyle w:val="ListParagraph"/>
        <w:spacing w:after="0"/>
        <w:rPr>
          <w:color w:val="2E74B5" w:themeColor="accent5" w:themeShade="BF"/>
        </w:rPr>
      </w:pPr>
    </w:p>
    <w:p w14:paraId="5EC3A6B3" w14:textId="7011882A" w:rsidR="00DF5647" w:rsidRPr="00DB6A66" w:rsidRDefault="00DF5647" w:rsidP="00DE69C5">
      <w:pPr>
        <w:ind w:left="360"/>
        <w:rPr>
          <w:b/>
          <w:bCs/>
        </w:rPr>
      </w:pPr>
      <w:bookmarkStart w:id="423" w:name="_Toc99031801"/>
      <w:bookmarkStart w:id="424" w:name="_Toc113280435"/>
      <w:r w:rsidRPr="00DB6A66">
        <w:rPr>
          <w:b/>
          <w:bCs/>
        </w:rPr>
        <w:t>Security G</w:t>
      </w:r>
      <w:bookmarkEnd w:id="423"/>
      <w:r w:rsidRPr="00DB6A66">
        <w:rPr>
          <w:b/>
          <w:bCs/>
        </w:rPr>
        <w:t>roup</w:t>
      </w:r>
      <w:bookmarkEnd w:id="424"/>
    </w:p>
    <w:p w14:paraId="12DF0476" w14:textId="387E0902" w:rsidR="00DF5647" w:rsidRPr="00DE69C5" w:rsidRDefault="002B5178" w:rsidP="00DE69C5">
      <w:pPr>
        <w:ind w:left="1080"/>
        <w:rPr>
          <w:rFonts w:cstheme="minorHAnsi"/>
          <w:szCs w:val="28"/>
        </w:rPr>
      </w:pPr>
      <w:r>
        <w:rPr>
          <w:rFonts w:cstheme="minorHAnsi"/>
          <w:szCs w:val="28"/>
        </w:rPr>
        <w:t xml:space="preserve">Two </w:t>
      </w:r>
      <w:r w:rsidR="00DF5647" w:rsidRPr="00DE69C5">
        <w:rPr>
          <w:rFonts w:cstheme="minorHAnsi"/>
          <w:szCs w:val="28"/>
        </w:rPr>
        <w:t xml:space="preserve">Security Group will </w:t>
      </w:r>
      <w:r w:rsidR="00DF5647" w:rsidRPr="00302A0E">
        <w:rPr>
          <w:rFonts w:cstheme="minorHAnsi"/>
          <w:szCs w:val="28"/>
        </w:rPr>
        <w:t>be</w:t>
      </w:r>
      <w:r w:rsidR="00DF5647" w:rsidRPr="00DE69C5">
        <w:rPr>
          <w:rFonts w:cstheme="minorHAnsi"/>
          <w:szCs w:val="28"/>
        </w:rPr>
        <w:t xml:space="preserve"> created</w:t>
      </w:r>
      <w:r>
        <w:rPr>
          <w:rFonts w:cstheme="minorHAnsi"/>
          <w:szCs w:val="28"/>
        </w:rPr>
        <w:t>.</w:t>
      </w:r>
      <w:r w:rsidR="006D33D0">
        <w:rPr>
          <w:rFonts w:cstheme="minorHAnsi"/>
          <w:szCs w:val="28"/>
        </w:rPr>
        <w:t xml:space="preserve"> One will be </w:t>
      </w:r>
      <w:r w:rsidR="00DF5647" w:rsidRPr="00DE69C5">
        <w:rPr>
          <w:rFonts w:cstheme="minorHAnsi"/>
          <w:szCs w:val="28"/>
        </w:rPr>
        <w:t>attached to management</w:t>
      </w:r>
      <w:r>
        <w:rPr>
          <w:rFonts w:cstheme="minorHAnsi"/>
          <w:szCs w:val="28"/>
        </w:rPr>
        <w:t xml:space="preserve"> </w:t>
      </w:r>
      <w:r w:rsidR="00DF5647" w:rsidRPr="00DE69C5">
        <w:rPr>
          <w:rFonts w:cstheme="minorHAnsi"/>
          <w:szCs w:val="28"/>
        </w:rPr>
        <w:t>interface</w:t>
      </w:r>
      <w:r w:rsidR="006D33D0">
        <w:rPr>
          <w:rFonts w:cstheme="minorHAnsi"/>
          <w:szCs w:val="28"/>
        </w:rPr>
        <w:t xml:space="preserve"> and one for data interfaces</w:t>
      </w:r>
    </w:p>
    <w:p w14:paraId="026A1294" w14:textId="77777777" w:rsidR="006D33D0" w:rsidRDefault="00DF5647" w:rsidP="00DE69C5">
      <w:pPr>
        <w:ind w:left="1080"/>
        <w:rPr>
          <w:rFonts w:cstheme="minorHAnsi"/>
          <w:szCs w:val="28"/>
        </w:rPr>
      </w:pPr>
      <w:r w:rsidRPr="00DE69C5">
        <w:rPr>
          <w:rFonts w:cstheme="minorHAnsi"/>
          <w:szCs w:val="28"/>
        </w:rPr>
        <w:lastRenderedPageBreak/>
        <w:t xml:space="preserve">Default name: </w:t>
      </w:r>
    </w:p>
    <w:p w14:paraId="10BAD7C5" w14:textId="627848A2" w:rsidR="00DF5647" w:rsidRPr="006B73E0" w:rsidRDefault="006B73E0" w:rsidP="00DE69C5">
      <w:pPr>
        <w:ind w:left="1080"/>
        <w:rPr>
          <w:rFonts w:cstheme="minorHAnsi"/>
          <w:i/>
          <w:iCs/>
          <w:color w:val="2E74B5" w:themeColor="accent5" w:themeShade="BF"/>
          <w:szCs w:val="28"/>
          <w:rPrChange w:id="425" w:author="Shubra Singh" w:date="2022-12-21T12:03:00Z">
            <w:rPr>
              <w:rFonts w:cstheme="minorHAnsi"/>
              <w:i/>
              <w:iCs/>
              <w:color w:val="2F5496" w:themeColor="accent1" w:themeShade="BF"/>
              <w:szCs w:val="28"/>
            </w:rPr>
          </w:rPrChange>
        </w:rPr>
      </w:pPr>
      <w:ins w:id="426" w:author="Shubra Singh" w:date="2022-12-21T12:02:00Z">
        <w:r w:rsidRPr="006B73E0">
          <w:rPr>
            <w:i/>
            <w:iCs/>
            <w:color w:val="2E74B5" w:themeColor="accent5" w:themeShade="BF"/>
            <w:rPrChange w:id="427" w:author="Shubra Singh" w:date="2022-12-21T12:03:00Z">
              <w:rPr>
                <w:color w:val="2E74B5" w:themeColor="accent5" w:themeShade="BF"/>
              </w:rPr>
            </w:rPrChange>
          </w:rPr>
          <w:t>&lt;vth&gt;</w:t>
        </w:r>
      </w:ins>
      <w:del w:id="428" w:author="Shubra Singh" w:date="2022-12-21T12:02:00Z">
        <w:r w:rsidR="00CC64BD" w:rsidRPr="006B73E0" w:rsidDel="006B73E0">
          <w:rPr>
            <w:i/>
            <w:iCs/>
            <w:color w:val="2E74B5" w:themeColor="accent5" w:themeShade="BF"/>
            <w:rPrChange w:id="429" w:author="Shubra Singh" w:date="2022-12-21T12:03:00Z">
              <w:rPr>
                <w:color w:val="2E74B5" w:themeColor="accent5" w:themeShade="BF"/>
              </w:rPr>
            </w:rPrChange>
          </w:rPr>
          <w:delText>{stack-name}</w:delText>
        </w:r>
      </w:del>
      <w:r w:rsidR="00CC64BD" w:rsidRPr="006B73E0">
        <w:rPr>
          <w:i/>
          <w:iCs/>
          <w:color w:val="2E74B5" w:themeColor="accent5" w:themeShade="BF"/>
          <w:rPrChange w:id="430" w:author="Shubra Singh" w:date="2022-12-21T12:03:00Z">
            <w:rPr>
              <w:color w:val="2E74B5" w:themeColor="accent5" w:themeShade="BF"/>
            </w:rPr>
          </w:rPrChange>
        </w:rPr>
        <w:t>-</w:t>
      </w:r>
      <w:r w:rsidR="0098399A" w:rsidRPr="006B73E0">
        <w:rPr>
          <w:rFonts w:cstheme="minorHAnsi"/>
          <w:i/>
          <w:iCs/>
          <w:color w:val="2E74B5" w:themeColor="accent5" w:themeShade="BF"/>
          <w:szCs w:val="28"/>
          <w:rPrChange w:id="431" w:author="Shubra Singh" w:date="2022-12-21T12:03:00Z">
            <w:rPr>
              <w:rFonts w:cstheme="minorHAnsi"/>
              <w:i/>
              <w:iCs/>
              <w:color w:val="2F5496" w:themeColor="accent1" w:themeShade="BF"/>
              <w:szCs w:val="28"/>
            </w:rPr>
          </w:rPrChange>
        </w:rPr>
        <w:t>sg</w:t>
      </w:r>
      <w:r w:rsidR="002B5178" w:rsidRPr="006B73E0">
        <w:rPr>
          <w:rFonts w:cstheme="minorHAnsi"/>
          <w:i/>
          <w:iCs/>
          <w:color w:val="2E74B5" w:themeColor="accent5" w:themeShade="BF"/>
          <w:szCs w:val="28"/>
          <w:rPrChange w:id="432" w:author="Shubra Singh" w:date="2022-12-21T12:03:00Z">
            <w:rPr>
              <w:rFonts w:cstheme="minorHAnsi"/>
              <w:i/>
              <w:iCs/>
              <w:color w:val="2F5496" w:themeColor="accent1" w:themeShade="BF"/>
              <w:szCs w:val="28"/>
            </w:rPr>
          </w:rPrChange>
        </w:rPr>
        <w:t>-</w:t>
      </w:r>
      <w:r w:rsidR="006D33D0" w:rsidRPr="006B73E0">
        <w:rPr>
          <w:rFonts w:cstheme="minorHAnsi"/>
          <w:i/>
          <w:iCs/>
          <w:color w:val="2E74B5" w:themeColor="accent5" w:themeShade="BF"/>
          <w:szCs w:val="28"/>
          <w:rPrChange w:id="433" w:author="Shubra Singh" w:date="2022-12-21T12:03:00Z">
            <w:rPr>
              <w:rFonts w:cstheme="minorHAnsi"/>
              <w:i/>
              <w:iCs/>
              <w:color w:val="2F5496" w:themeColor="accent1" w:themeShade="BF"/>
              <w:szCs w:val="28"/>
            </w:rPr>
          </w:rPrChange>
        </w:rPr>
        <w:t>mgmt</w:t>
      </w:r>
    </w:p>
    <w:p w14:paraId="43F11B45" w14:textId="4245CDF0" w:rsidR="006D33D0" w:rsidRPr="006B73E0" w:rsidRDefault="00CC64BD" w:rsidP="00DE69C5">
      <w:pPr>
        <w:ind w:left="1080"/>
        <w:rPr>
          <w:rFonts w:cstheme="minorHAnsi"/>
          <w:i/>
          <w:iCs/>
          <w:color w:val="2E74B5" w:themeColor="accent5" w:themeShade="BF"/>
          <w:szCs w:val="28"/>
          <w:rPrChange w:id="434" w:author="Shubra Singh" w:date="2022-12-21T12:03:00Z">
            <w:rPr>
              <w:rFonts w:cstheme="minorHAnsi"/>
              <w:i/>
              <w:iCs/>
              <w:color w:val="2F5496" w:themeColor="accent1" w:themeShade="BF"/>
              <w:szCs w:val="28"/>
            </w:rPr>
          </w:rPrChange>
        </w:rPr>
      </w:pPr>
      <w:del w:id="435" w:author="Shubra Singh" w:date="2022-12-21T12:02:00Z">
        <w:r w:rsidRPr="006B73E0" w:rsidDel="006B73E0">
          <w:rPr>
            <w:i/>
            <w:iCs/>
            <w:color w:val="2E74B5" w:themeColor="accent5" w:themeShade="BF"/>
            <w:rPrChange w:id="436" w:author="Shubra Singh" w:date="2022-12-21T12:03:00Z">
              <w:rPr>
                <w:color w:val="2E74B5" w:themeColor="accent5" w:themeShade="BF"/>
              </w:rPr>
            </w:rPrChange>
          </w:rPr>
          <w:delText>{stack-name}</w:delText>
        </w:r>
      </w:del>
      <w:ins w:id="437" w:author="Shubra Singh" w:date="2022-12-21T12:02:00Z">
        <w:r w:rsidR="006B73E0" w:rsidRPr="006B73E0">
          <w:rPr>
            <w:i/>
            <w:iCs/>
            <w:color w:val="2E74B5" w:themeColor="accent5" w:themeShade="BF"/>
            <w:rPrChange w:id="438" w:author="Shubra Singh" w:date="2022-12-21T12:03:00Z">
              <w:rPr>
                <w:color w:val="2E74B5" w:themeColor="accent5" w:themeShade="BF"/>
              </w:rPr>
            </w:rPrChange>
          </w:rPr>
          <w:t>&lt;vth&gt;</w:t>
        </w:r>
      </w:ins>
      <w:r w:rsidRPr="006B73E0">
        <w:rPr>
          <w:i/>
          <w:iCs/>
          <w:color w:val="2E74B5" w:themeColor="accent5" w:themeShade="BF"/>
          <w:rPrChange w:id="439" w:author="Shubra Singh" w:date="2022-12-21T12:03:00Z">
            <w:rPr>
              <w:color w:val="2E74B5" w:themeColor="accent5" w:themeShade="BF"/>
            </w:rPr>
          </w:rPrChange>
        </w:rPr>
        <w:t>-</w:t>
      </w:r>
      <w:r w:rsidR="006D33D0" w:rsidRPr="006B73E0">
        <w:rPr>
          <w:rFonts w:cstheme="minorHAnsi"/>
          <w:i/>
          <w:iCs/>
          <w:color w:val="2E74B5" w:themeColor="accent5" w:themeShade="BF"/>
          <w:szCs w:val="28"/>
          <w:rPrChange w:id="440" w:author="Shubra Singh" w:date="2022-12-21T12:03:00Z">
            <w:rPr>
              <w:rFonts w:cstheme="minorHAnsi"/>
              <w:i/>
              <w:iCs/>
              <w:color w:val="2F5496" w:themeColor="accent1" w:themeShade="BF"/>
              <w:szCs w:val="28"/>
            </w:rPr>
          </w:rPrChange>
        </w:rPr>
        <w:t>sg-data</w:t>
      </w:r>
    </w:p>
    <w:p w14:paraId="1B7AA003" w14:textId="35BA0783" w:rsidR="001D4127" w:rsidRDefault="00C36CB7" w:rsidP="00873CF5">
      <w:pPr>
        <w:ind w:left="1080"/>
        <w:rPr>
          <w:noProof/>
        </w:rPr>
      </w:pPr>
      <w:r>
        <w:rPr>
          <w:rFonts w:cstheme="minorHAnsi"/>
          <w:szCs w:val="28"/>
        </w:rPr>
        <w:t xml:space="preserve">Path: </w:t>
      </w:r>
      <w:r w:rsidRPr="00C36CB7">
        <w:rPr>
          <w:rFonts w:cstheme="minorHAnsi"/>
          <w:i/>
          <w:iCs/>
          <w:color w:val="2F5496" w:themeColor="accent1" w:themeShade="BF"/>
          <w:szCs w:val="28"/>
        </w:rPr>
        <w:t xml:space="preserve">Stacks&gt;&gt; </w:t>
      </w:r>
      <w:r w:rsidR="003D6140" w:rsidRPr="003D6140">
        <w:rPr>
          <w:i/>
          <w:iCs/>
          <w:color w:val="2E74B5" w:themeColor="accent5" w:themeShade="BF"/>
        </w:rPr>
        <w:t>{stack-name}-</w:t>
      </w:r>
      <w:r w:rsidRPr="003D6140">
        <w:rPr>
          <w:rFonts w:cstheme="minorHAnsi"/>
          <w:i/>
          <w:iCs/>
          <w:color w:val="2F5496" w:themeColor="accent1" w:themeShade="BF"/>
          <w:szCs w:val="28"/>
        </w:rPr>
        <w:t>&gt;&gt;</w:t>
      </w:r>
      <w:r w:rsidRPr="00C36CB7">
        <w:rPr>
          <w:rFonts w:cstheme="minorHAnsi"/>
          <w:i/>
          <w:iCs/>
          <w:color w:val="2F5496" w:themeColor="accent1" w:themeShade="BF"/>
          <w:szCs w:val="28"/>
        </w:rPr>
        <w:t xml:space="preserve"> Resources&gt;&gt; vThunderSecurityGroup</w:t>
      </w:r>
    </w:p>
    <w:p w14:paraId="3CBEFC9D" w14:textId="478DCBA4" w:rsidR="00873CF5" w:rsidRDefault="00873CF5" w:rsidP="00873CF5">
      <w:pPr>
        <w:ind w:left="1080"/>
        <w:rPr>
          <w:noProof/>
        </w:rPr>
      </w:pPr>
      <w:del w:id="441" w:author="Shubra Singh" w:date="2022-12-21T14:06:00Z">
        <w:r w:rsidRPr="00873CF5" w:rsidDel="006D3942">
          <w:rPr>
            <w:noProof/>
          </w:rPr>
          <w:drawing>
            <wp:inline distT="0" distB="0" distL="0" distR="0" wp14:anchorId="7E20CC25" wp14:editId="25CA265A">
              <wp:extent cx="5731510" cy="30086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08630"/>
                      </a:xfrm>
                      <a:prstGeom prst="rect">
                        <a:avLst/>
                      </a:prstGeom>
                    </pic:spPr>
                  </pic:pic>
                </a:graphicData>
              </a:graphic>
            </wp:inline>
          </w:drawing>
        </w:r>
      </w:del>
    </w:p>
    <w:p w14:paraId="67202C07" w14:textId="6A8B6A3C" w:rsidR="00873CF5" w:rsidRDefault="00873CF5" w:rsidP="00424D01">
      <w:pPr>
        <w:rPr>
          <w:ins w:id="442" w:author="Shubra Singh" w:date="2022-12-21T14:09:00Z"/>
          <w:noProof/>
        </w:rPr>
      </w:pPr>
      <w:del w:id="443" w:author="Shubra Singh" w:date="2022-12-21T14:06:00Z">
        <w:r w:rsidRPr="00873CF5" w:rsidDel="006D3942">
          <w:rPr>
            <w:noProof/>
          </w:rPr>
          <w:lastRenderedPageBreak/>
          <w:drawing>
            <wp:inline distT="0" distB="0" distL="0" distR="0" wp14:anchorId="54FC03B8" wp14:editId="5C3FFF62">
              <wp:extent cx="5731510" cy="28892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9250"/>
                      </a:xfrm>
                      <a:prstGeom prst="rect">
                        <a:avLst/>
                      </a:prstGeom>
                    </pic:spPr>
                  </pic:pic>
                </a:graphicData>
              </a:graphic>
            </wp:inline>
          </w:drawing>
        </w:r>
      </w:del>
      <w:ins w:id="444" w:author="Shubra Singh" w:date="2022-12-21T14:09:00Z">
        <w:r w:rsidR="00424D01" w:rsidRPr="00424D01">
          <w:rPr>
            <w:noProof/>
          </w:rPr>
          <w:drawing>
            <wp:inline distT="0" distB="0" distL="0" distR="0" wp14:anchorId="35F523AF" wp14:editId="6F012887">
              <wp:extent cx="5731510" cy="28467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46705"/>
                      </a:xfrm>
                      <a:prstGeom prst="rect">
                        <a:avLst/>
                      </a:prstGeom>
                    </pic:spPr>
                  </pic:pic>
                </a:graphicData>
              </a:graphic>
            </wp:inline>
          </w:drawing>
        </w:r>
      </w:ins>
    </w:p>
    <w:p w14:paraId="01776B79" w14:textId="226FD845" w:rsidR="00424D01" w:rsidRDefault="00424D01">
      <w:pPr>
        <w:rPr>
          <w:noProof/>
        </w:rPr>
        <w:pPrChange w:id="445" w:author="Shubra Singh" w:date="2022-12-21T14:09:00Z">
          <w:pPr>
            <w:ind w:left="1080"/>
          </w:pPr>
        </w:pPrChange>
      </w:pPr>
      <w:ins w:id="446" w:author="Shubra Singh" w:date="2022-12-21T14:09:00Z">
        <w:r w:rsidRPr="00424D01">
          <w:rPr>
            <w:noProof/>
          </w:rPr>
          <w:lastRenderedPageBreak/>
          <w:drawing>
            <wp:inline distT="0" distB="0" distL="0" distR="0" wp14:anchorId="37C8A0E4" wp14:editId="72E1879E">
              <wp:extent cx="5731510" cy="28359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35910"/>
                      </a:xfrm>
                      <a:prstGeom prst="rect">
                        <a:avLst/>
                      </a:prstGeom>
                    </pic:spPr>
                  </pic:pic>
                </a:graphicData>
              </a:graphic>
            </wp:inline>
          </w:drawing>
        </w:r>
      </w:ins>
    </w:p>
    <w:p w14:paraId="243AA6D6" w14:textId="70CEEF18" w:rsidR="007535BB" w:rsidRPr="001D4127" w:rsidRDefault="006A6E47" w:rsidP="001D4127">
      <w:pPr>
        <w:ind w:left="1080"/>
        <w:rPr>
          <w:rFonts w:cstheme="minorHAnsi"/>
          <w:i/>
          <w:iCs/>
          <w:noProof/>
          <w:color w:val="806000" w:themeColor="accent4" w:themeShade="80"/>
          <w:szCs w:val="28"/>
        </w:rPr>
      </w:pPr>
      <w:r w:rsidRPr="003D6140">
        <w:rPr>
          <w:rFonts w:cstheme="minorHAnsi"/>
          <w:b/>
          <w:bCs/>
          <w:i/>
          <w:iCs/>
          <w:noProof/>
          <w:color w:val="806000" w:themeColor="accent4" w:themeShade="80"/>
          <w:szCs w:val="28"/>
        </w:rPr>
        <w:t>Note</w:t>
      </w:r>
      <w:r w:rsidRPr="003D6140">
        <w:rPr>
          <w:rFonts w:cstheme="minorHAnsi"/>
          <w:i/>
          <w:iCs/>
          <w:noProof/>
          <w:color w:val="806000" w:themeColor="accent4" w:themeShade="80"/>
          <w:szCs w:val="28"/>
        </w:rPr>
        <w:t xml:space="preserve">: If you want to add new rule to security group then select security group and then edit </w:t>
      </w:r>
      <w:r w:rsidR="00707393" w:rsidRPr="003D6140">
        <w:rPr>
          <w:rFonts w:cstheme="minorHAnsi"/>
          <w:i/>
          <w:iCs/>
          <w:noProof/>
          <w:color w:val="806000" w:themeColor="accent4" w:themeShade="80"/>
          <w:szCs w:val="28"/>
        </w:rPr>
        <w:t>inbound rule and add rule and save.</w:t>
      </w:r>
      <w:bookmarkStart w:id="447" w:name="_Toc99031802"/>
      <w:bookmarkStart w:id="448" w:name="_Toc113280436"/>
    </w:p>
    <w:p w14:paraId="2A7A1F2C" w14:textId="31B5BDAF" w:rsidR="00DF5647" w:rsidRPr="00DB6A66" w:rsidRDefault="00DF5647" w:rsidP="007535BB">
      <w:pPr>
        <w:rPr>
          <w:b/>
          <w:bCs/>
        </w:rPr>
      </w:pPr>
      <w:r w:rsidRPr="00DB6A66">
        <w:rPr>
          <w:b/>
          <w:bCs/>
        </w:rPr>
        <w:t>vThunder Instance</w:t>
      </w:r>
      <w:bookmarkEnd w:id="447"/>
      <w:bookmarkEnd w:id="448"/>
    </w:p>
    <w:p w14:paraId="2A0AB08E" w14:textId="7A4A4A74" w:rsidR="00DF5647" w:rsidRPr="00DE69C5" w:rsidRDefault="00DF5647" w:rsidP="00DE69C5">
      <w:pPr>
        <w:ind w:left="1080"/>
        <w:rPr>
          <w:rFonts w:cstheme="minorHAnsi"/>
          <w:szCs w:val="28"/>
        </w:rPr>
      </w:pPr>
      <w:r w:rsidRPr="00DE69C5">
        <w:rPr>
          <w:rFonts w:cstheme="minorHAnsi"/>
          <w:szCs w:val="28"/>
        </w:rPr>
        <w:t>1 vThunder ec2 instance will be created.</w:t>
      </w:r>
    </w:p>
    <w:p w14:paraId="7723FBB1" w14:textId="51E05211" w:rsidR="00DF5647" w:rsidRPr="00DE69C5" w:rsidRDefault="00DF5647" w:rsidP="00DE69C5">
      <w:pPr>
        <w:spacing w:after="0" w:line="240" w:lineRule="auto"/>
        <w:ind w:left="1080"/>
        <w:rPr>
          <w:rFonts w:cstheme="minorHAnsi"/>
          <w:szCs w:val="28"/>
        </w:rPr>
      </w:pPr>
      <w:r w:rsidRPr="00A15FEC">
        <w:rPr>
          <w:rFonts w:cstheme="minorHAnsi"/>
          <w:szCs w:val="28"/>
        </w:rPr>
        <w:t>Default Size</w:t>
      </w:r>
      <w:r w:rsidRPr="00DE69C5">
        <w:rPr>
          <w:rFonts w:cstheme="minorHAnsi"/>
          <w:szCs w:val="28"/>
        </w:rPr>
        <w:t>: m4.xlarge (40 Gb memory)</w:t>
      </w:r>
    </w:p>
    <w:p w14:paraId="55ABB251" w14:textId="61BF3A84" w:rsidR="007535BB" w:rsidRPr="006B73E0" w:rsidRDefault="00DF5647" w:rsidP="00A77F6E">
      <w:pPr>
        <w:spacing w:after="0" w:line="240" w:lineRule="auto"/>
        <w:ind w:left="1080"/>
        <w:rPr>
          <w:rFonts w:cstheme="minorHAnsi"/>
          <w:i/>
          <w:iCs/>
          <w:color w:val="2E74B5" w:themeColor="accent5" w:themeShade="BF"/>
          <w:szCs w:val="28"/>
        </w:rPr>
      </w:pPr>
      <w:r w:rsidRPr="00A15FEC">
        <w:rPr>
          <w:rFonts w:cstheme="minorHAnsi"/>
          <w:szCs w:val="28"/>
        </w:rPr>
        <w:t>Default name</w:t>
      </w:r>
      <w:r w:rsidRPr="00DE69C5">
        <w:rPr>
          <w:rFonts w:cstheme="minorHAnsi"/>
          <w:szCs w:val="28"/>
        </w:rPr>
        <w:t xml:space="preserve">: </w:t>
      </w:r>
      <w:ins w:id="449" w:author="Shubra Singh" w:date="2022-12-21T12:04:00Z">
        <w:r w:rsidR="006B73E0" w:rsidRPr="006B73E0">
          <w:rPr>
            <w:i/>
            <w:iCs/>
            <w:color w:val="2E74B5" w:themeColor="accent5" w:themeShade="BF"/>
            <w:rPrChange w:id="450" w:author="Shubra Singh" w:date="2022-12-21T12:04:00Z">
              <w:rPr>
                <w:color w:val="2E74B5" w:themeColor="accent5" w:themeShade="BF"/>
              </w:rPr>
            </w:rPrChange>
          </w:rPr>
          <w:t>&lt;vth&gt;</w:t>
        </w:r>
      </w:ins>
      <w:del w:id="451" w:author="Shubra Singh" w:date="2022-12-21T12:04:00Z">
        <w:r w:rsidR="00CC64BD" w:rsidRPr="006B73E0" w:rsidDel="006B73E0">
          <w:rPr>
            <w:i/>
            <w:iCs/>
            <w:color w:val="2E74B5" w:themeColor="accent5" w:themeShade="BF"/>
            <w:rPrChange w:id="452" w:author="Shubra Singh" w:date="2022-12-21T12:04:00Z">
              <w:rPr>
                <w:color w:val="2E74B5" w:themeColor="accent5" w:themeShade="BF"/>
              </w:rPr>
            </w:rPrChange>
          </w:rPr>
          <w:delText>{</w:delText>
        </w:r>
        <w:r w:rsidR="00CC64BD" w:rsidRPr="006B73E0" w:rsidDel="006B73E0">
          <w:rPr>
            <w:rFonts w:cstheme="minorHAnsi"/>
            <w:i/>
            <w:iCs/>
            <w:color w:val="2E74B5" w:themeColor="accent5" w:themeShade="BF"/>
            <w:szCs w:val="28"/>
          </w:rPr>
          <w:delText>stack-name}</w:delText>
        </w:r>
      </w:del>
      <w:r w:rsidR="000A5C7F" w:rsidRPr="006B73E0">
        <w:rPr>
          <w:rFonts w:cstheme="minorHAnsi"/>
          <w:i/>
          <w:iCs/>
          <w:color w:val="2E74B5" w:themeColor="accent5" w:themeShade="BF"/>
          <w:szCs w:val="28"/>
        </w:rPr>
        <w:t>-inst</w:t>
      </w:r>
      <w:r w:rsidR="00274C63" w:rsidRPr="006B73E0">
        <w:rPr>
          <w:rFonts w:cstheme="minorHAnsi"/>
          <w:i/>
          <w:iCs/>
          <w:color w:val="2E74B5" w:themeColor="accent5" w:themeShade="BF"/>
          <w:szCs w:val="28"/>
        </w:rPr>
        <w:t>1,</w:t>
      </w:r>
      <w:r w:rsidR="0059757D" w:rsidRPr="006B73E0">
        <w:rPr>
          <w:rFonts w:cstheme="minorHAnsi"/>
          <w:i/>
          <w:iCs/>
          <w:color w:val="2E74B5" w:themeColor="accent5" w:themeShade="BF"/>
          <w:szCs w:val="28"/>
        </w:rPr>
        <w:t xml:space="preserve"> </w:t>
      </w:r>
      <w:ins w:id="453" w:author="Shubra Singh" w:date="2022-12-21T12:04:00Z">
        <w:r w:rsidR="006B73E0" w:rsidRPr="006B73E0">
          <w:rPr>
            <w:i/>
            <w:iCs/>
            <w:color w:val="2E74B5" w:themeColor="accent5" w:themeShade="BF"/>
            <w:rPrChange w:id="454" w:author="Shubra Singh" w:date="2022-12-21T12:04:00Z">
              <w:rPr>
                <w:color w:val="2E74B5" w:themeColor="accent5" w:themeShade="BF"/>
              </w:rPr>
            </w:rPrChange>
          </w:rPr>
          <w:t>&lt;vth&gt;</w:t>
        </w:r>
      </w:ins>
      <w:del w:id="455" w:author="Shubra Singh" w:date="2022-12-21T12:04:00Z">
        <w:r w:rsidR="00CC64BD" w:rsidRPr="006B73E0" w:rsidDel="006B73E0">
          <w:rPr>
            <w:rFonts w:cstheme="minorHAnsi"/>
            <w:i/>
            <w:iCs/>
            <w:color w:val="2E74B5" w:themeColor="accent5" w:themeShade="BF"/>
            <w:szCs w:val="28"/>
          </w:rPr>
          <w:delText>{stack-name}</w:delText>
        </w:r>
      </w:del>
      <w:r w:rsidR="00CC64BD" w:rsidRPr="006B73E0">
        <w:rPr>
          <w:rFonts w:cstheme="minorHAnsi"/>
          <w:i/>
          <w:iCs/>
          <w:color w:val="2E74B5" w:themeColor="accent5" w:themeShade="BF"/>
          <w:szCs w:val="28"/>
        </w:rPr>
        <w:t>-</w:t>
      </w:r>
      <w:r w:rsidR="000A5C7F" w:rsidRPr="006B73E0">
        <w:rPr>
          <w:rFonts w:cstheme="minorHAnsi"/>
          <w:i/>
          <w:iCs/>
          <w:color w:val="2E74B5" w:themeColor="accent5" w:themeShade="BF"/>
          <w:szCs w:val="28"/>
        </w:rPr>
        <w:t>inst</w:t>
      </w:r>
      <w:r w:rsidR="00274C63" w:rsidRPr="006B73E0">
        <w:rPr>
          <w:rFonts w:cstheme="minorHAnsi"/>
          <w:i/>
          <w:iCs/>
          <w:color w:val="2E74B5" w:themeColor="accent5" w:themeShade="BF"/>
          <w:szCs w:val="28"/>
        </w:rPr>
        <w:t>2</w:t>
      </w:r>
    </w:p>
    <w:p w14:paraId="4958D7C0" w14:textId="7F615FF8" w:rsidR="0018202B" w:rsidRPr="00DB6A66" w:rsidRDefault="0018202B" w:rsidP="0018202B">
      <w:pPr>
        <w:spacing w:after="0" w:line="240" w:lineRule="auto"/>
        <w:rPr>
          <w:rFonts w:cstheme="minorHAnsi"/>
          <w:b/>
          <w:bCs/>
          <w:szCs w:val="28"/>
        </w:rPr>
      </w:pPr>
      <w:r w:rsidRPr="00DB6A66">
        <w:rPr>
          <w:rFonts w:cstheme="minorHAnsi"/>
          <w:b/>
          <w:bCs/>
          <w:szCs w:val="28"/>
        </w:rPr>
        <w:t>Lambda Function</w:t>
      </w:r>
    </w:p>
    <w:p w14:paraId="07855B59" w14:textId="00A1A714" w:rsidR="0018202B" w:rsidRDefault="0018202B" w:rsidP="0018202B">
      <w:pPr>
        <w:spacing w:after="0" w:line="240" w:lineRule="auto"/>
        <w:rPr>
          <w:rFonts w:cstheme="minorHAnsi"/>
          <w:szCs w:val="28"/>
        </w:rPr>
      </w:pPr>
      <w:r>
        <w:rPr>
          <w:rFonts w:cstheme="minorHAnsi"/>
          <w:szCs w:val="28"/>
        </w:rPr>
        <w:t xml:space="preserve">  </w:t>
      </w:r>
      <w:r>
        <w:rPr>
          <w:rFonts w:cstheme="minorHAnsi"/>
          <w:szCs w:val="28"/>
        </w:rPr>
        <w:tab/>
        <w:t xml:space="preserve">     Lambda function is </w:t>
      </w:r>
      <w:r w:rsidR="00C2730C">
        <w:rPr>
          <w:rFonts w:cstheme="minorHAnsi"/>
          <w:szCs w:val="28"/>
        </w:rPr>
        <w:t>created,</w:t>
      </w:r>
      <w:r>
        <w:rPr>
          <w:rFonts w:cstheme="minorHAnsi"/>
          <w:szCs w:val="28"/>
        </w:rPr>
        <w:t xml:space="preserve"> and the code is uploaded from S3 bucket.</w:t>
      </w:r>
    </w:p>
    <w:p w14:paraId="5EEAA2E0" w14:textId="749FD3F6" w:rsidR="00465AC3" w:rsidRPr="006B73E0" w:rsidRDefault="0018202B" w:rsidP="0018202B">
      <w:pPr>
        <w:spacing w:after="0"/>
        <w:rPr>
          <w:i/>
          <w:iCs/>
          <w:color w:val="2E74B5" w:themeColor="accent5" w:themeShade="BF"/>
          <w:rPrChange w:id="456" w:author="Shubra Singh" w:date="2022-12-21T12:05:00Z">
            <w:rPr>
              <w:color w:val="2E74B5" w:themeColor="accent5" w:themeShade="BF"/>
            </w:rPr>
          </w:rPrChange>
        </w:rPr>
      </w:pPr>
      <w:r>
        <w:rPr>
          <w:rFonts w:cstheme="minorHAnsi"/>
          <w:szCs w:val="28"/>
        </w:rPr>
        <w:t xml:space="preserve">                </w:t>
      </w:r>
      <w:r w:rsidRPr="00DE69C5">
        <w:rPr>
          <w:rFonts w:cstheme="minorHAnsi"/>
          <w:szCs w:val="28"/>
        </w:rPr>
        <w:t>Default name:</w:t>
      </w:r>
      <w:r w:rsidRPr="00DE69C5">
        <w:rPr>
          <w:rFonts w:cstheme="minorHAnsi"/>
          <w:color w:val="8496B0" w:themeColor="text2" w:themeTint="99"/>
          <w:szCs w:val="28"/>
        </w:rPr>
        <w:t xml:space="preserve"> </w:t>
      </w:r>
      <w:ins w:id="457" w:author="Shubra Singh" w:date="2022-12-21T12:04:00Z">
        <w:r w:rsidR="006B73E0" w:rsidRPr="006B73E0">
          <w:rPr>
            <w:i/>
            <w:iCs/>
            <w:color w:val="2E74B5" w:themeColor="accent5" w:themeShade="BF"/>
            <w:rPrChange w:id="458" w:author="Shubra Singh" w:date="2022-12-21T12:05:00Z">
              <w:rPr>
                <w:color w:val="2E74B5" w:themeColor="accent5" w:themeShade="BF"/>
              </w:rPr>
            </w:rPrChange>
          </w:rPr>
          <w:t>&lt;vth&gt;</w:t>
        </w:r>
      </w:ins>
      <w:del w:id="459" w:author="Shubra Singh" w:date="2022-12-21T12:04:00Z">
        <w:r w:rsidR="00CC64BD" w:rsidRPr="006B73E0" w:rsidDel="006B73E0">
          <w:rPr>
            <w:i/>
            <w:iCs/>
            <w:color w:val="2E74B5" w:themeColor="accent5" w:themeShade="BF"/>
          </w:rPr>
          <w:delText>{stack-name}</w:delText>
        </w:r>
      </w:del>
      <w:r w:rsidRPr="006B73E0">
        <w:rPr>
          <w:i/>
          <w:iCs/>
          <w:color w:val="2E74B5" w:themeColor="accent5" w:themeShade="BF"/>
        </w:rPr>
        <w:t>-lambda-function</w:t>
      </w:r>
    </w:p>
    <w:p w14:paraId="0281C1C4" w14:textId="48F7A10F" w:rsidR="00660EAC" w:rsidRPr="00DB6A66" w:rsidRDefault="00660EAC" w:rsidP="0018202B">
      <w:pPr>
        <w:spacing w:after="0"/>
        <w:rPr>
          <w:rFonts w:cstheme="minorHAnsi"/>
          <w:b/>
          <w:bCs/>
          <w:szCs w:val="28"/>
        </w:rPr>
      </w:pPr>
      <w:r w:rsidRPr="00DB6A66">
        <w:rPr>
          <w:rFonts w:cstheme="minorHAnsi"/>
          <w:b/>
          <w:bCs/>
          <w:szCs w:val="28"/>
        </w:rPr>
        <w:t>EventB</w:t>
      </w:r>
      <w:r w:rsidR="003D48ED">
        <w:rPr>
          <w:rFonts w:cstheme="minorHAnsi"/>
          <w:b/>
          <w:bCs/>
          <w:szCs w:val="28"/>
        </w:rPr>
        <w:t>us</w:t>
      </w:r>
    </w:p>
    <w:p w14:paraId="7953010C" w14:textId="6BBFE759" w:rsidR="00660EAC" w:rsidRDefault="00660EAC" w:rsidP="00660EAC">
      <w:pPr>
        <w:spacing w:after="0" w:line="240" w:lineRule="auto"/>
        <w:rPr>
          <w:rFonts w:cstheme="minorHAnsi"/>
          <w:szCs w:val="28"/>
        </w:rPr>
      </w:pPr>
      <w:r>
        <w:rPr>
          <w:rFonts w:cstheme="minorHAnsi"/>
          <w:szCs w:val="28"/>
        </w:rPr>
        <w:t xml:space="preserve">                EventB</w:t>
      </w:r>
      <w:r w:rsidR="003D48ED">
        <w:rPr>
          <w:rFonts w:cstheme="minorHAnsi"/>
          <w:szCs w:val="28"/>
        </w:rPr>
        <w:t>us</w:t>
      </w:r>
      <w:r>
        <w:rPr>
          <w:rFonts w:cstheme="minorHAnsi"/>
          <w:szCs w:val="28"/>
        </w:rPr>
        <w:t xml:space="preserve"> is created and event rules are added.</w:t>
      </w:r>
    </w:p>
    <w:p w14:paraId="0261D711" w14:textId="5CCD3036" w:rsidR="00660EAC" w:rsidRPr="006B73E0" w:rsidRDefault="00660EAC" w:rsidP="00660EAC">
      <w:pPr>
        <w:spacing w:after="0"/>
        <w:rPr>
          <w:rFonts w:cstheme="minorHAnsi"/>
          <w:i/>
          <w:iCs/>
          <w:color w:val="1F4E79" w:themeColor="accent5" w:themeShade="80"/>
          <w:szCs w:val="28"/>
        </w:rPr>
      </w:pPr>
      <w:r>
        <w:rPr>
          <w:rFonts w:cstheme="minorHAnsi"/>
          <w:szCs w:val="28"/>
        </w:rPr>
        <w:t xml:space="preserve">                </w:t>
      </w:r>
      <w:r w:rsidRPr="00DE69C5">
        <w:rPr>
          <w:rFonts w:cstheme="minorHAnsi"/>
          <w:szCs w:val="28"/>
        </w:rPr>
        <w:t>Default name:</w:t>
      </w:r>
      <w:r w:rsidRPr="00DE69C5">
        <w:rPr>
          <w:rFonts w:cstheme="minorHAnsi"/>
          <w:color w:val="8496B0" w:themeColor="text2" w:themeTint="99"/>
          <w:szCs w:val="28"/>
        </w:rPr>
        <w:t xml:space="preserve"> </w:t>
      </w:r>
      <w:ins w:id="460" w:author="Shubra Singh" w:date="2022-12-21T12:05:00Z">
        <w:r w:rsidR="006B73E0" w:rsidRPr="006B73E0">
          <w:rPr>
            <w:i/>
            <w:iCs/>
            <w:color w:val="2E74B5" w:themeColor="accent5" w:themeShade="BF"/>
            <w:rPrChange w:id="461" w:author="Shubra Singh" w:date="2022-12-21T12:05:00Z">
              <w:rPr>
                <w:color w:val="2E74B5" w:themeColor="accent5" w:themeShade="BF"/>
              </w:rPr>
            </w:rPrChange>
          </w:rPr>
          <w:t>&lt;vth&gt;</w:t>
        </w:r>
      </w:ins>
      <w:del w:id="462" w:author="Shubra Singh" w:date="2022-12-21T12:05:00Z">
        <w:r w:rsidR="00CC64BD" w:rsidRPr="006B73E0" w:rsidDel="006B73E0">
          <w:rPr>
            <w:i/>
            <w:iCs/>
            <w:color w:val="2E74B5" w:themeColor="accent5" w:themeShade="BF"/>
          </w:rPr>
          <w:delText>{stack-name}</w:delText>
        </w:r>
      </w:del>
      <w:r w:rsidRPr="006B73E0">
        <w:rPr>
          <w:i/>
          <w:iCs/>
          <w:color w:val="2E74B5" w:themeColor="accent5" w:themeShade="BF"/>
        </w:rPr>
        <w:t>-eventbus</w:t>
      </w:r>
    </w:p>
    <w:p w14:paraId="3AEB9D97" w14:textId="77777777" w:rsidR="007535BB" w:rsidRDefault="007535BB" w:rsidP="00660EAC">
      <w:pPr>
        <w:spacing w:after="0"/>
        <w:rPr>
          <w:rFonts w:cstheme="minorHAnsi"/>
          <w:b/>
          <w:bCs/>
          <w:szCs w:val="28"/>
        </w:rPr>
      </w:pPr>
    </w:p>
    <w:p w14:paraId="4E6000BD" w14:textId="791F256C" w:rsidR="00660EAC" w:rsidRPr="00DB6A66" w:rsidRDefault="00660EAC" w:rsidP="00660EAC">
      <w:pPr>
        <w:spacing w:after="0"/>
        <w:rPr>
          <w:rFonts w:cstheme="minorHAnsi"/>
          <w:b/>
          <w:bCs/>
          <w:szCs w:val="28"/>
        </w:rPr>
      </w:pPr>
      <w:r w:rsidRPr="00DB6A66">
        <w:rPr>
          <w:rFonts w:cstheme="minorHAnsi"/>
          <w:b/>
          <w:bCs/>
          <w:szCs w:val="28"/>
        </w:rPr>
        <w:t xml:space="preserve">AutoScaling Group </w:t>
      </w:r>
    </w:p>
    <w:p w14:paraId="40054919" w14:textId="11199D1F" w:rsidR="00660EAC" w:rsidRDefault="00660EAC" w:rsidP="00660EAC">
      <w:pPr>
        <w:spacing w:after="0" w:line="240" w:lineRule="auto"/>
        <w:rPr>
          <w:rFonts w:cstheme="minorHAnsi"/>
          <w:szCs w:val="28"/>
        </w:rPr>
      </w:pPr>
      <w:r>
        <w:rPr>
          <w:rFonts w:cstheme="minorHAnsi"/>
          <w:color w:val="1F4E79" w:themeColor="accent5" w:themeShade="80"/>
          <w:szCs w:val="28"/>
        </w:rPr>
        <w:t xml:space="preserve">                </w:t>
      </w:r>
      <w:r>
        <w:rPr>
          <w:rFonts w:cstheme="minorHAnsi"/>
          <w:szCs w:val="28"/>
        </w:rPr>
        <w:t>AutoScaling group is created to add or delete instances as needed.</w:t>
      </w:r>
    </w:p>
    <w:p w14:paraId="7CB82FF5" w14:textId="76A4F699" w:rsidR="007535BB" w:rsidRPr="006336C3" w:rsidRDefault="00660EAC" w:rsidP="006336C3">
      <w:pPr>
        <w:spacing w:after="0"/>
        <w:rPr>
          <w:rFonts w:cstheme="minorHAnsi"/>
          <w:i/>
          <w:iCs/>
          <w:color w:val="1F4E79" w:themeColor="accent5" w:themeShade="80"/>
          <w:szCs w:val="28"/>
        </w:rPr>
      </w:pPr>
      <w:r>
        <w:rPr>
          <w:rFonts w:cstheme="minorHAnsi"/>
          <w:szCs w:val="28"/>
        </w:rPr>
        <w:t xml:space="preserve">                </w:t>
      </w:r>
      <w:r w:rsidRPr="00DE69C5">
        <w:rPr>
          <w:rFonts w:cstheme="minorHAnsi"/>
          <w:szCs w:val="28"/>
        </w:rPr>
        <w:t>Default name</w:t>
      </w:r>
      <w:r w:rsidRPr="00A15FEC">
        <w:rPr>
          <w:rFonts w:cstheme="minorHAnsi"/>
          <w:i/>
          <w:iCs/>
          <w:color w:val="4472C4" w:themeColor="accent1"/>
          <w:szCs w:val="28"/>
        </w:rPr>
        <w:t xml:space="preserve">: </w:t>
      </w:r>
      <w:ins w:id="463" w:author="Shubra Singh" w:date="2022-12-21T12:05:00Z">
        <w:r w:rsidR="006B73E0" w:rsidRPr="006B73E0">
          <w:rPr>
            <w:i/>
            <w:iCs/>
            <w:color w:val="2E74B5" w:themeColor="accent5" w:themeShade="BF"/>
            <w:rPrChange w:id="464" w:author="Shubra Singh" w:date="2022-12-21T12:05:00Z">
              <w:rPr>
                <w:color w:val="2E74B5" w:themeColor="accent5" w:themeShade="BF"/>
              </w:rPr>
            </w:rPrChange>
          </w:rPr>
          <w:t>&lt;vth&gt;</w:t>
        </w:r>
      </w:ins>
      <w:del w:id="465" w:author="Shubra Singh" w:date="2022-12-21T12:05:00Z">
        <w:r w:rsidR="00CC64BD" w:rsidRPr="006B73E0" w:rsidDel="006B73E0">
          <w:rPr>
            <w:i/>
            <w:iCs/>
            <w:color w:val="4472C4" w:themeColor="accent1"/>
          </w:rPr>
          <w:delText>{stack-name}</w:delText>
        </w:r>
      </w:del>
      <w:r w:rsidR="00CC64BD" w:rsidRPr="006B73E0">
        <w:rPr>
          <w:i/>
          <w:iCs/>
          <w:color w:val="4472C4" w:themeColor="accent1"/>
        </w:rPr>
        <w:t>-</w:t>
      </w:r>
      <w:r w:rsidR="00A77F6E" w:rsidRPr="006B73E0">
        <w:rPr>
          <w:rFonts w:cstheme="minorHAnsi"/>
          <w:i/>
          <w:iCs/>
          <w:color w:val="4472C4" w:themeColor="accent1"/>
          <w:szCs w:val="28"/>
        </w:rPr>
        <w:t>auto-scale-group</w:t>
      </w:r>
    </w:p>
    <w:p w14:paraId="4000084A" w14:textId="77777777" w:rsidR="006E70FE" w:rsidRDefault="006E70FE" w:rsidP="00371062">
      <w:pPr>
        <w:pStyle w:val="Heading1"/>
      </w:pPr>
    </w:p>
    <w:p w14:paraId="3FCD72D8" w14:textId="77777777" w:rsidR="006E70FE" w:rsidRDefault="006E70FE" w:rsidP="00371062">
      <w:pPr>
        <w:pStyle w:val="Heading1"/>
      </w:pPr>
    </w:p>
    <w:p w14:paraId="0265D85C" w14:textId="77777777" w:rsidR="006E70FE" w:rsidRDefault="006E70FE" w:rsidP="00371062">
      <w:pPr>
        <w:pStyle w:val="Heading1"/>
      </w:pPr>
    </w:p>
    <w:p w14:paraId="1E14DCAD" w14:textId="77777777" w:rsidR="006E70FE" w:rsidRDefault="006E70FE" w:rsidP="00371062">
      <w:pPr>
        <w:pStyle w:val="Heading1"/>
      </w:pPr>
    </w:p>
    <w:p w14:paraId="617F4657" w14:textId="77777777" w:rsidR="006E70FE" w:rsidRDefault="006E70FE" w:rsidP="00371062">
      <w:pPr>
        <w:pStyle w:val="Heading1"/>
      </w:pPr>
    </w:p>
    <w:p w14:paraId="0E063836" w14:textId="77777777" w:rsidR="006E70FE" w:rsidRDefault="006E70FE" w:rsidP="00371062">
      <w:pPr>
        <w:pStyle w:val="Heading1"/>
      </w:pPr>
    </w:p>
    <w:p w14:paraId="6B6CF0B5" w14:textId="77777777" w:rsidR="006E70FE" w:rsidRDefault="006E70FE" w:rsidP="00371062">
      <w:pPr>
        <w:pStyle w:val="Heading1"/>
      </w:pPr>
    </w:p>
    <w:p w14:paraId="3E181560" w14:textId="77777777" w:rsidR="006E70FE" w:rsidRDefault="006E70FE" w:rsidP="00371062">
      <w:pPr>
        <w:pStyle w:val="Heading1"/>
      </w:pPr>
    </w:p>
    <w:p w14:paraId="33419CF0" w14:textId="77777777" w:rsidR="006E70FE" w:rsidRDefault="006E70FE" w:rsidP="00371062">
      <w:pPr>
        <w:pStyle w:val="Heading1"/>
      </w:pPr>
    </w:p>
    <w:p w14:paraId="4AA24831" w14:textId="77777777" w:rsidR="006E70FE" w:rsidRDefault="006E70FE" w:rsidP="00371062">
      <w:pPr>
        <w:pStyle w:val="Heading1"/>
      </w:pPr>
    </w:p>
    <w:p w14:paraId="138720E8" w14:textId="77777777" w:rsidR="006E70FE" w:rsidRDefault="006E70FE" w:rsidP="00371062">
      <w:pPr>
        <w:pStyle w:val="Heading1"/>
      </w:pPr>
    </w:p>
    <w:p w14:paraId="1F9E9B93" w14:textId="22C30768" w:rsidR="006E70FE" w:rsidRDefault="006E70FE" w:rsidP="00371062">
      <w:pPr>
        <w:pStyle w:val="Heading1"/>
      </w:pPr>
    </w:p>
    <w:p w14:paraId="2EFFF2AE" w14:textId="7EC0D484" w:rsidR="006E70FE" w:rsidRDefault="006E70FE" w:rsidP="006E70FE">
      <w:pPr>
        <w:rPr>
          <w:ins w:id="466" w:author="Shubra Singh" w:date="2022-12-21T12:05:00Z"/>
        </w:rPr>
      </w:pPr>
    </w:p>
    <w:p w14:paraId="46A5CC28" w14:textId="47363703" w:rsidR="006B73E0" w:rsidRDefault="006B73E0" w:rsidP="006E70FE">
      <w:pPr>
        <w:rPr>
          <w:ins w:id="467" w:author="Shubra Singh" w:date="2022-12-21T12:05:00Z"/>
        </w:rPr>
      </w:pPr>
    </w:p>
    <w:p w14:paraId="05E93ECB" w14:textId="10E9F424" w:rsidR="006B73E0" w:rsidRDefault="006B73E0" w:rsidP="006E70FE">
      <w:pPr>
        <w:rPr>
          <w:ins w:id="468" w:author="Shubra Singh" w:date="2022-12-21T12:05:00Z"/>
        </w:rPr>
      </w:pPr>
    </w:p>
    <w:p w14:paraId="5E5D4768" w14:textId="3FA7260A" w:rsidR="006B73E0" w:rsidDel="00DE2940" w:rsidRDefault="006B73E0" w:rsidP="00DE2940">
      <w:pPr>
        <w:pStyle w:val="Heading1"/>
        <w:rPr>
          <w:del w:id="469" w:author="Shubra Singh" w:date="2022-12-21T12:37:00Z"/>
        </w:rPr>
      </w:pPr>
    </w:p>
    <w:p w14:paraId="0A6B2707" w14:textId="77777777" w:rsidR="00DE2940" w:rsidRPr="00DE2940" w:rsidRDefault="00DE2940" w:rsidP="00DE2940">
      <w:pPr>
        <w:rPr>
          <w:ins w:id="470" w:author="Shubra Singh" w:date="2022-12-21T12:37:00Z"/>
        </w:rPr>
      </w:pPr>
    </w:p>
    <w:p w14:paraId="78B60255" w14:textId="510A9ADA" w:rsidR="007535BB" w:rsidRPr="00371062" w:rsidDel="00DE2940" w:rsidRDefault="00DE2940" w:rsidP="00371062">
      <w:pPr>
        <w:pStyle w:val="Heading1"/>
        <w:rPr>
          <w:del w:id="471" w:author="Shubra Singh" w:date="2022-12-21T12:36:00Z"/>
        </w:rPr>
      </w:pPr>
      <w:ins w:id="472" w:author="Shubra Singh" w:date="2022-12-21T12:36:00Z">
        <w:r>
          <w:br/>
        </w:r>
      </w:ins>
      <w:bookmarkStart w:id="473" w:name="_Toc122527859"/>
      <w:r w:rsidR="00CC33FD">
        <w:t>Chapter 1-S3 Bucket Setup</w:t>
      </w:r>
      <w:bookmarkEnd w:id="473"/>
    </w:p>
    <w:p w14:paraId="63C1EA2C" w14:textId="06B1FF38" w:rsidR="00371062" w:rsidRPr="004548D4" w:rsidDel="00DE2940" w:rsidRDefault="00371062">
      <w:pPr>
        <w:pStyle w:val="Heading2"/>
        <w:rPr>
          <w:del w:id="474" w:author="Shubra Singh" w:date="2022-12-21T12:36:00Z"/>
          <w:sz w:val="30"/>
          <w:szCs w:val="30"/>
        </w:rPr>
      </w:pPr>
      <w:del w:id="475" w:author="Shubra Singh" w:date="2022-12-21T12:36:00Z">
        <w:r w:rsidRPr="004548D4" w:rsidDel="00DE2940">
          <w:rPr>
            <w:sz w:val="30"/>
            <w:szCs w:val="30"/>
          </w:rPr>
          <w:delText>configure</w:delText>
        </w:r>
      </w:del>
    </w:p>
    <w:p w14:paraId="21418535" w14:textId="06056AC2" w:rsidR="00371062" w:rsidRPr="00182A0C" w:rsidDel="00DE2940" w:rsidRDefault="00371062">
      <w:pPr>
        <w:pStyle w:val="ListParagraph"/>
        <w:numPr>
          <w:ilvl w:val="0"/>
          <w:numId w:val="3"/>
        </w:numPr>
        <w:ind w:left="0"/>
        <w:jc w:val="both"/>
        <w:rPr>
          <w:del w:id="476" w:author="Shubra Singh" w:date="2022-12-21T12:36:00Z"/>
          <w:szCs w:val="28"/>
          <w:lang w:val="en-IN" w:eastAsia="en-US"/>
        </w:rPr>
        <w:pPrChange w:id="477" w:author="Shubra Singh" w:date="2022-12-21T12:36:00Z">
          <w:pPr>
            <w:pStyle w:val="ListParagraph"/>
            <w:numPr>
              <w:numId w:val="3"/>
            </w:numPr>
            <w:ind w:hanging="360"/>
            <w:jc w:val="both"/>
          </w:pPr>
        </w:pPrChange>
      </w:pPr>
      <w:del w:id="478" w:author="Shubra Singh" w:date="2022-12-21T12:36:00Z">
        <w:r w:rsidRPr="005653CB" w:rsidDel="00DE2940">
          <w:rPr>
            <w:szCs w:val="28"/>
            <w:lang w:val="en-IN" w:eastAsia="en-US"/>
          </w:rPr>
          <w:delText>Install all dependencies</w:delText>
        </w:r>
        <w:r w:rsidRPr="00182A0C" w:rsidDel="00DE2940">
          <w:rPr>
            <w:szCs w:val="28"/>
            <w:lang w:val="en-IN" w:eastAsia="en-US"/>
          </w:rPr>
          <w:delText xml:space="preserve"> using following command (one time step).</w:delText>
        </w:r>
      </w:del>
    </w:p>
    <w:p w14:paraId="69A01952" w14:textId="6E5163CE" w:rsidR="00371062" w:rsidRPr="0099587F" w:rsidDel="00DE2940" w:rsidRDefault="00371062">
      <w:pPr>
        <w:jc w:val="both"/>
        <w:rPr>
          <w:del w:id="479" w:author="Shubra Singh" w:date="2022-12-21T12:36:00Z"/>
          <w:rStyle w:val="HTMLCode"/>
          <w:rFonts w:asciiTheme="minorHAnsi" w:eastAsiaTheme="minorEastAsia" w:hAnsiTheme="minorHAnsi" w:cstheme="minorHAnsi"/>
          <w:i/>
          <w:iCs/>
          <w:color w:val="2E74B5" w:themeColor="accent5" w:themeShade="BF"/>
          <w:sz w:val="28"/>
          <w:szCs w:val="28"/>
          <w:lang w:eastAsia="en-IN"/>
        </w:rPr>
        <w:pPrChange w:id="480" w:author="Shubra Singh" w:date="2022-12-21T12:36:00Z">
          <w:pPr>
            <w:ind w:left="720"/>
            <w:jc w:val="both"/>
          </w:pPr>
        </w:pPrChange>
      </w:pPr>
      <w:del w:id="481" w:author="Shubra Singh" w:date="2022-12-21T12:36:00Z">
        <w:r w:rsidRPr="0099587F" w:rsidDel="00DE2940">
          <w:rPr>
            <w:szCs w:val="28"/>
          </w:rPr>
          <w:delText>$</w:delText>
        </w:r>
        <w:r w:rsidRPr="00182A0C" w:rsidDel="00DE2940">
          <w:rPr>
            <w:szCs w:val="28"/>
          </w:rPr>
          <w:delText xml:space="preserve"> </w:delText>
        </w:r>
        <w:r w:rsidRPr="0099587F" w:rsidDel="00DE2940">
          <w:rPr>
            <w:rStyle w:val="HTMLCode"/>
            <w:rFonts w:asciiTheme="minorHAnsi" w:eastAsiaTheme="minorEastAsia" w:hAnsiTheme="minorHAnsi" w:cstheme="minorHAnsi"/>
            <w:color w:val="2E74B5" w:themeColor="accent5" w:themeShade="BF"/>
            <w:sz w:val="28"/>
            <w:szCs w:val="28"/>
            <w:lang w:eastAsia="en-IN"/>
          </w:rPr>
          <w:delText>pip install -r requirements.txt</w:delText>
        </w:r>
      </w:del>
    </w:p>
    <w:p w14:paraId="3DF83B2D" w14:textId="0EDF4655" w:rsidR="00371062" w:rsidRPr="000970D1" w:rsidDel="00DE2940" w:rsidRDefault="00371062">
      <w:pPr>
        <w:pStyle w:val="NormalWeb"/>
        <w:numPr>
          <w:ilvl w:val="0"/>
          <w:numId w:val="3"/>
        </w:numPr>
        <w:shd w:val="clear" w:color="auto" w:fill="FFFFFF"/>
        <w:spacing w:before="0" w:beforeAutospacing="0" w:after="0" w:afterAutospacing="0" w:line="360" w:lineRule="atLeast"/>
        <w:ind w:left="0"/>
        <w:jc w:val="both"/>
        <w:rPr>
          <w:del w:id="482" w:author="Shubra Singh" w:date="2022-12-21T12:36:00Z"/>
          <w:rFonts w:asciiTheme="minorHAnsi" w:hAnsiTheme="minorHAnsi" w:cstheme="minorHAnsi"/>
          <w:color w:val="16191F"/>
          <w:sz w:val="28"/>
          <w:szCs w:val="28"/>
        </w:rPr>
        <w:pPrChange w:id="483" w:author="Shubra Singh" w:date="2022-12-21T12:36:00Z">
          <w:pPr>
            <w:pStyle w:val="NormalWeb"/>
            <w:numPr>
              <w:numId w:val="3"/>
            </w:numPr>
            <w:shd w:val="clear" w:color="auto" w:fill="FFFFFF"/>
            <w:spacing w:before="0" w:beforeAutospacing="0" w:after="0" w:afterAutospacing="0" w:line="360" w:lineRule="atLeast"/>
            <w:ind w:left="720" w:hanging="360"/>
            <w:jc w:val="both"/>
          </w:pPr>
        </w:pPrChange>
      </w:pPr>
      <w:del w:id="484" w:author="Shubra Singh" w:date="2022-12-21T12:36:00Z">
        <w:r w:rsidDel="00DE2940">
          <w:rPr>
            <w:rFonts w:asciiTheme="minorHAnsi" w:hAnsiTheme="minorHAnsi" w:cstheme="minorHAnsi"/>
            <w:color w:val="16191F"/>
            <w:sz w:val="28"/>
            <w:szCs w:val="28"/>
          </w:rPr>
          <w:delText>Set system environment variables</w:delText>
        </w:r>
      </w:del>
    </w:p>
    <w:p w14:paraId="770305C3" w14:textId="4F7646E5" w:rsidR="00371062" w:rsidDel="00DE2940" w:rsidRDefault="00371062">
      <w:pPr>
        <w:pStyle w:val="NormalWeb"/>
        <w:numPr>
          <w:ilvl w:val="0"/>
          <w:numId w:val="4"/>
        </w:numPr>
        <w:shd w:val="clear" w:color="auto" w:fill="FFFFFF"/>
        <w:spacing w:before="0" w:beforeAutospacing="0" w:after="0" w:afterAutospacing="0" w:line="360" w:lineRule="atLeast"/>
        <w:ind w:left="0"/>
        <w:jc w:val="both"/>
        <w:rPr>
          <w:del w:id="485" w:author="Shubra Singh" w:date="2022-12-21T12:36:00Z"/>
          <w:rFonts w:asciiTheme="minorHAnsi" w:hAnsiTheme="minorHAnsi" w:cstheme="minorHAnsi"/>
          <w:color w:val="16191F"/>
          <w:sz w:val="28"/>
          <w:szCs w:val="28"/>
        </w:rPr>
        <w:pPrChange w:id="486" w:author="Shubra Singh" w:date="2022-12-21T12:36:00Z">
          <w:pPr>
            <w:pStyle w:val="NormalWeb"/>
            <w:numPr>
              <w:numId w:val="4"/>
            </w:numPr>
            <w:shd w:val="clear" w:color="auto" w:fill="FFFFFF"/>
            <w:spacing w:before="0" w:beforeAutospacing="0" w:after="0" w:afterAutospacing="0" w:line="360" w:lineRule="atLeast"/>
            <w:ind w:left="1080" w:hanging="360"/>
            <w:jc w:val="both"/>
          </w:pPr>
        </w:pPrChange>
      </w:pPr>
      <w:del w:id="487" w:author="Shubra Singh" w:date="2022-12-21T12:36:00Z">
        <w:r w:rsidRPr="00182A0C" w:rsidDel="00DE2940">
          <w:rPr>
            <w:rFonts w:asciiTheme="minorHAnsi" w:hAnsiTheme="minorHAnsi" w:cstheme="minorHAnsi"/>
            <w:b/>
            <w:bCs/>
            <w:color w:val="16191F"/>
            <w:sz w:val="28"/>
            <w:szCs w:val="28"/>
            <w:u w:val="single"/>
          </w:rPr>
          <w:delText>For windows</w:delText>
        </w:r>
        <w:r w:rsidRPr="00182A0C" w:rsidDel="00DE2940">
          <w:rPr>
            <w:rFonts w:asciiTheme="minorHAnsi" w:hAnsiTheme="minorHAnsi" w:cstheme="minorHAnsi"/>
            <w:color w:val="16191F"/>
            <w:sz w:val="28"/>
            <w:szCs w:val="28"/>
          </w:rPr>
          <w:delText xml:space="preserve">: </w:delText>
        </w:r>
      </w:del>
    </w:p>
    <w:p w14:paraId="4A00F091" w14:textId="75E0F3F6" w:rsidR="00371062" w:rsidRPr="00182A0C" w:rsidDel="00DE2940" w:rsidRDefault="00371062">
      <w:pPr>
        <w:pStyle w:val="NormalWeb"/>
        <w:numPr>
          <w:ilvl w:val="0"/>
          <w:numId w:val="11"/>
        </w:numPr>
        <w:shd w:val="clear" w:color="auto" w:fill="FFFFFF"/>
        <w:spacing w:before="0" w:beforeAutospacing="0" w:after="0" w:afterAutospacing="0" w:line="360" w:lineRule="atLeast"/>
        <w:ind w:left="0"/>
        <w:jc w:val="both"/>
        <w:rPr>
          <w:del w:id="488" w:author="Shubra Singh" w:date="2022-12-21T12:36:00Z"/>
          <w:rFonts w:asciiTheme="minorHAnsi" w:hAnsiTheme="minorHAnsi" w:cstheme="minorHAnsi"/>
          <w:color w:val="16191F"/>
          <w:sz w:val="28"/>
          <w:szCs w:val="28"/>
        </w:rPr>
        <w:pPrChange w:id="489" w:author="Shubra Singh" w:date="2022-12-21T12:36:00Z">
          <w:pPr>
            <w:pStyle w:val="NormalWeb"/>
            <w:numPr>
              <w:numId w:val="11"/>
            </w:numPr>
            <w:shd w:val="clear" w:color="auto" w:fill="FFFFFF"/>
            <w:spacing w:before="0" w:beforeAutospacing="0" w:after="0" w:afterAutospacing="0" w:line="360" w:lineRule="atLeast"/>
            <w:ind w:left="1440" w:hanging="360"/>
            <w:jc w:val="both"/>
          </w:pPr>
        </w:pPrChange>
      </w:pPr>
      <w:del w:id="490" w:author="Shubra Singh" w:date="2022-12-21T12:36:00Z">
        <w:r w:rsidDel="00DE2940">
          <w:rPr>
            <w:rFonts w:asciiTheme="minorHAnsi" w:hAnsiTheme="minorHAnsi" w:cstheme="minorHAnsi"/>
            <w:color w:val="16191F"/>
            <w:sz w:val="28"/>
            <w:szCs w:val="28"/>
          </w:rPr>
          <w:lastRenderedPageBreak/>
          <w:delText xml:space="preserve">Create an </w:delText>
        </w:r>
        <w:r w:rsidRPr="00182A0C" w:rsidDel="00DE2940">
          <w:rPr>
            <w:rFonts w:asciiTheme="minorHAnsi" w:hAnsiTheme="minorHAnsi" w:cstheme="minorHAnsi"/>
            <w:color w:val="16191F"/>
            <w:sz w:val="28"/>
            <w:szCs w:val="28"/>
          </w:rPr>
          <w:delText>AWS credentials file on your local system, located at:</w:delText>
        </w:r>
      </w:del>
    </w:p>
    <w:p w14:paraId="2119C5B7" w14:textId="06B0D448" w:rsidR="00371062" w:rsidRPr="00FE0970" w:rsidDel="00DE2940" w:rsidRDefault="00371062">
      <w:pPr>
        <w:pStyle w:val="NormalWeb"/>
        <w:shd w:val="clear" w:color="auto" w:fill="FFFFFF"/>
        <w:spacing w:before="0" w:beforeAutospacing="0" w:after="0" w:afterAutospacing="0" w:line="360" w:lineRule="atLeast"/>
        <w:jc w:val="both"/>
        <w:rPr>
          <w:del w:id="491" w:author="Shubra Singh" w:date="2022-12-21T12:36:00Z"/>
          <w:rFonts w:asciiTheme="minorHAnsi" w:hAnsiTheme="minorHAnsi" w:cstheme="minorHAnsi"/>
          <w:i/>
          <w:iCs/>
          <w:color w:val="2E74B5" w:themeColor="accent5" w:themeShade="BF"/>
          <w:sz w:val="28"/>
          <w:szCs w:val="28"/>
        </w:rPr>
        <w:pPrChange w:id="492" w:author="Shubra Singh" w:date="2022-12-21T12:36:00Z">
          <w:pPr>
            <w:pStyle w:val="NormalWeb"/>
            <w:shd w:val="clear" w:color="auto" w:fill="FFFFFF"/>
            <w:spacing w:before="0" w:beforeAutospacing="0" w:after="0" w:afterAutospacing="0" w:line="360" w:lineRule="atLeast"/>
            <w:ind w:left="720"/>
            <w:jc w:val="both"/>
          </w:pPr>
        </w:pPrChange>
      </w:pPr>
      <w:del w:id="493" w:author="Shubra Singh" w:date="2022-12-21T12:36:00Z">
        <w:r w:rsidDel="00DE2940">
          <w:rPr>
            <w:rStyle w:val="HTMLCode"/>
            <w:rFonts w:asciiTheme="minorHAnsi" w:hAnsiTheme="minorHAnsi" w:cstheme="minorHAnsi"/>
            <w:i/>
            <w:iCs/>
            <w:color w:val="2E74B5" w:themeColor="accent5" w:themeShade="BF"/>
            <w:sz w:val="28"/>
            <w:szCs w:val="28"/>
          </w:rPr>
          <w:delText xml:space="preserve">      </w:delText>
        </w:r>
        <w:r w:rsidRPr="00FE0970" w:rsidDel="00DE2940">
          <w:rPr>
            <w:rStyle w:val="HTMLCode"/>
            <w:rFonts w:asciiTheme="minorHAnsi" w:hAnsiTheme="minorHAnsi" w:cstheme="minorHAnsi"/>
            <w:i/>
            <w:iCs/>
            <w:color w:val="2E74B5" w:themeColor="accent5" w:themeShade="BF"/>
            <w:sz w:val="28"/>
            <w:szCs w:val="28"/>
          </w:rPr>
          <w:delText>C:\Users\USERNAME\.aws\credentials</w:delText>
        </w:r>
        <w:r w:rsidRPr="00FE0970" w:rsidDel="00DE2940">
          <w:rPr>
            <w:rFonts w:asciiTheme="minorHAnsi" w:hAnsiTheme="minorHAnsi" w:cstheme="minorHAnsi"/>
            <w:i/>
            <w:iCs/>
            <w:color w:val="2E74B5" w:themeColor="accent5" w:themeShade="BF"/>
            <w:sz w:val="28"/>
            <w:szCs w:val="28"/>
          </w:rPr>
          <w:delText xml:space="preserve"> </w:delText>
        </w:r>
      </w:del>
    </w:p>
    <w:p w14:paraId="74C2CB8E" w14:textId="7C7F086C" w:rsidR="00371062" w:rsidRPr="00182A0C" w:rsidDel="00DE2940" w:rsidRDefault="00371062">
      <w:pPr>
        <w:pStyle w:val="NormalWeb"/>
        <w:numPr>
          <w:ilvl w:val="0"/>
          <w:numId w:val="11"/>
        </w:numPr>
        <w:shd w:val="clear" w:color="auto" w:fill="FFFFFF"/>
        <w:spacing w:before="0" w:beforeAutospacing="0" w:after="0" w:afterAutospacing="0" w:line="360" w:lineRule="atLeast"/>
        <w:ind w:left="0"/>
        <w:jc w:val="both"/>
        <w:rPr>
          <w:del w:id="494" w:author="Shubra Singh" w:date="2022-12-21T12:36:00Z"/>
          <w:rFonts w:asciiTheme="minorHAnsi" w:hAnsiTheme="minorHAnsi" w:cstheme="minorHAnsi"/>
          <w:color w:val="16191F"/>
          <w:sz w:val="28"/>
          <w:szCs w:val="28"/>
        </w:rPr>
        <w:pPrChange w:id="495" w:author="Shubra Singh" w:date="2022-12-21T12:36:00Z">
          <w:pPr>
            <w:pStyle w:val="NormalWeb"/>
            <w:numPr>
              <w:numId w:val="11"/>
            </w:numPr>
            <w:shd w:val="clear" w:color="auto" w:fill="FFFFFF"/>
            <w:spacing w:before="0" w:beforeAutospacing="0" w:after="0" w:afterAutospacing="0" w:line="360" w:lineRule="atLeast"/>
            <w:ind w:left="1440" w:hanging="360"/>
            <w:jc w:val="both"/>
          </w:pPr>
        </w:pPrChange>
      </w:pPr>
      <w:del w:id="496" w:author="Shubra Singh" w:date="2022-12-21T12:36:00Z">
        <w:r w:rsidRPr="00182A0C" w:rsidDel="00DE2940">
          <w:rPr>
            <w:rStyle w:val="HTMLCode"/>
            <w:rFonts w:asciiTheme="minorHAnsi" w:hAnsiTheme="minorHAnsi" w:cstheme="minorHAnsi"/>
            <w:color w:val="16191F"/>
            <w:sz w:val="28"/>
            <w:szCs w:val="28"/>
          </w:rPr>
          <w:delText>Add the following content to the credential file and change the access key as well as secret</w:delText>
        </w:r>
        <w:r w:rsidDel="00DE2940">
          <w:rPr>
            <w:rStyle w:val="HTMLCode"/>
            <w:rFonts w:asciiTheme="minorHAnsi" w:hAnsiTheme="minorHAnsi" w:cstheme="minorHAnsi"/>
            <w:color w:val="16191F"/>
            <w:sz w:val="28"/>
            <w:szCs w:val="28"/>
          </w:rPr>
          <w:delText xml:space="preserve"> access</w:delText>
        </w:r>
        <w:r w:rsidRPr="00182A0C" w:rsidDel="00DE2940">
          <w:rPr>
            <w:rStyle w:val="HTMLCode"/>
            <w:rFonts w:asciiTheme="minorHAnsi" w:hAnsiTheme="minorHAnsi" w:cstheme="minorHAnsi"/>
            <w:color w:val="16191F"/>
            <w:sz w:val="28"/>
            <w:szCs w:val="28"/>
          </w:rPr>
          <w:delText xml:space="preserve"> key</w:delText>
        </w:r>
        <w:r w:rsidDel="00DE2940">
          <w:rPr>
            <w:rStyle w:val="HTMLCode"/>
            <w:rFonts w:asciiTheme="minorHAnsi" w:hAnsiTheme="minorHAnsi" w:cstheme="minorHAnsi"/>
            <w:color w:val="16191F"/>
            <w:sz w:val="28"/>
            <w:szCs w:val="28"/>
          </w:rPr>
          <w:delText>.</w:delText>
        </w:r>
      </w:del>
    </w:p>
    <w:p w14:paraId="7007EAC3" w14:textId="7B86A80A" w:rsidR="00371062" w:rsidRPr="00182A0C" w:rsidDel="00DE2940" w:rsidRDefault="00371062">
      <w:pPr>
        <w:pStyle w:val="ListParagraph"/>
        <w:ind w:left="0" w:firstLine="720"/>
        <w:rPr>
          <w:del w:id="497" w:author="Shubra Singh" w:date="2022-12-21T12:36:00Z"/>
          <w:szCs w:val="28"/>
          <w:lang w:val="en-IN" w:eastAsia="en-US"/>
        </w:rPr>
        <w:pPrChange w:id="498" w:author="Shubra Singh" w:date="2022-12-21T12:36:00Z">
          <w:pPr>
            <w:pStyle w:val="ListParagraph"/>
            <w:ind w:firstLine="720"/>
          </w:pPr>
        </w:pPrChange>
      </w:pPr>
      <w:del w:id="499" w:author="Shubra Singh" w:date="2022-12-21T12:36:00Z">
        <w:r w:rsidRPr="00182A0C" w:rsidDel="00DE2940">
          <w:rPr>
            <w:noProof/>
            <w:szCs w:val="28"/>
          </w:rPr>
          <w:drawing>
            <wp:inline distT="0" distB="0" distL="0" distR="0" wp14:anchorId="1D217C21" wp14:editId="28A3ADCB">
              <wp:extent cx="4584700" cy="12001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5744" cy="1203041"/>
                      </a:xfrm>
                      <a:prstGeom prst="rect">
                        <a:avLst/>
                      </a:prstGeom>
                    </pic:spPr>
                  </pic:pic>
                </a:graphicData>
              </a:graphic>
            </wp:inline>
          </w:drawing>
        </w:r>
      </w:del>
    </w:p>
    <w:p w14:paraId="7AC6357F" w14:textId="60624202" w:rsidR="00371062" w:rsidRPr="00182A0C" w:rsidDel="00DE2940" w:rsidRDefault="00371062">
      <w:pPr>
        <w:pStyle w:val="NormalWeb"/>
        <w:numPr>
          <w:ilvl w:val="0"/>
          <w:numId w:val="11"/>
        </w:numPr>
        <w:shd w:val="clear" w:color="auto" w:fill="FFFFFF"/>
        <w:spacing w:before="0" w:beforeAutospacing="0" w:after="0" w:afterAutospacing="0" w:line="360" w:lineRule="atLeast"/>
        <w:ind w:left="0"/>
        <w:jc w:val="both"/>
        <w:rPr>
          <w:del w:id="500" w:author="Shubra Singh" w:date="2022-12-21T12:36:00Z"/>
          <w:rFonts w:asciiTheme="minorHAnsi" w:hAnsiTheme="minorHAnsi" w:cstheme="minorHAnsi"/>
          <w:color w:val="16191F"/>
          <w:sz w:val="28"/>
          <w:szCs w:val="28"/>
        </w:rPr>
        <w:pPrChange w:id="501" w:author="Shubra Singh" w:date="2022-12-21T12:36:00Z">
          <w:pPr>
            <w:pStyle w:val="NormalWeb"/>
            <w:numPr>
              <w:numId w:val="11"/>
            </w:numPr>
            <w:shd w:val="clear" w:color="auto" w:fill="FFFFFF"/>
            <w:spacing w:before="0" w:beforeAutospacing="0" w:after="0" w:afterAutospacing="0" w:line="360" w:lineRule="atLeast"/>
            <w:ind w:left="1440" w:hanging="360"/>
            <w:jc w:val="both"/>
          </w:pPr>
        </w:pPrChange>
      </w:pPr>
      <w:del w:id="502" w:author="Shubra Singh" w:date="2022-12-21T12:36:00Z">
        <w:r w:rsidDel="00DE2940">
          <w:rPr>
            <w:rFonts w:asciiTheme="minorHAnsi" w:hAnsiTheme="minorHAnsi" w:cstheme="minorHAnsi"/>
            <w:color w:val="16191F"/>
            <w:sz w:val="28"/>
            <w:szCs w:val="28"/>
          </w:rPr>
          <w:delText>Create an AWS config file on your local system</w:delText>
        </w:r>
        <w:r w:rsidRPr="00182A0C" w:rsidDel="00DE2940">
          <w:rPr>
            <w:rFonts w:asciiTheme="minorHAnsi" w:hAnsiTheme="minorHAnsi" w:cstheme="minorHAnsi"/>
            <w:color w:val="16191F"/>
            <w:sz w:val="28"/>
            <w:szCs w:val="28"/>
          </w:rPr>
          <w:delText>, located at:</w:delText>
        </w:r>
      </w:del>
    </w:p>
    <w:p w14:paraId="20FF3051" w14:textId="0849EFCB" w:rsidR="00371062" w:rsidRPr="00AA6FA3" w:rsidDel="00DE2940" w:rsidRDefault="00371062">
      <w:pPr>
        <w:pStyle w:val="NormalWeb"/>
        <w:shd w:val="clear" w:color="auto" w:fill="FFFFFF"/>
        <w:spacing w:before="0" w:beforeAutospacing="0" w:after="0" w:afterAutospacing="0" w:line="360" w:lineRule="atLeast"/>
        <w:jc w:val="both"/>
        <w:rPr>
          <w:del w:id="503" w:author="Shubra Singh" w:date="2022-12-21T12:36:00Z"/>
          <w:rFonts w:asciiTheme="minorHAnsi" w:hAnsiTheme="minorHAnsi" w:cstheme="minorHAnsi"/>
          <w:color w:val="16191F"/>
          <w:sz w:val="28"/>
          <w:szCs w:val="28"/>
        </w:rPr>
        <w:pPrChange w:id="504" w:author="Shubra Singh" w:date="2022-12-21T12:36:00Z">
          <w:pPr>
            <w:pStyle w:val="NormalWeb"/>
            <w:shd w:val="clear" w:color="auto" w:fill="FFFFFF"/>
            <w:spacing w:before="0" w:beforeAutospacing="0" w:after="0" w:afterAutospacing="0" w:line="360" w:lineRule="atLeast"/>
            <w:ind w:left="720"/>
            <w:jc w:val="both"/>
          </w:pPr>
        </w:pPrChange>
      </w:pPr>
      <w:del w:id="505" w:author="Shubra Singh" w:date="2022-12-21T12:36:00Z">
        <w:r w:rsidDel="00DE2940">
          <w:rPr>
            <w:rFonts w:asciiTheme="minorHAnsi" w:hAnsiTheme="minorHAnsi" w:cstheme="minorHAnsi"/>
            <w:i/>
            <w:iCs/>
            <w:color w:val="2E74B5" w:themeColor="accent5" w:themeShade="BF"/>
            <w:sz w:val="28"/>
            <w:szCs w:val="28"/>
          </w:rPr>
          <w:delText xml:space="preserve">     </w:delText>
        </w:r>
        <w:r w:rsidRPr="00FE0970" w:rsidDel="00DE2940">
          <w:rPr>
            <w:rFonts w:asciiTheme="minorHAnsi" w:hAnsiTheme="minorHAnsi" w:cstheme="minorHAnsi"/>
            <w:i/>
            <w:iCs/>
            <w:color w:val="2E74B5" w:themeColor="accent5" w:themeShade="BF"/>
            <w:sz w:val="28"/>
            <w:szCs w:val="28"/>
          </w:rPr>
          <w:delText>C:\Users\USERNAME\.aws\config</w:delText>
        </w:r>
        <w:r w:rsidRPr="00FE0970" w:rsidDel="00DE2940">
          <w:rPr>
            <w:rFonts w:asciiTheme="minorHAnsi" w:hAnsiTheme="minorHAnsi" w:cstheme="minorHAnsi"/>
            <w:color w:val="2E74B5" w:themeColor="accent5" w:themeShade="BF"/>
            <w:sz w:val="28"/>
            <w:szCs w:val="28"/>
          </w:rPr>
          <w:delText xml:space="preserve"> </w:delText>
        </w:r>
        <w:r w:rsidRPr="00182A0C" w:rsidDel="00DE2940">
          <w:rPr>
            <w:rFonts w:asciiTheme="minorHAnsi" w:hAnsiTheme="minorHAnsi" w:cstheme="minorHAnsi"/>
            <w:color w:val="16191F"/>
            <w:sz w:val="28"/>
            <w:szCs w:val="28"/>
          </w:rPr>
          <w:delText xml:space="preserve">on </w:delText>
        </w:r>
      </w:del>
    </w:p>
    <w:p w14:paraId="78ED4B8B" w14:textId="4B406AB4" w:rsidR="00371062" w:rsidDel="00DE2940" w:rsidRDefault="00371062">
      <w:pPr>
        <w:pStyle w:val="NormalWeb"/>
        <w:numPr>
          <w:ilvl w:val="0"/>
          <w:numId w:val="11"/>
        </w:numPr>
        <w:shd w:val="clear" w:color="auto" w:fill="FFFFFF"/>
        <w:spacing w:before="0" w:beforeAutospacing="0" w:after="0" w:afterAutospacing="0" w:line="360" w:lineRule="atLeast"/>
        <w:ind w:left="0"/>
        <w:jc w:val="both"/>
        <w:rPr>
          <w:del w:id="506" w:author="Shubra Singh" w:date="2022-12-21T12:36:00Z"/>
          <w:rStyle w:val="HTMLCode"/>
          <w:rFonts w:asciiTheme="minorHAnsi" w:hAnsiTheme="minorHAnsi" w:cstheme="minorHAnsi"/>
          <w:color w:val="16191F"/>
          <w:sz w:val="28"/>
          <w:szCs w:val="28"/>
          <w:lang w:eastAsia="en-US"/>
        </w:rPr>
        <w:pPrChange w:id="507" w:author="Shubra Singh" w:date="2022-12-21T12:36:00Z">
          <w:pPr>
            <w:pStyle w:val="NormalWeb"/>
            <w:numPr>
              <w:numId w:val="11"/>
            </w:numPr>
            <w:shd w:val="clear" w:color="auto" w:fill="FFFFFF"/>
            <w:spacing w:before="0" w:beforeAutospacing="0" w:after="0" w:afterAutospacing="0" w:line="360" w:lineRule="atLeast"/>
            <w:ind w:left="1440" w:hanging="360"/>
            <w:jc w:val="both"/>
          </w:pPr>
        </w:pPrChange>
      </w:pPr>
      <w:del w:id="508" w:author="Shubra Singh" w:date="2022-12-21T12:36:00Z">
        <w:r w:rsidRPr="00182A0C" w:rsidDel="00DE2940">
          <w:rPr>
            <w:rStyle w:val="HTMLCode"/>
            <w:rFonts w:asciiTheme="minorHAnsi" w:hAnsiTheme="minorHAnsi" w:cstheme="minorHAnsi"/>
            <w:color w:val="16191F"/>
            <w:sz w:val="28"/>
            <w:szCs w:val="28"/>
          </w:rPr>
          <w:delText>Add the following content to the config file and change your region.</w:delText>
        </w:r>
      </w:del>
    </w:p>
    <w:p w14:paraId="42781592" w14:textId="72D80940" w:rsidR="00371062" w:rsidRPr="00182A0C" w:rsidDel="00DE2940" w:rsidRDefault="00371062">
      <w:pPr>
        <w:pStyle w:val="NormalWeb"/>
        <w:shd w:val="clear" w:color="auto" w:fill="FFFFFF"/>
        <w:spacing w:before="0" w:beforeAutospacing="0" w:after="0" w:afterAutospacing="0" w:line="360" w:lineRule="atLeast"/>
        <w:ind w:firstLine="360"/>
        <w:jc w:val="both"/>
        <w:rPr>
          <w:del w:id="509" w:author="Shubra Singh" w:date="2022-12-21T12:36:00Z"/>
          <w:rFonts w:asciiTheme="minorHAnsi" w:hAnsiTheme="minorHAnsi" w:cstheme="minorHAnsi"/>
          <w:color w:val="16191F"/>
          <w:sz w:val="28"/>
          <w:szCs w:val="28"/>
        </w:rPr>
        <w:pPrChange w:id="510" w:author="Shubra Singh" w:date="2022-12-21T12:36:00Z">
          <w:pPr>
            <w:pStyle w:val="NormalWeb"/>
            <w:shd w:val="clear" w:color="auto" w:fill="FFFFFF"/>
            <w:spacing w:before="0" w:beforeAutospacing="0" w:after="0" w:afterAutospacing="0" w:line="360" w:lineRule="atLeast"/>
            <w:ind w:left="720" w:firstLine="360"/>
            <w:jc w:val="both"/>
          </w:pPr>
        </w:pPrChange>
      </w:pPr>
      <w:del w:id="511" w:author="Shubra Singh" w:date="2022-12-21T12:36:00Z">
        <w:r w:rsidRPr="00182A0C" w:rsidDel="00DE2940">
          <w:rPr>
            <w:rFonts w:asciiTheme="minorHAnsi" w:hAnsiTheme="minorHAnsi" w:cstheme="minorHAnsi"/>
            <w:color w:val="16191F"/>
            <w:sz w:val="28"/>
            <w:szCs w:val="28"/>
          </w:rPr>
          <w:delText xml:space="preserve">Set the AWS Region in the AWS </w:delText>
        </w:r>
        <w:r w:rsidRPr="00FE0970" w:rsidDel="00DE2940">
          <w:rPr>
            <w:rFonts w:asciiTheme="minorHAnsi" w:hAnsiTheme="minorHAnsi" w:cstheme="minorHAnsi"/>
            <w:i/>
            <w:iCs/>
            <w:color w:val="2E74B5" w:themeColor="accent5" w:themeShade="BF"/>
            <w:sz w:val="28"/>
            <w:szCs w:val="28"/>
          </w:rPr>
          <w:delText>config</w:delText>
        </w:r>
        <w:r w:rsidRPr="00182A0C" w:rsidDel="00DE2940">
          <w:rPr>
            <w:rFonts w:asciiTheme="minorHAnsi" w:hAnsiTheme="minorHAnsi" w:cstheme="minorHAnsi"/>
            <w:color w:val="16191F"/>
            <w:sz w:val="28"/>
            <w:szCs w:val="28"/>
          </w:rPr>
          <w:delText xml:space="preserve"> file on your local system</w:delText>
        </w:r>
      </w:del>
    </w:p>
    <w:p w14:paraId="13E06878" w14:textId="22960AE3" w:rsidR="00371062" w:rsidRPr="00182A0C" w:rsidDel="00DE2940" w:rsidRDefault="00371062">
      <w:pPr>
        <w:pStyle w:val="NormalWeb"/>
        <w:shd w:val="clear" w:color="auto" w:fill="FFFFFF"/>
        <w:spacing w:before="0" w:beforeAutospacing="0" w:after="0" w:afterAutospacing="0" w:line="360" w:lineRule="atLeast"/>
        <w:ind w:firstLine="720"/>
        <w:rPr>
          <w:del w:id="512" w:author="Shubra Singh" w:date="2022-12-21T12:36:00Z"/>
          <w:rFonts w:asciiTheme="minorHAnsi" w:hAnsiTheme="minorHAnsi" w:cstheme="minorHAnsi"/>
          <w:sz w:val="28"/>
          <w:szCs w:val="28"/>
          <w:lang w:eastAsia="en-US"/>
        </w:rPr>
        <w:pPrChange w:id="513" w:author="Shubra Singh" w:date="2022-12-21T12:36:00Z">
          <w:pPr>
            <w:pStyle w:val="NormalWeb"/>
            <w:shd w:val="clear" w:color="auto" w:fill="FFFFFF"/>
            <w:spacing w:before="0" w:beforeAutospacing="0" w:after="0" w:afterAutospacing="0" w:line="360" w:lineRule="atLeast"/>
            <w:ind w:left="720" w:firstLine="720"/>
          </w:pPr>
        </w:pPrChange>
      </w:pPr>
      <w:del w:id="514" w:author="Shubra Singh" w:date="2022-12-21T12:36:00Z">
        <w:r w:rsidRPr="00182A0C" w:rsidDel="00DE2940">
          <w:rPr>
            <w:rFonts w:cstheme="minorHAnsi"/>
            <w:noProof/>
            <w:color w:val="16191F"/>
            <w:szCs w:val="28"/>
          </w:rPr>
          <w:drawing>
            <wp:inline distT="0" distB="0" distL="0" distR="0" wp14:anchorId="2A4F1A3E" wp14:editId="37AE79AA">
              <wp:extent cx="3930852" cy="107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0852" cy="1073205"/>
                      </a:xfrm>
                      <a:prstGeom prst="rect">
                        <a:avLst/>
                      </a:prstGeom>
                    </pic:spPr>
                  </pic:pic>
                </a:graphicData>
              </a:graphic>
            </wp:inline>
          </w:drawing>
        </w:r>
      </w:del>
    </w:p>
    <w:p w14:paraId="231482AF" w14:textId="4AC9FC34" w:rsidR="00371062" w:rsidDel="00DE2940" w:rsidRDefault="00371062">
      <w:pPr>
        <w:pStyle w:val="NormalWeb"/>
        <w:numPr>
          <w:ilvl w:val="0"/>
          <w:numId w:val="4"/>
        </w:numPr>
        <w:shd w:val="clear" w:color="auto" w:fill="FFFFFF"/>
        <w:spacing w:before="0" w:beforeAutospacing="0" w:after="0" w:afterAutospacing="0" w:line="360" w:lineRule="atLeast"/>
        <w:ind w:left="0"/>
        <w:rPr>
          <w:del w:id="515" w:author="Shubra Singh" w:date="2022-12-21T12:36:00Z"/>
          <w:rFonts w:asciiTheme="minorHAnsi" w:hAnsiTheme="minorHAnsi" w:cstheme="minorHAnsi"/>
          <w:color w:val="16191F"/>
          <w:sz w:val="28"/>
          <w:szCs w:val="28"/>
        </w:rPr>
        <w:pPrChange w:id="516" w:author="Shubra Singh" w:date="2022-12-21T12:36:00Z">
          <w:pPr>
            <w:pStyle w:val="NormalWeb"/>
            <w:numPr>
              <w:numId w:val="4"/>
            </w:numPr>
            <w:shd w:val="clear" w:color="auto" w:fill="FFFFFF"/>
            <w:spacing w:before="0" w:beforeAutospacing="0" w:after="0" w:afterAutospacing="0" w:line="360" w:lineRule="atLeast"/>
            <w:ind w:left="1080" w:hanging="360"/>
          </w:pPr>
        </w:pPrChange>
      </w:pPr>
      <w:del w:id="517" w:author="Shubra Singh" w:date="2022-12-21T12:36:00Z">
        <w:r w:rsidRPr="00897471" w:rsidDel="00DE2940">
          <w:rPr>
            <w:rFonts w:asciiTheme="minorHAnsi" w:hAnsiTheme="minorHAnsi" w:cstheme="minorHAnsi"/>
            <w:b/>
            <w:bCs/>
            <w:color w:val="16191F"/>
            <w:sz w:val="28"/>
            <w:szCs w:val="28"/>
            <w:u w:val="single"/>
          </w:rPr>
          <w:delText>For linux, macOS, Unix</w:delText>
        </w:r>
        <w:r w:rsidRPr="00182A0C" w:rsidDel="00DE2940">
          <w:rPr>
            <w:rFonts w:asciiTheme="minorHAnsi" w:hAnsiTheme="minorHAnsi" w:cstheme="minorHAnsi"/>
            <w:color w:val="16191F"/>
            <w:sz w:val="28"/>
            <w:szCs w:val="28"/>
          </w:rPr>
          <w:delText>:</w:delText>
        </w:r>
      </w:del>
    </w:p>
    <w:p w14:paraId="64E64B2A" w14:textId="3D807537" w:rsidR="00371062" w:rsidRPr="00182A0C" w:rsidDel="00DE2940" w:rsidRDefault="00371062">
      <w:pPr>
        <w:pStyle w:val="NormalWeb"/>
        <w:numPr>
          <w:ilvl w:val="0"/>
          <w:numId w:val="12"/>
        </w:numPr>
        <w:shd w:val="clear" w:color="auto" w:fill="FFFFFF"/>
        <w:spacing w:before="0" w:beforeAutospacing="0" w:after="0" w:afterAutospacing="0" w:line="360" w:lineRule="atLeast"/>
        <w:ind w:left="0"/>
        <w:rPr>
          <w:del w:id="518" w:author="Shubra Singh" w:date="2022-12-21T12:36:00Z"/>
          <w:rFonts w:asciiTheme="minorHAnsi" w:hAnsiTheme="minorHAnsi" w:cstheme="minorHAnsi"/>
          <w:color w:val="16191F"/>
          <w:sz w:val="28"/>
          <w:szCs w:val="28"/>
        </w:rPr>
        <w:pPrChange w:id="519" w:author="Shubra Singh" w:date="2022-12-21T12:36:00Z">
          <w:pPr>
            <w:pStyle w:val="NormalWeb"/>
            <w:numPr>
              <w:numId w:val="12"/>
            </w:numPr>
            <w:shd w:val="clear" w:color="auto" w:fill="FFFFFF"/>
            <w:spacing w:before="0" w:beforeAutospacing="0" w:after="0" w:afterAutospacing="0" w:line="360" w:lineRule="atLeast"/>
            <w:ind w:left="1800" w:hanging="360"/>
          </w:pPr>
        </w:pPrChange>
      </w:pPr>
      <w:del w:id="520" w:author="Shubra Singh" w:date="2022-12-21T12:36:00Z">
        <w:r w:rsidDel="00DE2940">
          <w:rPr>
            <w:rFonts w:asciiTheme="minorHAnsi" w:hAnsiTheme="minorHAnsi" w:cstheme="minorHAnsi"/>
            <w:color w:val="16191F"/>
            <w:sz w:val="28"/>
            <w:szCs w:val="28"/>
          </w:rPr>
          <w:delText xml:space="preserve"> Create a </w:delText>
        </w:r>
        <w:r w:rsidRPr="00182A0C" w:rsidDel="00DE2940">
          <w:rPr>
            <w:rFonts w:asciiTheme="minorHAnsi" w:hAnsiTheme="minorHAnsi" w:cstheme="minorHAnsi"/>
            <w:color w:val="16191F"/>
            <w:sz w:val="28"/>
            <w:szCs w:val="28"/>
          </w:rPr>
          <w:delText xml:space="preserve">credentials </w:delText>
        </w:r>
        <w:r w:rsidDel="00DE2940">
          <w:rPr>
            <w:rFonts w:asciiTheme="minorHAnsi" w:hAnsiTheme="minorHAnsi" w:cstheme="minorHAnsi"/>
            <w:color w:val="16191F"/>
            <w:sz w:val="28"/>
            <w:szCs w:val="28"/>
          </w:rPr>
          <w:delText xml:space="preserve">file </w:delText>
        </w:r>
        <w:r w:rsidRPr="00182A0C" w:rsidDel="00DE2940">
          <w:rPr>
            <w:rFonts w:asciiTheme="minorHAnsi" w:hAnsiTheme="minorHAnsi" w:cstheme="minorHAnsi"/>
            <w:color w:val="16191F"/>
            <w:sz w:val="28"/>
            <w:szCs w:val="28"/>
          </w:rPr>
          <w:delText>in the AWS credentials profile file on your local system, located at:</w:delText>
        </w:r>
      </w:del>
    </w:p>
    <w:p w14:paraId="71DE710F" w14:textId="69CE128E" w:rsidR="00371062" w:rsidRPr="00182A0C" w:rsidDel="00DE2940" w:rsidRDefault="00371062">
      <w:pPr>
        <w:pStyle w:val="NormalWeb"/>
        <w:shd w:val="clear" w:color="auto" w:fill="FFFFFF"/>
        <w:spacing w:before="0" w:beforeAutospacing="0" w:after="0" w:afterAutospacing="0" w:line="360" w:lineRule="atLeast"/>
        <w:ind w:firstLine="720"/>
        <w:rPr>
          <w:del w:id="521" w:author="Shubra Singh" w:date="2022-12-21T12:36:00Z"/>
          <w:rFonts w:asciiTheme="minorHAnsi" w:hAnsiTheme="minorHAnsi" w:cstheme="minorHAnsi"/>
          <w:color w:val="16191F"/>
          <w:sz w:val="28"/>
          <w:szCs w:val="28"/>
        </w:rPr>
        <w:pPrChange w:id="522" w:author="Shubra Singh" w:date="2022-12-21T12:36:00Z">
          <w:pPr>
            <w:pStyle w:val="NormalWeb"/>
            <w:shd w:val="clear" w:color="auto" w:fill="FFFFFF"/>
            <w:spacing w:before="0" w:beforeAutospacing="0" w:after="0" w:afterAutospacing="0" w:line="360" w:lineRule="atLeast"/>
            <w:ind w:left="720" w:firstLine="720"/>
          </w:pPr>
        </w:pPrChange>
      </w:pPr>
      <w:del w:id="523" w:author="Shubra Singh" w:date="2022-12-21T12:36:00Z">
        <w:r w:rsidRPr="00182A0C" w:rsidDel="00DE2940">
          <w:rPr>
            <w:rStyle w:val="HTMLCode"/>
            <w:rFonts w:asciiTheme="minorHAnsi" w:hAnsiTheme="minorHAnsi" w:cstheme="minorHAnsi"/>
            <w:color w:val="16191F"/>
            <w:sz w:val="28"/>
            <w:szCs w:val="28"/>
          </w:rPr>
          <w:delText>~/.aws/credentials</w:delText>
        </w:r>
        <w:r w:rsidRPr="00182A0C" w:rsidDel="00DE2940">
          <w:rPr>
            <w:rFonts w:asciiTheme="minorHAnsi" w:hAnsiTheme="minorHAnsi" w:cstheme="minorHAnsi"/>
            <w:color w:val="16191F"/>
            <w:sz w:val="28"/>
            <w:szCs w:val="28"/>
          </w:rPr>
          <w:delText> </w:delText>
        </w:r>
      </w:del>
    </w:p>
    <w:p w14:paraId="7DA42E61" w14:textId="164F3254" w:rsidR="00371062" w:rsidRPr="00182A0C" w:rsidDel="00DE2940" w:rsidRDefault="00371062">
      <w:pPr>
        <w:pStyle w:val="NormalWeb"/>
        <w:numPr>
          <w:ilvl w:val="0"/>
          <w:numId w:val="12"/>
        </w:numPr>
        <w:shd w:val="clear" w:color="auto" w:fill="FFFFFF"/>
        <w:spacing w:before="0" w:beforeAutospacing="0" w:after="0" w:afterAutospacing="0" w:line="360" w:lineRule="atLeast"/>
        <w:ind w:left="0"/>
        <w:rPr>
          <w:del w:id="524" w:author="Shubra Singh" w:date="2022-12-21T12:36:00Z"/>
          <w:rFonts w:asciiTheme="minorHAnsi" w:hAnsiTheme="minorHAnsi" w:cstheme="minorHAnsi"/>
          <w:color w:val="16191F"/>
          <w:sz w:val="28"/>
          <w:szCs w:val="28"/>
        </w:rPr>
        <w:pPrChange w:id="525" w:author="Shubra Singh" w:date="2022-12-21T12:36:00Z">
          <w:pPr>
            <w:pStyle w:val="NormalWeb"/>
            <w:numPr>
              <w:numId w:val="12"/>
            </w:numPr>
            <w:shd w:val="clear" w:color="auto" w:fill="FFFFFF"/>
            <w:spacing w:before="0" w:beforeAutospacing="0" w:after="0" w:afterAutospacing="0" w:line="360" w:lineRule="atLeast"/>
            <w:ind w:left="1800" w:hanging="360"/>
          </w:pPr>
        </w:pPrChange>
      </w:pPr>
      <w:del w:id="526" w:author="Shubra Singh" w:date="2022-12-21T12:36:00Z">
        <w:r w:rsidRPr="00182A0C" w:rsidDel="00DE2940">
          <w:rPr>
            <w:rStyle w:val="HTMLCode"/>
            <w:rFonts w:asciiTheme="minorHAnsi" w:hAnsiTheme="minorHAnsi" w:cstheme="minorHAnsi"/>
            <w:color w:val="16191F"/>
            <w:sz w:val="28"/>
            <w:szCs w:val="28"/>
          </w:rPr>
          <w:delText>Add the following content to the credential file and change the access key as well as secret</w:delText>
        </w:r>
        <w:r w:rsidDel="00DE2940">
          <w:rPr>
            <w:rStyle w:val="HTMLCode"/>
            <w:rFonts w:asciiTheme="minorHAnsi" w:hAnsiTheme="minorHAnsi" w:cstheme="minorHAnsi"/>
            <w:color w:val="16191F"/>
            <w:sz w:val="28"/>
            <w:szCs w:val="28"/>
          </w:rPr>
          <w:delText xml:space="preserve"> access</w:delText>
        </w:r>
        <w:r w:rsidRPr="00182A0C" w:rsidDel="00DE2940">
          <w:rPr>
            <w:rStyle w:val="HTMLCode"/>
            <w:rFonts w:asciiTheme="minorHAnsi" w:hAnsiTheme="minorHAnsi" w:cstheme="minorHAnsi"/>
            <w:color w:val="16191F"/>
            <w:sz w:val="28"/>
            <w:szCs w:val="28"/>
          </w:rPr>
          <w:delText xml:space="preserve"> key</w:delText>
        </w:r>
      </w:del>
    </w:p>
    <w:p w14:paraId="1E9428AA" w14:textId="24060C66" w:rsidR="00371062" w:rsidDel="00DE2940" w:rsidRDefault="00371062">
      <w:pPr>
        <w:pStyle w:val="ListParagraph"/>
        <w:ind w:left="0" w:firstLine="720"/>
        <w:rPr>
          <w:del w:id="527" w:author="Shubra Singh" w:date="2022-12-21T12:36:00Z"/>
          <w:rFonts w:cstheme="minorHAnsi"/>
          <w:szCs w:val="28"/>
          <w:lang w:val="en-IN" w:eastAsia="en-US"/>
        </w:rPr>
        <w:pPrChange w:id="528" w:author="Shubra Singh" w:date="2022-12-21T12:36:00Z">
          <w:pPr>
            <w:pStyle w:val="ListParagraph"/>
            <w:ind w:firstLine="720"/>
          </w:pPr>
        </w:pPrChange>
      </w:pPr>
      <w:del w:id="529" w:author="Shubra Singh" w:date="2022-12-21T12:36:00Z">
        <w:r w:rsidRPr="00182A0C" w:rsidDel="00DE2940">
          <w:rPr>
            <w:rFonts w:cstheme="minorHAnsi"/>
            <w:noProof/>
            <w:szCs w:val="28"/>
          </w:rPr>
          <w:drawing>
            <wp:inline distT="0" distB="0" distL="0" distR="0" wp14:anchorId="3B7E50FD" wp14:editId="77F5D8C4">
              <wp:extent cx="45212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1436" cy="1168461"/>
                      </a:xfrm>
                      <a:prstGeom prst="rect">
                        <a:avLst/>
                      </a:prstGeom>
                    </pic:spPr>
                  </pic:pic>
                </a:graphicData>
              </a:graphic>
            </wp:inline>
          </w:drawing>
        </w:r>
      </w:del>
    </w:p>
    <w:p w14:paraId="34E8CB1D" w14:textId="752DE993" w:rsidR="00371062" w:rsidRPr="00122A3C" w:rsidDel="00DE2940" w:rsidRDefault="00371062">
      <w:pPr>
        <w:pStyle w:val="NormalWeb"/>
        <w:numPr>
          <w:ilvl w:val="0"/>
          <w:numId w:val="12"/>
        </w:numPr>
        <w:shd w:val="clear" w:color="auto" w:fill="FFFFFF"/>
        <w:spacing w:before="0" w:beforeAutospacing="0" w:after="0" w:afterAutospacing="0" w:line="360" w:lineRule="atLeast"/>
        <w:ind w:left="0"/>
        <w:rPr>
          <w:del w:id="530" w:author="Shubra Singh" w:date="2022-12-21T12:36:00Z"/>
          <w:rFonts w:asciiTheme="minorHAnsi" w:hAnsiTheme="minorHAnsi" w:cstheme="minorHAnsi"/>
          <w:color w:val="16191F"/>
          <w:sz w:val="28"/>
          <w:szCs w:val="28"/>
        </w:rPr>
        <w:pPrChange w:id="531" w:author="Shubra Singh" w:date="2022-12-21T12:36:00Z">
          <w:pPr>
            <w:pStyle w:val="NormalWeb"/>
            <w:numPr>
              <w:numId w:val="12"/>
            </w:numPr>
            <w:shd w:val="clear" w:color="auto" w:fill="FFFFFF"/>
            <w:spacing w:before="0" w:beforeAutospacing="0" w:after="0" w:afterAutospacing="0" w:line="360" w:lineRule="atLeast"/>
            <w:ind w:left="1800" w:hanging="360"/>
          </w:pPr>
        </w:pPrChange>
      </w:pPr>
      <w:del w:id="532" w:author="Shubra Singh" w:date="2022-12-21T12:36:00Z">
        <w:r w:rsidRPr="00122A3C" w:rsidDel="00DE2940">
          <w:rPr>
            <w:rFonts w:asciiTheme="minorHAnsi" w:hAnsiTheme="minorHAnsi" w:cstheme="minorHAnsi"/>
            <w:sz w:val="28"/>
            <w:szCs w:val="28"/>
            <w:lang w:eastAsia="en-US"/>
          </w:rPr>
          <w:delText>Create an AWS config file on your local system,</w:delText>
        </w:r>
        <w:r w:rsidRPr="00122A3C" w:rsidDel="00DE2940">
          <w:rPr>
            <w:rFonts w:asciiTheme="minorHAnsi" w:hAnsiTheme="minorHAnsi" w:cstheme="minorHAnsi"/>
            <w:color w:val="16191F"/>
            <w:sz w:val="28"/>
            <w:szCs w:val="28"/>
          </w:rPr>
          <w:delText xml:space="preserve"> located at:</w:delText>
        </w:r>
      </w:del>
    </w:p>
    <w:p w14:paraId="61C4EAB4" w14:textId="61793DE0" w:rsidR="00371062" w:rsidDel="00DE2940" w:rsidRDefault="00371062">
      <w:pPr>
        <w:pStyle w:val="NormalWeb"/>
        <w:shd w:val="clear" w:color="auto" w:fill="FFFFFF"/>
        <w:spacing w:before="0" w:beforeAutospacing="0" w:after="0" w:afterAutospacing="0" w:line="360" w:lineRule="atLeast"/>
        <w:ind w:firstLine="720"/>
        <w:rPr>
          <w:del w:id="533" w:author="Shubra Singh" w:date="2022-12-21T12:36:00Z"/>
          <w:rFonts w:asciiTheme="minorHAnsi" w:hAnsiTheme="minorHAnsi" w:cstheme="minorHAnsi"/>
          <w:color w:val="16191F"/>
          <w:sz w:val="28"/>
          <w:szCs w:val="28"/>
        </w:rPr>
        <w:pPrChange w:id="534" w:author="Shubra Singh" w:date="2022-12-21T12:36:00Z">
          <w:pPr>
            <w:pStyle w:val="NormalWeb"/>
            <w:shd w:val="clear" w:color="auto" w:fill="FFFFFF"/>
            <w:spacing w:before="0" w:beforeAutospacing="0" w:after="0" w:afterAutospacing="0" w:line="360" w:lineRule="atLeast"/>
            <w:ind w:left="720" w:firstLine="720"/>
          </w:pPr>
        </w:pPrChange>
      </w:pPr>
      <w:del w:id="535" w:author="Shubra Singh" w:date="2022-12-21T12:36:00Z">
        <w:r w:rsidRPr="00122A3C" w:rsidDel="00DE2940">
          <w:rPr>
            <w:rFonts w:asciiTheme="minorHAnsi" w:hAnsiTheme="minorHAnsi" w:cstheme="minorHAnsi"/>
            <w:color w:val="16191F"/>
            <w:sz w:val="28"/>
            <w:szCs w:val="28"/>
          </w:rPr>
          <w:delText>~/.aws/config on Linux, macOS, or Unix</w:delText>
        </w:r>
      </w:del>
    </w:p>
    <w:p w14:paraId="5A6CED0E" w14:textId="0347A7ED" w:rsidR="00371062" w:rsidRPr="00182A0C" w:rsidDel="00DE2940" w:rsidRDefault="00371062">
      <w:pPr>
        <w:pStyle w:val="NormalWeb"/>
        <w:shd w:val="clear" w:color="auto" w:fill="FFFFFF"/>
        <w:spacing w:before="0" w:beforeAutospacing="0" w:after="0" w:afterAutospacing="0" w:line="360" w:lineRule="atLeast"/>
        <w:ind w:firstLine="720"/>
        <w:rPr>
          <w:del w:id="536" w:author="Shubra Singh" w:date="2022-12-21T12:36:00Z"/>
          <w:rFonts w:asciiTheme="minorHAnsi" w:hAnsiTheme="minorHAnsi" w:cstheme="minorHAnsi"/>
          <w:color w:val="16191F"/>
          <w:sz w:val="28"/>
          <w:szCs w:val="28"/>
        </w:rPr>
        <w:pPrChange w:id="537" w:author="Shubra Singh" w:date="2022-12-21T12:36:00Z">
          <w:pPr>
            <w:pStyle w:val="NormalWeb"/>
            <w:shd w:val="clear" w:color="auto" w:fill="FFFFFF"/>
            <w:spacing w:before="0" w:beforeAutospacing="0" w:after="0" w:afterAutospacing="0" w:line="360" w:lineRule="atLeast"/>
            <w:ind w:left="720" w:firstLine="720"/>
          </w:pPr>
        </w:pPrChange>
      </w:pPr>
    </w:p>
    <w:p w14:paraId="1FCF20FB" w14:textId="73199514" w:rsidR="00371062" w:rsidRPr="00182A0C" w:rsidDel="00DE2940" w:rsidRDefault="00371062">
      <w:pPr>
        <w:pStyle w:val="NormalWeb"/>
        <w:numPr>
          <w:ilvl w:val="0"/>
          <w:numId w:val="12"/>
        </w:numPr>
        <w:shd w:val="clear" w:color="auto" w:fill="FFFFFF"/>
        <w:spacing w:before="0" w:beforeAutospacing="0" w:after="0" w:afterAutospacing="0" w:line="360" w:lineRule="atLeast"/>
        <w:ind w:left="0"/>
        <w:rPr>
          <w:del w:id="538" w:author="Shubra Singh" w:date="2022-12-21T12:36:00Z"/>
          <w:rFonts w:asciiTheme="minorHAnsi" w:hAnsiTheme="minorHAnsi" w:cstheme="minorHAnsi"/>
          <w:color w:val="16191F"/>
          <w:sz w:val="28"/>
          <w:szCs w:val="28"/>
        </w:rPr>
        <w:pPrChange w:id="539" w:author="Shubra Singh" w:date="2022-12-21T12:36:00Z">
          <w:pPr>
            <w:pStyle w:val="NormalWeb"/>
            <w:numPr>
              <w:numId w:val="12"/>
            </w:numPr>
            <w:shd w:val="clear" w:color="auto" w:fill="FFFFFF"/>
            <w:spacing w:before="0" w:beforeAutospacing="0" w:after="0" w:afterAutospacing="0" w:line="360" w:lineRule="atLeast"/>
            <w:ind w:left="1800" w:hanging="360"/>
          </w:pPr>
        </w:pPrChange>
      </w:pPr>
      <w:del w:id="540" w:author="Shubra Singh" w:date="2022-12-21T12:36:00Z">
        <w:r w:rsidRPr="00182A0C" w:rsidDel="00DE2940">
          <w:rPr>
            <w:rStyle w:val="HTMLCode"/>
            <w:rFonts w:asciiTheme="minorHAnsi" w:hAnsiTheme="minorHAnsi" w:cstheme="minorHAnsi"/>
            <w:color w:val="16191F"/>
            <w:sz w:val="28"/>
            <w:szCs w:val="28"/>
          </w:rPr>
          <w:delText>Add the following content to the config file and change your region.</w:delText>
        </w:r>
        <w:r w:rsidRPr="00323783" w:rsidDel="00DE2940">
          <w:rPr>
            <w:rFonts w:asciiTheme="minorHAnsi" w:hAnsiTheme="minorHAnsi" w:cstheme="minorHAnsi"/>
            <w:color w:val="16191F"/>
            <w:sz w:val="28"/>
            <w:szCs w:val="28"/>
          </w:rPr>
          <w:delText xml:space="preserve"> </w:delText>
        </w:r>
      </w:del>
    </w:p>
    <w:p w14:paraId="6831106D" w14:textId="37790AD1" w:rsidR="00371062" w:rsidRPr="00182A0C" w:rsidDel="00DE2940" w:rsidRDefault="00371062">
      <w:pPr>
        <w:pStyle w:val="NormalWeb"/>
        <w:shd w:val="clear" w:color="auto" w:fill="FFFFFF"/>
        <w:spacing w:before="0" w:beforeAutospacing="0" w:after="0" w:afterAutospacing="0" w:line="360" w:lineRule="atLeast"/>
        <w:rPr>
          <w:del w:id="541" w:author="Shubra Singh" w:date="2022-12-21T12:36:00Z"/>
          <w:rFonts w:asciiTheme="minorHAnsi" w:hAnsiTheme="minorHAnsi" w:cstheme="minorHAnsi"/>
          <w:color w:val="16191F"/>
          <w:sz w:val="28"/>
          <w:szCs w:val="28"/>
        </w:rPr>
        <w:pPrChange w:id="542" w:author="Shubra Singh" w:date="2022-12-21T12:36:00Z">
          <w:pPr>
            <w:pStyle w:val="NormalWeb"/>
            <w:shd w:val="clear" w:color="auto" w:fill="FFFFFF"/>
            <w:spacing w:before="0" w:beforeAutospacing="0" w:after="0" w:afterAutospacing="0" w:line="360" w:lineRule="atLeast"/>
            <w:ind w:left="1800"/>
          </w:pPr>
        </w:pPrChange>
      </w:pPr>
    </w:p>
    <w:p w14:paraId="3D501E3C" w14:textId="1DC04D24" w:rsidR="00371062" w:rsidRPr="00182A0C" w:rsidDel="00DE2940" w:rsidRDefault="00371062">
      <w:pPr>
        <w:pStyle w:val="NormalWeb"/>
        <w:shd w:val="clear" w:color="auto" w:fill="FFFFFF"/>
        <w:spacing w:before="0" w:beforeAutospacing="0" w:after="0" w:afterAutospacing="0" w:line="360" w:lineRule="atLeast"/>
        <w:ind w:firstLine="720"/>
        <w:rPr>
          <w:del w:id="543" w:author="Shubra Singh" w:date="2022-12-21T12:36:00Z"/>
          <w:rFonts w:asciiTheme="minorHAnsi" w:hAnsiTheme="minorHAnsi" w:cstheme="minorHAnsi"/>
          <w:sz w:val="28"/>
          <w:szCs w:val="28"/>
          <w:lang w:eastAsia="en-US"/>
        </w:rPr>
        <w:pPrChange w:id="544" w:author="Shubra Singh" w:date="2022-12-21T12:36:00Z">
          <w:pPr>
            <w:pStyle w:val="NormalWeb"/>
            <w:shd w:val="clear" w:color="auto" w:fill="FFFFFF"/>
            <w:spacing w:before="0" w:beforeAutospacing="0" w:after="0" w:afterAutospacing="0" w:line="360" w:lineRule="atLeast"/>
            <w:ind w:left="720" w:firstLine="720"/>
          </w:pPr>
        </w:pPrChange>
      </w:pPr>
      <w:del w:id="545" w:author="Shubra Singh" w:date="2022-12-21T12:36:00Z">
        <w:r w:rsidRPr="00182A0C" w:rsidDel="00DE2940">
          <w:rPr>
            <w:rFonts w:cstheme="minorHAnsi"/>
            <w:noProof/>
            <w:color w:val="16191F"/>
            <w:szCs w:val="28"/>
          </w:rPr>
          <w:lastRenderedPageBreak/>
          <w:drawing>
            <wp:inline distT="0" distB="0" distL="0" distR="0" wp14:anchorId="2D89D5C2" wp14:editId="1BDA4560">
              <wp:extent cx="3930852" cy="1073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0852" cy="1073205"/>
                      </a:xfrm>
                      <a:prstGeom prst="rect">
                        <a:avLst/>
                      </a:prstGeom>
                    </pic:spPr>
                  </pic:pic>
                </a:graphicData>
              </a:graphic>
            </wp:inline>
          </w:drawing>
        </w:r>
      </w:del>
    </w:p>
    <w:p w14:paraId="45A4A835" w14:textId="5484AD96" w:rsidR="00371062" w:rsidDel="00DE2940" w:rsidRDefault="00371062">
      <w:pPr>
        <w:pStyle w:val="Heading1"/>
        <w:rPr>
          <w:del w:id="546" w:author="Shubra Singh" w:date="2022-12-21T12:37:00Z"/>
          <w:color w:val="2E74B5" w:themeColor="accent5" w:themeShade="BF"/>
        </w:rPr>
        <w:pPrChange w:id="547" w:author="Shubra Singh" w:date="2022-12-21T12:36:00Z">
          <w:pPr>
            <w:pStyle w:val="NormalWeb"/>
            <w:shd w:val="clear" w:color="auto" w:fill="FFFFFF"/>
            <w:spacing w:before="0" w:beforeAutospacing="0" w:after="0" w:afterAutospacing="0" w:line="360" w:lineRule="atLeast"/>
            <w:ind w:left="1440"/>
          </w:pPr>
        </w:pPrChange>
      </w:pPr>
      <w:del w:id="548" w:author="Shubra Singh" w:date="2022-12-21T12:36:00Z">
        <w:r w:rsidRPr="00182A0C" w:rsidDel="00DE2940">
          <w:rPr>
            <w:color w:val="16191F"/>
          </w:rPr>
          <w:delText xml:space="preserve">For more information: </w:delText>
        </w:r>
        <w:r w:rsidDel="00DE2940">
          <w:fldChar w:fldCharType="begin"/>
        </w:r>
        <w:r w:rsidDel="00DE2940">
          <w:delInstrText>HYPERLINK "https://docs.aws.amazon.com/sdk-for-java/v1/developer-guide/setup-credentials.html"</w:delInstrText>
        </w:r>
        <w:r w:rsidDel="00DE2940">
          <w:fldChar w:fldCharType="separate"/>
        </w:r>
        <w:r w:rsidR="00406346" w:rsidRPr="00972099" w:rsidDel="00DE2940">
          <w:rPr>
            <w:rStyle w:val="Hyperlink"/>
            <w:rFonts w:asciiTheme="minorHAnsi" w:hAnsiTheme="minorHAnsi" w:cstheme="minorHAnsi"/>
            <w:sz w:val="28"/>
            <w:szCs w:val="28"/>
          </w:rPr>
          <w:delText>https://docs.aws.amazon.com/sdk-for-java/v1/developer-guide/setup-credentials.html</w:delText>
        </w:r>
        <w:r w:rsidDel="00DE2940">
          <w:rPr>
            <w:rStyle w:val="Hyperlink"/>
            <w:rFonts w:cstheme="minorHAnsi"/>
            <w:szCs w:val="28"/>
          </w:rPr>
          <w:fldChar w:fldCharType="end"/>
        </w:r>
      </w:del>
      <w:r w:rsidR="002E1877">
        <w:rPr>
          <w:color w:val="2E74B5" w:themeColor="accent5" w:themeShade="BF"/>
        </w:rPr>
        <w:t xml:space="preserve"> </w:t>
      </w:r>
    </w:p>
    <w:p w14:paraId="0CA4FED5" w14:textId="77777777" w:rsidR="0099587F" w:rsidRPr="00D745E1" w:rsidRDefault="0099587F">
      <w:pPr>
        <w:pStyle w:val="Heading1"/>
        <w:pPrChange w:id="549" w:author="Shubra Singh" w:date="2022-12-21T12:37:00Z">
          <w:pPr>
            <w:pStyle w:val="NormalWeb"/>
            <w:shd w:val="clear" w:color="auto" w:fill="FFFFFF"/>
            <w:spacing w:before="0" w:beforeAutospacing="0" w:after="0" w:afterAutospacing="0" w:line="360" w:lineRule="atLeast"/>
            <w:ind w:left="1440"/>
          </w:pPr>
        </w:pPrChange>
      </w:pPr>
    </w:p>
    <w:p w14:paraId="24F4F0AD" w14:textId="6F15C25C" w:rsidR="00371062" w:rsidRPr="0099587F" w:rsidRDefault="0099587F" w:rsidP="0099587F">
      <w:pPr>
        <w:pStyle w:val="Heading2"/>
        <w:rPr>
          <w:sz w:val="28"/>
          <w:szCs w:val="28"/>
        </w:rPr>
      </w:pPr>
      <w:bookmarkStart w:id="550" w:name="_Toc122527860"/>
      <w:r>
        <w:rPr>
          <w:sz w:val="28"/>
          <w:szCs w:val="28"/>
        </w:rPr>
        <w:t>Install</w:t>
      </w:r>
      <w:bookmarkEnd w:id="550"/>
    </w:p>
    <w:p w14:paraId="560CD30A" w14:textId="24ECC29D" w:rsidR="00CC33FD" w:rsidRDefault="00A0094E">
      <w:pPr>
        <w:pStyle w:val="ListParagraph"/>
        <w:numPr>
          <w:ilvl w:val="0"/>
          <w:numId w:val="20"/>
        </w:numPr>
      </w:pPr>
      <w:r>
        <w:t xml:space="preserve">Run the python file </w:t>
      </w:r>
      <w:r w:rsidR="00EE0089" w:rsidRPr="00EE0089">
        <w:t>CFT_TMPL_3NIC_2VM_HA_GLM_PUBVIP_BACKAUTO_SERVER_PACKAGE_S3_1</w:t>
      </w:r>
      <w:r w:rsidRPr="00A0094E">
        <w:t>.py</w:t>
      </w:r>
      <w:r w:rsidR="00EE0089">
        <w:t xml:space="preserve"> </w:t>
      </w:r>
      <w:r>
        <w:t>to create a S3 bucket and store lambda function python script.</w:t>
      </w:r>
    </w:p>
    <w:p w14:paraId="76FDCBD9" w14:textId="6F1D8A3A" w:rsidR="00B2556B" w:rsidRPr="00CC64BD" w:rsidRDefault="00081C2C">
      <w:pPr>
        <w:pStyle w:val="ListParagraph"/>
      </w:pPr>
      <w:r w:rsidRPr="00A15FEC">
        <w:rPr>
          <w:color w:val="4472C4" w:themeColor="accent1"/>
        </w:rPr>
        <w:t>$Python ./</w:t>
      </w:r>
      <w:r w:rsidR="003C4D12" w:rsidRPr="003C4D12">
        <w:rPr>
          <w:color w:val="0070C0"/>
        </w:rPr>
        <w:t>CFT_TMPL_3NIC_2VM_HA_GLM_PUBVIP_BACKAUTO_SERVER_PACKAGE_S3_1.py</w:t>
      </w:r>
    </w:p>
    <w:p w14:paraId="56675BF2" w14:textId="6AF7B6E5" w:rsidR="007535BB" w:rsidRDefault="007535BB" w:rsidP="007535BB">
      <w:pPr>
        <w:pStyle w:val="Heading2"/>
        <w:rPr>
          <w:sz w:val="28"/>
          <w:szCs w:val="28"/>
        </w:rPr>
      </w:pPr>
      <w:bookmarkStart w:id="551" w:name="_Toc122527861"/>
      <w:r w:rsidRPr="007535BB">
        <w:rPr>
          <w:sz w:val="28"/>
          <w:szCs w:val="28"/>
        </w:rPr>
        <w:t>Verify</w:t>
      </w:r>
      <w:bookmarkEnd w:id="551"/>
    </w:p>
    <w:p w14:paraId="24BDFAD2" w14:textId="77777777" w:rsidR="000B7820" w:rsidRDefault="000B7820">
      <w:pPr>
        <w:pStyle w:val="ListParagraph"/>
        <w:numPr>
          <w:ilvl w:val="0"/>
          <w:numId w:val="21"/>
        </w:numPr>
      </w:pPr>
      <w:r>
        <w:t>To verify the S3 bucket follow the path given:</w:t>
      </w:r>
    </w:p>
    <w:p w14:paraId="58668910" w14:textId="12AFE3F8" w:rsidR="00AD7286" w:rsidRDefault="000B7820" w:rsidP="001D4127">
      <w:pPr>
        <w:pStyle w:val="ListParagraph"/>
        <w:rPr>
          <w:color w:val="4472C4" w:themeColor="accent1"/>
        </w:rPr>
      </w:pPr>
      <w:r>
        <w:t xml:space="preserve">Path: </w:t>
      </w:r>
      <w:r w:rsidR="008F2419" w:rsidRPr="00A15FEC">
        <w:rPr>
          <w:color w:val="4472C4" w:themeColor="accent1"/>
        </w:rPr>
        <w:t>S3 Bucket&gt;&gt;vth</w:t>
      </w:r>
      <w:r w:rsidR="00513009">
        <w:rPr>
          <w:color w:val="4472C4" w:themeColor="accent1"/>
        </w:rPr>
        <w:t>-</w:t>
      </w:r>
      <w:r w:rsidR="000D3B8C" w:rsidRPr="002B1059">
        <w:rPr>
          <w:color w:val="4472C4" w:themeColor="accent1"/>
        </w:rPr>
        <w:t>3nic-2vm-ha-glm-pubvip-backauto-bucket</w:t>
      </w:r>
    </w:p>
    <w:p w14:paraId="5BF10898" w14:textId="11FFC951" w:rsidR="001D4127" w:rsidRPr="001D4127" w:rsidRDefault="000D3B8C" w:rsidP="001D4127">
      <w:pPr>
        <w:pStyle w:val="ListParagraph"/>
        <w:rPr>
          <w:color w:val="1F4E79" w:themeColor="accent5" w:themeShade="80"/>
        </w:rPr>
      </w:pPr>
      <w:r>
        <w:rPr>
          <w:noProof/>
        </w:rPr>
        <w:drawing>
          <wp:inline distT="0" distB="0" distL="0" distR="0" wp14:anchorId="1CDAF1B5" wp14:editId="3E4752CA">
            <wp:extent cx="5731510" cy="2417445"/>
            <wp:effectExtent l="0" t="0" r="2540" b="1905"/>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33"/>
                    <a:stretch>
                      <a:fillRect/>
                    </a:stretch>
                  </pic:blipFill>
                  <pic:spPr>
                    <a:xfrm>
                      <a:off x="0" y="0"/>
                      <a:ext cx="5731510" cy="2417445"/>
                    </a:xfrm>
                    <a:prstGeom prst="rect">
                      <a:avLst/>
                    </a:prstGeom>
                  </pic:spPr>
                </pic:pic>
              </a:graphicData>
            </a:graphic>
          </wp:inline>
        </w:drawing>
      </w:r>
    </w:p>
    <w:p w14:paraId="64E6F9D0" w14:textId="77777777" w:rsidR="00DE2940" w:rsidRDefault="00DE2940" w:rsidP="006B73E0">
      <w:pPr>
        <w:pStyle w:val="Heading1"/>
        <w:rPr>
          <w:ins w:id="552" w:author="Shubra Singh" w:date="2022-12-21T12:37:00Z"/>
        </w:rPr>
      </w:pPr>
      <w:bookmarkStart w:id="553" w:name="_Toc121685652"/>
    </w:p>
    <w:p w14:paraId="7D5E2516" w14:textId="77777777" w:rsidR="00DE2940" w:rsidRDefault="00DE2940" w:rsidP="006B73E0">
      <w:pPr>
        <w:pStyle w:val="Heading1"/>
        <w:rPr>
          <w:ins w:id="554" w:author="Shubra Singh" w:date="2022-12-21T12:37:00Z"/>
        </w:rPr>
      </w:pPr>
    </w:p>
    <w:p w14:paraId="021B938D" w14:textId="77777777" w:rsidR="00DE2940" w:rsidRDefault="00DE2940" w:rsidP="006B73E0">
      <w:pPr>
        <w:pStyle w:val="Heading1"/>
        <w:rPr>
          <w:ins w:id="555" w:author="Shubra Singh" w:date="2022-12-21T12:37:00Z"/>
        </w:rPr>
      </w:pPr>
    </w:p>
    <w:p w14:paraId="7803EBEF" w14:textId="77777777" w:rsidR="00DE2940" w:rsidRDefault="00DE2940" w:rsidP="006B73E0">
      <w:pPr>
        <w:pStyle w:val="Heading1"/>
        <w:rPr>
          <w:ins w:id="556" w:author="Shubra Singh" w:date="2022-12-21T12:37:00Z"/>
        </w:rPr>
      </w:pPr>
    </w:p>
    <w:p w14:paraId="41433978" w14:textId="19396E9E" w:rsidR="00DE2940" w:rsidRDefault="00DE2940" w:rsidP="006B73E0">
      <w:pPr>
        <w:pStyle w:val="Heading1"/>
        <w:rPr>
          <w:ins w:id="557" w:author="Shubra Singh" w:date="2022-12-21T12:37:00Z"/>
        </w:rPr>
      </w:pPr>
    </w:p>
    <w:p w14:paraId="4B55585F" w14:textId="77777777" w:rsidR="00DE2940" w:rsidRPr="00DE2940" w:rsidRDefault="00DE2940">
      <w:pPr>
        <w:rPr>
          <w:ins w:id="558" w:author="Shubra Singh" w:date="2022-12-21T12:37:00Z"/>
        </w:rPr>
        <w:pPrChange w:id="559" w:author="Shubra Singh" w:date="2022-12-21T12:37:00Z">
          <w:pPr>
            <w:pStyle w:val="Heading1"/>
          </w:pPr>
        </w:pPrChange>
      </w:pPr>
    </w:p>
    <w:p w14:paraId="5DD4D018" w14:textId="059F09AF" w:rsidR="006B73E0" w:rsidRDefault="006B73E0" w:rsidP="006B73E0">
      <w:pPr>
        <w:pStyle w:val="Heading1"/>
        <w:rPr>
          <w:ins w:id="560" w:author="Shubra Singh" w:date="2022-12-21T12:07:00Z"/>
        </w:rPr>
      </w:pPr>
      <w:bookmarkStart w:id="561" w:name="_Toc122527862"/>
      <w:ins w:id="562" w:author="Shubra Singh" w:date="2022-12-21T12:07:00Z">
        <w:r>
          <w:t xml:space="preserve">Chapter </w:t>
        </w:r>
      </w:ins>
      <w:ins w:id="563" w:author="Shubra Singh" w:date="2022-12-21T12:33:00Z">
        <w:r w:rsidR="00DE2940">
          <w:t>2</w:t>
        </w:r>
      </w:ins>
      <w:ins w:id="564" w:author="Shubra Singh" w:date="2022-12-21T12:07:00Z">
        <w:r>
          <w:t xml:space="preserve"> – Install vADC</w:t>
        </w:r>
        <w:bookmarkEnd w:id="553"/>
        <w:bookmarkEnd w:id="561"/>
      </w:ins>
    </w:p>
    <w:p w14:paraId="48401CC8" w14:textId="77777777" w:rsidR="006B73E0" w:rsidRPr="00024E0F" w:rsidRDefault="006B73E0" w:rsidP="006B73E0">
      <w:pPr>
        <w:rPr>
          <w:ins w:id="565" w:author="Shubra Singh" w:date="2022-12-21T12:07:00Z"/>
        </w:rPr>
      </w:pPr>
      <w:ins w:id="566" w:author="Shubra Singh" w:date="2022-12-21T12:07:00Z">
        <w:r>
          <w:t xml:space="preserve">All resources will get created in AWS. </w:t>
        </w:r>
      </w:ins>
    </w:p>
    <w:p w14:paraId="5E9D0C5B" w14:textId="77777777" w:rsidR="006B73E0" w:rsidRPr="00335FEE" w:rsidRDefault="006B73E0" w:rsidP="006B73E0">
      <w:pPr>
        <w:pStyle w:val="Heading2"/>
        <w:rPr>
          <w:ins w:id="567" w:author="Shubra Singh" w:date="2022-12-21T12:07:00Z"/>
          <w:sz w:val="28"/>
          <w:szCs w:val="28"/>
        </w:rPr>
      </w:pPr>
      <w:bookmarkStart w:id="568" w:name="_Toc121685653"/>
      <w:bookmarkStart w:id="569" w:name="_Toc122527863"/>
      <w:ins w:id="570" w:author="Shubra Singh" w:date="2022-12-21T12:07:00Z">
        <w:r w:rsidRPr="00314DF9">
          <w:rPr>
            <w:sz w:val="28"/>
            <w:szCs w:val="28"/>
          </w:rPr>
          <w:t>Install</w:t>
        </w:r>
        <w:bookmarkEnd w:id="568"/>
        <w:bookmarkEnd w:id="569"/>
      </w:ins>
    </w:p>
    <w:p w14:paraId="49EFE7E2" w14:textId="77777777" w:rsidR="006B73E0" w:rsidRDefault="006B73E0" w:rsidP="006B73E0">
      <w:pPr>
        <w:pStyle w:val="ListParagraph"/>
        <w:numPr>
          <w:ilvl w:val="0"/>
          <w:numId w:val="14"/>
        </w:numPr>
        <w:jc w:val="both"/>
        <w:rPr>
          <w:ins w:id="571" w:author="Shubra Singh" w:date="2022-12-21T12:07:00Z"/>
          <w:szCs w:val="28"/>
        </w:rPr>
      </w:pPr>
      <w:ins w:id="572" w:author="Shubra Singh" w:date="2022-12-21T12:07:00Z">
        <w:r>
          <w:rPr>
            <w:szCs w:val="28"/>
          </w:rPr>
          <w:t>Navigate to AWS Console -&gt; CloudFormation -&gt; Stacks -&gt; Create Stack</w:t>
        </w:r>
      </w:ins>
    </w:p>
    <w:p w14:paraId="139FA75D" w14:textId="77777777" w:rsidR="006B73E0" w:rsidRDefault="006B73E0" w:rsidP="006B73E0">
      <w:pPr>
        <w:pStyle w:val="ListParagraph"/>
        <w:numPr>
          <w:ilvl w:val="0"/>
          <w:numId w:val="14"/>
        </w:numPr>
        <w:jc w:val="both"/>
        <w:rPr>
          <w:ins w:id="573" w:author="Shubra Singh" w:date="2022-12-21T12:07:00Z"/>
          <w:szCs w:val="28"/>
        </w:rPr>
      </w:pPr>
      <w:ins w:id="574" w:author="Shubra Singh" w:date="2022-12-21T12:07:00Z">
        <w:r>
          <w:rPr>
            <w:szCs w:val="28"/>
          </w:rPr>
          <w:t>Select prepare template.</w:t>
        </w:r>
      </w:ins>
    </w:p>
    <w:p w14:paraId="6EE46197" w14:textId="77777777" w:rsidR="006B73E0" w:rsidRDefault="006B73E0" w:rsidP="006B73E0">
      <w:pPr>
        <w:pStyle w:val="ListParagraph"/>
        <w:numPr>
          <w:ilvl w:val="0"/>
          <w:numId w:val="14"/>
        </w:numPr>
        <w:jc w:val="both"/>
        <w:rPr>
          <w:ins w:id="575" w:author="Shubra Singh" w:date="2022-12-21T12:07:00Z"/>
          <w:szCs w:val="28"/>
        </w:rPr>
      </w:pPr>
      <w:ins w:id="576" w:author="Shubra Singh" w:date="2022-12-21T12:07:00Z">
        <w:r>
          <w:rPr>
            <w:szCs w:val="28"/>
          </w:rPr>
          <w:t xml:space="preserve"> Select “U</w:t>
        </w:r>
        <w:r w:rsidRPr="00DF29CA">
          <w:rPr>
            <w:szCs w:val="28"/>
          </w:rPr>
          <w:t>pload a template file</w:t>
        </w:r>
        <w:r>
          <w:rPr>
            <w:szCs w:val="28"/>
          </w:rPr>
          <w:t>”</w:t>
        </w:r>
        <w:r w:rsidRPr="00DF29CA">
          <w:rPr>
            <w:szCs w:val="28"/>
          </w:rPr>
          <w:t xml:space="preserve">. </w:t>
        </w:r>
      </w:ins>
    </w:p>
    <w:p w14:paraId="4A80D0A5" w14:textId="189C408B" w:rsidR="006B73E0" w:rsidRDefault="006B73E0" w:rsidP="006B73E0">
      <w:pPr>
        <w:pStyle w:val="ListParagraph"/>
        <w:numPr>
          <w:ilvl w:val="0"/>
          <w:numId w:val="14"/>
        </w:numPr>
        <w:jc w:val="both"/>
        <w:rPr>
          <w:ins w:id="577" w:author="Shubra Singh" w:date="2022-12-21T12:07:00Z"/>
          <w:szCs w:val="28"/>
        </w:rPr>
      </w:pPr>
      <w:ins w:id="578" w:author="Shubra Singh" w:date="2022-12-21T12:07:00Z">
        <w:r>
          <w:rPr>
            <w:szCs w:val="28"/>
          </w:rPr>
          <w:t xml:space="preserve">Choose file </w:t>
        </w:r>
        <w:r w:rsidRPr="003C4D12">
          <w:rPr>
            <w:szCs w:val="28"/>
          </w:rPr>
          <w:t>CFT_TMPL_3NIC_2VM_HA_GLM_P</w:t>
        </w:r>
        <w:r>
          <w:rPr>
            <w:szCs w:val="28"/>
          </w:rPr>
          <w:t>UB</w:t>
        </w:r>
        <w:r w:rsidRPr="003C4D12">
          <w:rPr>
            <w:szCs w:val="28"/>
          </w:rPr>
          <w:t>VIP_B</w:t>
        </w:r>
        <w:r>
          <w:rPr>
            <w:szCs w:val="28"/>
          </w:rPr>
          <w:t>ACKAUTO</w:t>
        </w:r>
        <w:r w:rsidRPr="003C4D12">
          <w:rPr>
            <w:szCs w:val="28"/>
          </w:rPr>
          <w:t>_2.json</w:t>
        </w:r>
      </w:ins>
    </w:p>
    <w:p w14:paraId="4AD12E45" w14:textId="77777777" w:rsidR="006B73E0" w:rsidRPr="00644E52" w:rsidRDefault="006B73E0" w:rsidP="006B73E0">
      <w:pPr>
        <w:pStyle w:val="ListParagraph"/>
        <w:numPr>
          <w:ilvl w:val="0"/>
          <w:numId w:val="14"/>
        </w:numPr>
        <w:jc w:val="both"/>
        <w:rPr>
          <w:ins w:id="579" w:author="Shubra Singh" w:date="2022-12-21T12:07:00Z"/>
          <w:szCs w:val="28"/>
        </w:rPr>
      </w:pPr>
      <w:ins w:id="580" w:author="Shubra Singh" w:date="2022-12-21T12:07:00Z">
        <w:r>
          <w:rPr>
            <w:szCs w:val="28"/>
          </w:rPr>
          <w:t>Go to</w:t>
        </w:r>
        <w:r w:rsidRPr="00DF29CA">
          <w:rPr>
            <w:szCs w:val="28"/>
          </w:rPr>
          <w:t xml:space="preserve"> next.</w:t>
        </w:r>
      </w:ins>
    </w:p>
    <w:p w14:paraId="55E8EF39" w14:textId="77777777" w:rsidR="006B73E0" w:rsidRDefault="006B73E0" w:rsidP="006B73E0">
      <w:pPr>
        <w:pStyle w:val="ListParagraph"/>
        <w:numPr>
          <w:ilvl w:val="0"/>
          <w:numId w:val="14"/>
        </w:numPr>
        <w:jc w:val="both"/>
        <w:rPr>
          <w:ins w:id="581" w:author="Shubra Singh" w:date="2022-12-21T12:07:00Z"/>
          <w:szCs w:val="28"/>
        </w:rPr>
      </w:pPr>
      <w:ins w:id="582" w:author="Shubra Singh" w:date="2022-12-21T12:07:00Z">
        <w:r>
          <w:rPr>
            <w:szCs w:val="28"/>
          </w:rPr>
          <w:t xml:space="preserve">Provide stack name. For example: </w:t>
        </w:r>
        <w:r w:rsidRPr="00602F2B">
          <w:rPr>
            <w:color w:val="4472C4" w:themeColor="accent1"/>
            <w:szCs w:val="28"/>
          </w:rPr>
          <w:t>&lt;vth&gt;</w:t>
        </w:r>
      </w:ins>
    </w:p>
    <w:p w14:paraId="642E3599" w14:textId="77777777" w:rsidR="006B73E0" w:rsidRDefault="006B73E0" w:rsidP="006B73E0">
      <w:pPr>
        <w:pStyle w:val="ListParagraph"/>
        <w:numPr>
          <w:ilvl w:val="0"/>
          <w:numId w:val="14"/>
        </w:numPr>
        <w:jc w:val="both"/>
        <w:rPr>
          <w:ins w:id="583" w:author="Shubra Singh" w:date="2022-12-21T12:07:00Z"/>
          <w:szCs w:val="28"/>
        </w:rPr>
      </w:pPr>
      <w:ins w:id="584" w:author="Shubra Singh" w:date="2022-12-21T12:07:00Z">
        <w:r>
          <w:rPr>
            <w:szCs w:val="28"/>
          </w:rPr>
          <w:t>Provide availability zone. For example: us-east-1a</w:t>
        </w:r>
      </w:ins>
    </w:p>
    <w:p w14:paraId="5BCB0AE4" w14:textId="77777777" w:rsidR="006B73E0" w:rsidRPr="00602F2B" w:rsidRDefault="006B73E0" w:rsidP="006B73E0">
      <w:pPr>
        <w:pStyle w:val="ListParagraph"/>
        <w:numPr>
          <w:ilvl w:val="0"/>
          <w:numId w:val="14"/>
        </w:numPr>
        <w:jc w:val="both"/>
        <w:rPr>
          <w:ins w:id="585" w:author="Shubra Singh" w:date="2022-12-21T12:07:00Z"/>
          <w:szCs w:val="28"/>
        </w:rPr>
      </w:pPr>
      <w:ins w:id="586" w:author="Shubra Singh" w:date="2022-12-21T12:07:00Z">
        <w:r w:rsidRPr="00602F2B">
          <w:rPr>
            <w:szCs w:val="28"/>
          </w:rPr>
          <w:t>Provide tag</w:t>
        </w:r>
        <w:r>
          <w:rPr>
            <w:szCs w:val="28"/>
          </w:rPr>
          <w:t>V</w:t>
        </w:r>
        <w:r w:rsidRPr="00602F2B">
          <w:rPr>
            <w:szCs w:val="28"/>
          </w:rPr>
          <w:t xml:space="preserve">alue. For example: </w:t>
        </w:r>
        <w:r>
          <w:rPr>
            <w:szCs w:val="28"/>
          </w:rPr>
          <w:t>&lt;</w:t>
        </w:r>
        <w:r w:rsidRPr="00602F2B">
          <w:rPr>
            <w:szCs w:val="28"/>
          </w:rPr>
          <w:t>a10-vthunder-adc</w:t>
        </w:r>
        <w:r>
          <w:rPr>
            <w:szCs w:val="28"/>
          </w:rPr>
          <w:t>&gt;</w:t>
        </w:r>
      </w:ins>
    </w:p>
    <w:p w14:paraId="176DC4A4" w14:textId="6325EE3C" w:rsidR="006B73E0" w:rsidRDefault="006B73E0" w:rsidP="006B73E0">
      <w:pPr>
        <w:pStyle w:val="ListParagraph"/>
        <w:numPr>
          <w:ilvl w:val="0"/>
          <w:numId w:val="14"/>
        </w:numPr>
        <w:jc w:val="both"/>
        <w:rPr>
          <w:ins w:id="587" w:author="Shubra Singh" w:date="2022-12-21T12:09:00Z"/>
          <w:szCs w:val="28"/>
        </w:rPr>
      </w:pPr>
      <w:ins w:id="588" w:author="Shubra Singh" w:date="2022-12-21T12:07:00Z">
        <w:r>
          <w:rPr>
            <w:szCs w:val="28"/>
          </w:rPr>
          <w:t>Confirm default values.</w:t>
        </w:r>
      </w:ins>
    </w:p>
    <w:p w14:paraId="67BEC17D" w14:textId="77777777" w:rsidR="003B1790" w:rsidRDefault="003B1790">
      <w:pPr>
        <w:pStyle w:val="ListParagraph"/>
        <w:jc w:val="both"/>
        <w:rPr>
          <w:ins w:id="589" w:author="Shubra Singh" w:date="2022-12-21T12:09:00Z"/>
        </w:rPr>
        <w:pPrChange w:id="590" w:author="Shubra Singh" w:date="2022-12-21T12:10:00Z">
          <w:pPr>
            <w:pStyle w:val="ListParagraph"/>
            <w:numPr>
              <w:numId w:val="14"/>
            </w:numPr>
            <w:ind w:hanging="360"/>
            <w:jc w:val="both"/>
          </w:pPr>
        </w:pPrChange>
      </w:pPr>
      <w:ins w:id="591" w:author="Shubra Singh" w:date="2022-12-21T12:09:00Z">
        <w:r w:rsidRPr="00F53B39">
          <w:rPr>
            <w:noProof/>
          </w:rPr>
          <w:drawing>
            <wp:inline distT="0" distB="0" distL="0" distR="0" wp14:anchorId="6EA8DBD5" wp14:editId="5F067230">
              <wp:extent cx="5731510" cy="25457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5715"/>
                      </a:xfrm>
                      <a:prstGeom prst="rect">
                        <a:avLst/>
                      </a:prstGeom>
                    </pic:spPr>
                  </pic:pic>
                </a:graphicData>
              </a:graphic>
            </wp:inline>
          </w:drawing>
        </w:r>
      </w:ins>
    </w:p>
    <w:p w14:paraId="1C11C236" w14:textId="77777777" w:rsidR="003B1790" w:rsidRDefault="003B1790">
      <w:pPr>
        <w:pStyle w:val="ListParagraph"/>
        <w:jc w:val="both"/>
        <w:rPr>
          <w:ins w:id="592" w:author="Shubra Singh" w:date="2022-12-21T12:09:00Z"/>
        </w:rPr>
        <w:pPrChange w:id="593" w:author="Shubra Singh" w:date="2022-12-21T12:10:00Z">
          <w:pPr>
            <w:pStyle w:val="ListParagraph"/>
            <w:numPr>
              <w:numId w:val="14"/>
            </w:numPr>
            <w:ind w:hanging="360"/>
            <w:jc w:val="both"/>
          </w:pPr>
        </w:pPrChange>
      </w:pPr>
      <w:ins w:id="594" w:author="Shubra Singh" w:date="2022-12-21T12:09:00Z">
        <w:r>
          <w:rPr>
            <w:noProof/>
          </w:rPr>
          <w:lastRenderedPageBreak/>
          <w:drawing>
            <wp:inline distT="0" distB="0" distL="0" distR="0" wp14:anchorId="1557865D" wp14:editId="59CA58FA">
              <wp:extent cx="5731510" cy="2576830"/>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731510" cy="2576830"/>
                      </a:xfrm>
                      <a:prstGeom prst="rect">
                        <a:avLst/>
                      </a:prstGeom>
                    </pic:spPr>
                  </pic:pic>
                </a:graphicData>
              </a:graphic>
            </wp:inline>
          </w:drawing>
        </w:r>
      </w:ins>
    </w:p>
    <w:p w14:paraId="7054575F" w14:textId="77777777" w:rsidR="003B1790" w:rsidRDefault="003B1790">
      <w:pPr>
        <w:pStyle w:val="ListParagraph"/>
        <w:jc w:val="both"/>
        <w:rPr>
          <w:ins w:id="595" w:author="Shubra Singh" w:date="2022-12-21T12:09:00Z"/>
        </w:rPr>
        <w:pPrChange w:id="596" w:author="Shubra Singh" w:date="2022-12-21T12:10:00Z">
          <w:pPr>
            <w:pStyle w:val="ListParagraph"/>
            <w:numPr>
              <w:numId w:val="14"/>
            </w:numPr>
            <w:ind w:hanging="360"/>
            <w:jc w:val="both"/>
          </w:pPr>
        </w:pPrChange>
      </w:pPr>
      <w:ins w:id="597" w:author="Shubra Singh" w:date="2022-12-21T12:09:00Z">
        <w:r>
          <w:rPr>
            <w:noProof/>
          </w:rPr>
          <w:drawing>
            <wp:inline distT="0" distB="0" distL="0" distR="0" wp14:anchorId="42C45BB1" wp14:editId="01FE6C39">
              <wp:extent cx="5731510" cy="1590675"/>
              <wp:effectExtent l="0" t="0" r="2540" b="9525"/>
              <wp:docPr id="37" name="Picture 3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 Teams&#10;&#10;Description automatically generated"/>
                      <pic:cNvPicPr/>
                    </pic:nvPicPr>
                    <pic:blipFill>
                      <a:blip r:embed="rId36"/>
                      <a:stretch>
                        <a:fillRect/>
                      </a:stretch>
                    </pic:blipFill>
                    <pic:spPr>
                      <a:xfrm>
                        <a:off x="0" y="0"/>
                        <a:ext cx="5731510" cy="1590675"/>
                      </a:xfrm>
                      <a:prstGeom prst="rect">
                        <a:avLst/>
                      </a:prstGeom>
                    </pic:spPr>
                  </pic:pic>
                </a:graphicData>
              </a:graphic>
            </wp:inline>
          </w:drawing>
        </w:r>
      </w:ins>
    </w:p>
    <w:p w14:paraId="41315341" w14:textId="77777777" w:rsidR="003B1790" w:rsidRDefault="003B1790">
      <w:pPr>
        <w:pStyle w:val="ListParagraph"/>
        <w:jc w:val="both"/>
        <w:rPr>
          <w:ins w:id="598" w:author="Shubra Singh" w:date="2022-12-21T12:07:00Z"/>
          <w:szCs w:val="28"/>
        </w:rPr>
        <w:pPrChange w:id="599" w:author="Shubra Singh" w:date="2022-12-21T12:09:00Z">
          <w:pPr>
            <w:pStyle w:val="ListParagraph"/>
            <w:numPr>
              <w:numId w:val="14"/>
            </w:numPr>
            <w:ind w:hanging="360"/>
            <w:jc w:val="both"/>
          </w:pPr>
        </w:pPrChange>
      </w:pPr>
    </w:p>
    <w:p w14:paraId="3792C02A" w14:textId="2F797E70" w:rsidR="00DF5647" w:rsidRPr="001C69C0" w:rsidDel="006B73E0" w:rsidRDefault="00C76A41" w:rsidP="00C76A41">
      <w:pPr>
        <w:pStyle w:val="Heading1"/>
        <w:rPr>
          <w:del w:id="600" w:author="Shubra Singh" w:date="2022-12-21T12:06:00Z"/>
        </w:rPr>
      </w:pPr>
      <w:del w:id="601" w:author="Shubra Singh" w:date="2022-12-21T12:06:00Z">
        <w:r w:rsidDel="006B73E0">
          <w:delText xml:space="preserve">Chapter </w:delText>
        </w:r>
        <w:r w:rsidR="00CC33FD" w:rsidDel="006B73E0">
          <w:delText>2</w:delText>
        </w:r>
        <w:r w:rsidR="00103CB6" w:rsidDel="006B73E0">
          <w:delText xml:space="preserve"> - </w:delText>
        </w:r>
        <w:r w:rsidR="00C1668D" w:rsidDel="006B73E0">
          <w:delText>Core vThunder Installation &amp; Basic Setup</w:delText>
        </w:r>
      </w:del>
    </w:p>
    <w:p w14:paraId="01B56AAE" w14:textId="334D8E27" w:rsidR="00DF5647" w:rsidRPr="009C17BA" w:rsidDel="006B73E0" w:rsidRDefault="00DF5647" w:rsidP="00C76A41">
      <w:pPr>
        <w:pStyle w:val="Heading2"/>
        <w:rPr>
          <w:del w:id="602" w:author="Shubra Singh" w:date="2022-12-21T12:06:00Z"/>
          <w:sz w:val="28"/>
          <w:szCs w:val="28"/>
        </w:rPr>
      </w:pPr>
      <w:bookmarkStart w:id="603" w:name="_Toc113280438"/>
      <w:del w:id="604" w:author="Shubra Singh" w:date="2022-12-21T12:06:00Z">
        <w:r w:rsidRPr="009C17BA" w:rsidDel="006B73E0">
          <w:rPr>
            <w:sz w:val="28"/>
            <w:szCs w:val="28"/>
          </w:rPr>
          <w:delText xml:space="preserve">CloudFormation Template </w:delText>
        </w:r>
        <w:bookmarkEnd w:id="603"/>
        <w:r w:rsidR="00A13D67" w:rsidRPr="009C17BA" w:rsidDel="006B73E0">
          <w:rPr>
            <w:sz w:val="28"/>
            <w:szCs w:val="28"/>
          </w:rPr>
          <w:delText>Configure</w:delText>
        </w:r>
      </w:del>
    </w:p>
    <w:p w14:paraId="77C5CF1B" w14:textId="04FCA931" w:rsidR="003D48ED" w:rsidRPr="006A6E47" w:rsidDel="006B73E0" w:rsidRDefault="00F56F7E" w:rsidP="006A6E47">
      <w:pPr>
        <w:pStyle w:val="Heading2"/>
        <w:rPr>
          <w:del w:id="605" w:author="Shubra Singh" w:date="2022-12-21T12:06:00Z"/>
          <w:sz w:val="28"/>
          <w:szCs w:val="28"/>
        </w:rPr>
      </w:pPr>
      <w:del w:id="606" w:author="Shubra Singh" w:date="2022-12-21T12:06:00Z">
        <w:r w:rsidRPr="00C76A41" w:rsidDel="006B73E0">
          <w:rPr>
            <w:sz w:val="28"/>
            <w:szCs w:val="28"/>
          </w:rPr>
          <w:delText>I</w:delText>
        </w:r>
        <w:r w:rsidR="004142FE" w:rsidRPr="00C76A41" w:rsidDel="006B73E0">
          <w:rPr>
            <w:sz w:val="28"/>
            <w:szCs w:val="28"/>
          </w:rPr>
          <w:delText>n</w:delText>
        </w:r>
        <w:r w:rsidRPr="00C76A41" w:rsidDel="006B73E0">
          <w:rPr>
            <w:sz w:val="28"/>
            <w:szCs w:val="28"/>
          </w:rPr>
          <w:delText>stall</w:delText>
        </w:r>
      </w:del>
    </w:p>
    <w:p w14:paraId="0AC186CA" w14:textId="016C1E81" w:rsidR="00AC3D03" w:rsidRPr="00F56F7E" w:rsidDel="003B1790" w:rsidRDefault="00AC3D03" w:rsidP="00DF29CA">
      <w:pPr>
        <w:jc w:val="both"/>
        <w:rPr>
          <w:del w:id="607" w:author="Shubra Singh" w:date="2022-12-21T12:09:00Z"/>
          <w:b/>
          <w:bCs/>
          <w:sz w:val="30"/>
          <w:szCs w:val="30"/>
        </w:rPr>
      </w:pPr>
    </w:p>
    <w:p w14:paraId="13B77FBD" w14:textId="24D555CA" w:rsidR="00DF5647" w:rsidRPr="00DF29CA" w:rsidDel="006B73E0" w:rsidRDefault="00D268A8">
      <w:pPr>
        <w:pStyle w:val="ListParagraph"/>
        <w:numPr>
          <w:ilvl w:val="0"/>
          <w:numId w:val="14"/>
        </w:numPr>
        <w:jc w:val="both"/>
        <w:rPr>
          <w:del w:id="608" w:author="Shubra Singh" w:date="2022-12-21T12:07:00Z"/>
          <w:szCs w:val="28"/>
        </w:rPr>
      </w:pPr>
      <w:del w:id="609" w:author="Shubra Singh" w:date="2022-12-21T12:07:00Z">
        <w:r w:rsidRPr="00DF29CA" w:rsidDel="006B73E0">
          <w:rPr>
            <w:szCs w:val="28"/>
          </w:rPr>
          <w:delText>Click on upload a</w:delText>
        </w:r>
        <w:r w:rsidR="0088698E" w:rsidRPr="00DF29CA" w:rsidDel="006B73E0">
          <w:rPr>
            <w:szCs w:val="28"/>
          </w:rPr>
          <w:delText xml:space="preserve"> template file. </w:delText>
        </w:r>
        <w:r w:rsidR="00DF5647" w:rsidRPr="00DF29CA" w:rsidDel="006B73E0">
          <w:rPr>
            <w:szCs w:val="28"/>
          </w:rPr>
          <w:delText xml:space="preserve">Upload the </w:delText>
        </w:r>
        <w:r w:rsidR="003C4D12" w:rsidRPr="003C4D12" w:rsidDel="006B73E0">
          <w:rPr>
            <w:szCs w:val="28"/>
          </w:rPr>
          <w:delText>CFT_TMPL_3NIC_2VM_HA_GLM_P</w:delText>
        </w:r>
        <w:r w:rsidR="00EE0089" w:rsidDel="006B73E0">
          <w:rPr>
            <w:szCs w:val="28"/>
          </w:rPr>
          <w:delText>UB</w:delText>
        </w:r>
        <w:r w:rsidR="003C4D12" w:rsidRPr="003C4D12" w:rsidDel="006B73E0">
          <w:rPr>
            <w:szCs w:val="28"/>
          </w:rPr>
          <w:delText>VIP_B</w:delText>
        </w:r>
        <w:r w:rsidR="00EE0089" w:rsidDel="006B73E0">
          <w:rPr>
            <w:szCs w:val="28"/>
          </w:rPr>
          <w:delText>ACKAUTO</w:delText>
        </w:r>
        <w:r w:rsidR="003C4D12" w:rsidRPr="003C4D12" w:rsidDel="006B73E0">
          <w:rPr>
            <w:szCs w:val="28"/>
          </w:rPr>
          <w:delText xml:space="preserve">_2.json </w:delText>
        </w:r>
        <w:r w:rsidR="00DF5647" w:rsidRPr="00DF29CA" w:rsidDel="006B73E0">
          <w:rPr>
            <w:szCs w:val="28"/>
          </w:rPr>
          <w:delText>file and click on next.</w:delText>
        </w:r>
      </w:del>
    </w:p>
    <w:p w14:paraId="1D9DF879" w14:textId="2BDADDDB" w:rsidR="0087404C" w:rsidDel="003B1790" w:rsidRDefault="001B6188">
      <w:pPr>
        <w:rPr>
          <w:del w:id="610" w:author="Shubra Singh" w:date="2022-12-21T12:09:00Z"/>
        </w:rPr>
        <w:pPrChange w:id="611" w:author="Shubra Singh" w:date="2022-12-21T12:09:00Z">
          <w:pPr>
            <w:pStyle w:val="ListParagraph"/>
          </w:pPr>
        </w:pPrChange>
      </w:pPr>
      <w:del w:id="612" w:author="Shubra Singh" w:date="2022-12-21T12:09:00Z">
        <w:r w:rsidRPr="001B6188" w:rsidDel="003B1790">
          <w:rPr>
            <w:noProof/>
          </w:rPr>
          <w:lastRenderedPageBreak/>
          <w:drawing>
            <wp:inline distT="0" distB="0" distL="0" distR="0" wp14:anchorId="67E2C52D" wp14:editId="792E7308">
              <wp:extent cx="5731510" cy="2501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01900"/>
                      </a:xfrm>
                      <a:prstGeom prst="rect">
                        <a:avLst/>
                      </a:prstGeom>
                    </pic:spPr>
                  </pic:pic>
                </a:graphicData>
              </a:graphic>
            </wp:inline>
          </w:drawing>
        </w:r>
      </w:del>
    </w:p>
    <w:p w14:paraId="3AEBF24A" w14:textId="646D2336" w:rsidR="00AD210B" w:rsidRPr="006E70FE" w:rsidRDefault="004E55E9" w:rsidP="006E70FE">
      <w:pPr>
        <w:jc w:val="both"/>
        <w:rPr>
          <w:i/>
          <w:iCs/>
          <w:color w:val="806000" w:themeColor="accent4" w:themeShade="80"/>
        </w:rPr>
      </w:pPr>
      <w:r w:rsidRPr="00AD210B">
        <w:rPr>
          <w:b/>
          <w:bCs/>
          <w:i/>
          <w:iCs/>
          <w:color w:val="806000" w:themeColor="accent4" w:themeShade="80"/>
        </w:rPr>
        <w:t>Note:</w:t>
      </w:r>
      <w:r w:rsidRPr="00AD210B">
        <w:rPr>
          <w:i/>
          <w:iCs/>
          <w:color w:val="806000" w:themeColor="accent4" w:themeShade="80"/>
        </w:rPr>
        <w:t xml:space="preserve"> </w:t>
      </w:r>
      <w:r w:rsidR="0087404C" w:rsidRPr="00AD210B">
        <w:rPr>
          <w:i/>
          <w:iCs/>
          <w:color w:val="806000" w:themeColor="accent4" w:themeShade="80"/>
        </w:rPr>
        <w:t xml:space="preserve">User can </w:t>
      </w:r>
      <w:r w:rsidR="00140CEC" w:rsidRPr="00AD210B">
        <w:rPr>
          <w:i/>
          <w:iCs/>
          <w:color w:val="806000" w:themeColor="accent4" w:themeShade="80"/>
        </w:rPr>
        <w:t>add new values of below parameters or can use provided default values.</w:t>
      </w:r>
    </w:p>
    <w:p w14:paraId="03253992" w14:textId="77777777" w:rsidR="006B73E0" w:rsidRPr="00602F2B" w:rsidRDefault="006B73E0" w:rsidP="006B73E0">
      <w:pPr>
        <w:pStyle w:val="ListParagraph"/>
        <w:numPr>
          <w:ilvl w:val="0"/>
          <w:numId w:val="34"/>
        </w:numPr>
        <w:jc w:val="both"/>
        <w:rPr>
          <w:ins w:id="613" w:author="Shubra Singh" w:date="2022-12-21T12:07:00Z"/>
          <w:szCs w:val="28"/>
        </w:rPr>
      </w:pPr>
      <w:ins w:id="614" w:author="Shubra Singh" w:date="2022-12-21T12:07:00Z">
        <w:r w:rsidRPr="00602F2B">
          <w:rPr>
            <w:szCs w:val="28"/>
          </w:rPr>
          <w:t>Below listed sizes are verified</w:t>
        </w:r>
        <w:r>
          <w:rPr>
            <w:szCs w:val="28"/>
          </w:rPr>
          <w:t xml:space="preserve"> for vThunder</w:t>
        </w:r>
        <w:r w:rsidRPr="00602F2B">
          <w:rPr>
            <w:szCs w:val="28"/>
          </w:rPr>
          <w:t xml:space="preserve">. </w:t>
        </w:r>
      </w:ins>
    </w:p>
    <w:p w14:paraId="563A5B6B" w14:textId="663FE6E8" w:rsidR="00BA5056" w:rsidRPr="00A15FEC" w:rsidDel="006B73E0" w:rsidRDefault="00BA5056" w:rsidP="00BA5056">
      <w:pPr>
        <w:pStyle w:val="paragraph"/>
        <w:spacing w:before="0" w:beforeAutospacing="0" w:after="0" w:afterAutospacing="0"/>
        <w:jc w:val="both"/>
        <w:textAlignment w:val="baseline"/>
        <w:rPr>
          <w:del w:id="615" w:author="Shubra Singh" w:date="2022-12-21T12:07:00Z"/>
          <w:rFonts w:asciiTheme="minorHAnsi" w:eastAsiaTheme="minorEastAsia" w:hAnsiTheme="minorHAnsi" w:cstheme="minorBidi"/>
          <w:color w:val="000000" w:themeColor="text1"/>
          <w:sz w:val="28"/>
          <w:szCs w:val="22"/>
          <w:lang w:eastAsia="en-US"/>
        </w:rPr>
      </w:pPr>
      <w:del w:id="616" w:author="Shubra Singh" w:date="2022-12-21T12:07:00Z">
        <w:r w:rsidRPr="00A15FEC" w:rsidDel="006B73E0">
          <w:rPr>
            <w:rFonts w:asciiTheme="minorHAnsi" w:eastAsiaTheme="minorEastAsia" w:hAnsiTheme="minorHAnsi" w:cstheme="minorBidi"/>
            <w:color w:val="000000" w:themeColor="text1"/>
            <w:sz w:val="28"/>
            <w:szCs w:val="22"/>
            <w:lang w:eastAsia="en-US"/>
          </w:rPr>
          <w:delText xml:space="preserve">Default size is m4.xlarge, user can pick any size which is present in dropdown list on AWS consol. Below listed sizes are verified for this template. </w:delText>
        </w:r>
      </w:del>
    </w:p>
    <w:p w14:paraId="17D1F53C" w14:textId="77777777" w:rsidR="00BA5056" w:rsidRPr="00A15FEC" w:rsidRDefault="00BA5056" w:rsidP="00BA5056">
      <w:pPr>
        <w:pStyle w:val="paragraph"/>
        <w:spacing w:before="0" w:beforeAutospacing="0" w:after="0" w:afterAutospacing="0"/>
        <w:ind w:left="720"/>
        <w:jc w:val="both"/>
        <w:textAlignment w:val="baseline"/>
        <w:rPr>
          <w:rFonts w:asciiTheme="minorHAnsi" w:eastAsiaTheme="minorEastAsia" w:hAnsiTheme="minorHAnsi" w:cstheme="minorBidi"/>
          <w:sz w:val="28"/>
          <w:szCs w:val="22"/>
          <w:lang w:eastAsia="en-US"/>
        </w:rPr>
      </w:pPr>
    </w:p>
    <w:tbl>
      <w:tblPr>
        <w:tblW w:w="5526" w:type="dxa"/>
        <w:jc w:val="center"/>
        <w:tblLook w:val="04A0" w:firstRow="1" w:lastRow="0" w:firstColumn="1" w:lastColumn="0" w:noHBand="0" w:noVBand="1"/>
      </w:tblPr>
      <w:tblGrid>
        <w:gridCol w:w="1327"/>
        <w:gridCol w:w="980"/>
        <w:gridCol w:w="999"/>
        <w:gridCol w:w="2220"/>
      </w:tblGrid>
      <w:tr w:rsidR="00BA5056" w:rsidRPr="00BF12F9" w14:paraId="62B4AB19" w14:textId="77777777" w:rsidTr="00A15FEC">
        <w:trPr>
          <w:trHeight w:val="390"/>
          <w:jc w:val="center"/>
        </w:trPr>
        <w:tc>
          <w:tcPr>
            <w:tcW w:w="1327"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6CB9BEB5" w14:textId="77777777" w:rsidR="00BA5056" w:rsidRPr="00BF12F9" w:rsidRDefault="00BA5056" w:rsidP="00EE51F5">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Instance</w:t>
            </w:r>
          </w:p>
        </w:tc>
        <w:tc>
          <w:tcPr>
            <w:tcW w:w="98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2CD623A3" w14:textId="77777777" w:rsidR="00BA5056" w:rsidRPr="00BF12F9" w:rsidRDefault="00BA5056" w:rsidP="00EE51F5">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vCPU</w:t>
            </w:r>
          </w:p>
        </w:tc>
        <w:tc>
          <w:tcPr>
            <w:tcW w:w="999"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2E21DDB0" w14:textId="77777777" w:rsidR="00BA5056" w:rsidRPr="00BF12F9" w:rsidRDefault="00BA5056" w:rsidP="00EE51F5">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Memory</w:t>
            </w:r>
          </w:p>
        </w:tc>
        <w:tc>
          <w:tcPr>
            <w:tcW w:w="2220" w:type="dxa"/>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644268A0" w14:textId="77777777" w:rsidR="00BA5056" w:rsidRPr="00BF12F9" w:rsidRDefault="00BA5056" w:rsidP="00EE51F5">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 xml:space="preserve">Number of </w:t>
            </w:r>
            <w:r>
              <w:rPr>
                <w:rFonts w:ascii="Calibri" w:eastAsia="Times New Roman" w:hAnsi="Calibri" w:cs="Calibri"/>
                <w:b/>
                <w:bCs/>
                <w:color w:val="000000"/>
                <w:sz w:val="22"/>
                <w:lang w:eastAsia="en-IN"/>
              </w:rPr>
              <w:t xml:space="preserve">Network </w:t>
            </w:r>
            <w:r w:rsidRPr="00BF12F9">
              <w:rPr>
                <w:rFonts w:ascii="Calibri" w:eastAsia="Times New Roman" w:hAnsi="Calibri" w:cs="Calibri"/>
                <w:b/>
                <w:bCs/>
                <w:color w:val="000000"/>
                <w:sz w:val="22"/>
                <w:lang w:eastAsia="en-IN"/>
              </w:rPr>
              <w:t>Interfaces</w:t>
            </w:r>
          </w:p>
        </w:tc>
      </w:tr>
      <w:tr w:rsidR="00BA5056" w:rsidRPr="00BF12F9" w14:paraId="3AAC87C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814CA4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c4.xlarge</w:t>
            </w:r>
          </w:p>
        </w:tc>
        <w:tc>
          <w:tcPr>
            <w:tcW w:w="980" w:type="dxa"/>
            <w:tcBorders>
              <w:top w:val="nil"/>
              <w:left w:val="nil"/>
              <w:bottom w:val="single" w:sz="4" w:space="0" w:color="auto"/>
              <w:right w:val="single" w:sz="4" w:space="0" w:color="auto"/>
            </w:tcBorders>
            <w:shd w:val="clear" w:color="auto" w:fill="auto"/>
            <w:noWrap/>
            <w:vAlign w:val="bottom"/>
            <w:hideMark/>
          </w:tcPr>
          <w:p w14:paraId="60A0EAB8"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859886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7680</w:t>
            </w:r>
          </w:p>
        </w:tc>
        <w:tc>
          <w:tcPr>
            <w:tcW w:w="2220" w:type="dxa"/>
            <w:tcBorders>
              <w:top w:val="nil"/>
              <w:left w:val="nil"/>
              <w:bottom w:val="single" w:sz="4" w:space="0" w:color="auto"/>
              <w:right w:val="single" w:sz="4" w:space="0" w:color="auto"/>
            </w:tcBorders>
            <w:shd w:val="clear" w:color="auto" w:fill="auto"/>
            <w:noWrap/>
            <w:vAlign w:val="bottom"/>
            <w:hideMark/>
          </w:tcPr>
          <w:p w14:paraId="3DD1F4E3"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62F1D34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7E19292"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c4.4xlarge</w:t>
            </w:r>
          </w:p>
        </w:tc>
        <w:tc>
          <w:tcPr>
            <w:tcW w:w="980" w:type="dxa"/>
            <w:tcBorders>
              <w:top w:val="nil"/>
              <w:left w:val="nil"/>
              <w:bottom w:val="single" w:sz="4" w:space="0" w:color="auto"/>
              <w:right w:val="single" w:sz="4" w:space="0" w:color="auto"/>
            </w:tcBorders>
            <w:shd w:val="clear" w:color="auto" w:fill="auto"/>
            <w:noWrap/>
            <w:vAlign w:val="bottom"/>
            <w:hideMark/>
          </w:tcPr>
          <w:p w14:paraId="73C0A422"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406595ED"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30720</w:t>
            </w:r>
          </w:p>
        </w:tc>
        <w:tc>
          <w:tcPr>
            <w:tcW w:w="2220" w:type="dxa"/>
            <w:tcBorders>
              <w:top w:val="nil"/>
              <w:left w:val="nil"/>
              <w:bottom w:val="single" w:sz="4" w:space="0" w:color="auto"/>
              <w:right w:val="single" w:sz="4" w:space="0" w:color="auto"/>
            </w:tcBorders>
            <w:shd w:val="clear" w:color="auto" w:fill="auto"/>
            <w:noWrap/>
            <w:vAlign w:val="bottom"/>
            <w:hideMark/>
          </w:tcPr>
          <w:p w14:paraId="14357C64"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52AD9C1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242570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c4.8xlarge</w:t>
            </w:r>
          </w:p>
        </w:tc>
        <w:tc>
          <w:tcPr>
            <w:tcW w:w="980" w:type="dxa"/>
            <w:tcBorders>
              <w:top w:val="nil"/>
              <w:left w:val="nil"/>
              <w:bottom w:val="single" w:sz="4" w:space="0" w:color="auto"/>
              <w:right w:val="single" w:sz="4" w:space="0" w:color="auto"/>
            </w:tcBorders>
            <w:shd w:val="clear" w:color="auto" w:fill="auto"/>
            <w:noWrap/>
            <w:vAlign w:val="bottom"/>
            <w:hideMark/>
          </w:tcPr>
          <w:p w14:paraId="76118F6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1AB6E63E"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61440</w:t>
            </w:r>
          </w:p>
        </w:tc>
        <w:tc>
          <w:tcPr>
            <w:tcW w:w="2220" w:type="dxa"/>
            <w:tcBorders>
              <w:top w:val="nil"/>
              <w:left w:val="nil"/>
              <w:bottom w:val="single" w:sz="4" w:space="0" w:color="auto"/>
              <w:right w:val="single" w:sz="4" w:space="0" w:color="auto"/>
            </w:tcBorders>
            <w:shd w:val="clear" w:color="auto" w:fill="auto"/>
            <w:noWrap/>
            <w:vAlign w:val="bottom"/>
            <w:hideMark/>
          </w:tcPr>
          <w:p w14:paraId="75AB9630"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379B77FE"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949BA2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d2.xlarge</w:t>
            </w:r>
          </w:p>
        </w:tc>
        <w:tc>
          <w:tcPr>
            <w:tcW w:w="980" w:type="dxa"/>
            <w:tcBorders>
              <w:top w:val="nil"/>
              <w:left w:val="nil"/>
              <w:bottom w:val="single" w:sz="4" w:space="0" w:color="auto"/>
              <w:right w:val="single" w:sz="4" w:space="0" w:color="auto"/>
            </w:tcBorders>
            <w:shd w:val="clear" w:color="auto" w:fill="auto"/>
            <w:noWrap/>
            <w:vAlign w:val="bottom"/>
            <w:hideMark/>
          </w:tcPr>
          <w:p w14:paraId="4C7752E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8B4D8AA"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6CE8BCAF"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7FF7B2D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2570CD5"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d2.2xlarge</w:t>
            </w:r>
          </w:p>
        </w:tc>
        <w:tc>
          <w:tcPr>
            <w:tcW w:w="980" w:type="dxa"/>
            <w:tcBorders>
              <w:top w:val="nil"/>
              <w:left w:val="nil"/>
              <w:bottom w:val="single" w:sz="4" w:space="0" w:color="auto"/>
              <w:right w:val="single" w:sz="4" w:space="0" w:color="auto"/>
            </w:tcBorders>
            <w:shd w:val="clear" w:color="auto" w:fill="auto"/>
            <w:noWrap/>
            <w:vAlign w:val="bottom"/>
            <w:hideMark/>
          </w:tcPr>
          <w:p w14:paraId="4094451C"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32C1512"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1D311B79"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781D823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C93EF2A"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d2.4xlarge</w:t>
            </w:r>
          </w:p>
        </w:tc>
        <w:tc>
          <w:tcPr>
            <w:tcW w:w="980" w:type="dxa"/>
            <w:tcBorders>
              <w:top w:val="nil"/>
              <w:left w:val="nil"/>
              <w:bottom w:val="single" w:sz="4" w:space="0" w:color="auto"/>
              <w:right w:val="single" w:sz="4" w:space="0" w:color="auto"/>
            </w:tcBorders>
            <w:shd w:val="clear" w:color="auto" w:fill="auto"/>
            <w:noWrap/>
            <w:vAlign w:val="bottom"/>
            <w:hideMark/>
          </w:tcPr>
          <w:p w14:paraId="324B062F"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3391072"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3F3890F3"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75EA8CE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F192A7C"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d2.8xlarge</w:t>
            </w:r>
          </w:p>
        </w:tc>
        <w:tc>
          <w:tcPr>
            <w:tcW w:w="980" w:type="dxa"/>
            <w:tcBorders>
              <w:top w:val="nil"/>
              <w:left w:val="nil"/>
              <w:bottom w:val="single" w:sz="4" w:space="0" w:color="auto"/>
              <w:right w:val="single" w:sz="4" w:space="0" w:color="auto"/>
            </w:tcBorders>
            <w:shd w:val="clear" w:color="auto" w:fill="auto"/>
            <w:noWrap/>
            <w:vAlign w:val="bottom"/>
            <w:hideMark/>
          </w:tcPr>
          <w:p w14:paraId="237F9B02"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716A6BE6"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1ABA3E09"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78F3B120"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22C4525"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m4.xlarge</w:t>
            </w:r>
          </w:p>
        </w:tc>
        <w:tc>
          <w:tcPr>
            <w:tcW w:w="980" w:type="dxa"/>
            <w:tcBorders>
              <w:top w:val="nil"/>
              <w:left w:val="nil"/>
              <w:bottom w:val="single" w:sz="4" w:space="0" w:color="auto"/>
              <w:right w:val="single" w:sz="4" w:space="0" w:color="auto"/>
            </w:tcBorders>
            <w:shd w:val="clear" w:color="auto" w:fill="auto"/>
            <w:noWrap/>
            <w:vAlign w:val="bottom"/>
            <w:hideMark/>
          </w:tcPr>
          <w:p w14:paraId="3765845E"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4C93E18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603F56D9"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1F34055E"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7DF00DA"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m4.2xlarge</w:t>
            </w:r>
          </w:p>
        </w:tc>
        <w:tc>
          <w:tcPr>
            <w:tcW w:w="980" w:type="dxa"/>
            <w:tcBorders>
              <w:top w:val="nil"/>
              <w:left w:val="nil"/>
              <w:bottom w:val="single" w:sz="4" w:space="0" w:color="auto"/>
              <w:right w:val="single" w:sz="4" w:space="0" w:color="auto"/>
            </w:tcBorders>
            <w:shd w:val="clear" w:color="auto" w:fill="auto"/>
            <w:noWrap/>
            <w:vAlign w:val="bottom"/>
            <w:hideMark/>
          </w:tcPr>
          <w:p w14:paraId="0130782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B7E1230"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6E8C80BF"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624375E9"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9BEA2DE"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m4.4xlarge</w:t>
            </w:r>
          </w:p>
        </w:tc>
        <w:tc>
          <w:tcPr>
            <w:tcW w:w="980" w:type="dxa"/>
            <w:tcBorders>
              <w:top w:val="nil"/>
              <w:left w:val="nil"/>
              <w:bottom w:val="single" w:sz="4" w:space="0" w:color="auto"/>
              <w:right w:val="single" w:sz="4" w:space="0" w:color="auto"/>
            </w:tcBorders>
            <w:shd w:val="clear" w:color="auto" w:fill="auto"/>
            <w:noWrap/>
            <w:vAlign w:val="bottom"/>
            <w:hideMark/>
          </w:tcPr>
          <w:p w14:paraId="117AEF9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4459479"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6C5DB707"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67F1887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10F5AEA"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m4.10xlarge</w:t>
            </w:r>
          </w:p>
        </w:tc>
        <w:tc>
          <w:tcPr>
            <w:tcW w:w="980" w:type="dxa"/>
            <w:tcBorders>
              <w:top w:val="nil"/>
              <w:left w:val="nil"/>
              <w:bottom w:val="single" w:sz="4" w:space="0" w:color="auto"/>
              <w:right w:val="single" w:sz="4" w:space="0" w:color="auto"/>
            </w:tcBorders>
            <w:shd w:val="clear" w:color="auto" w:fill="auto"/>
            <w:noWrap/>
            <w:vAlign w:val="bottom"/>
            <w:hideMark/>
          </w:tcPr>
          <w:p w14:paraId="551F92B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w:t>
            </w:r>
          </w:p>
        </w:tc>
        <w:tc>
          <w:tcPr>
            <w:tcW w:w="999" w:type="dxa"/>
            <w:tcBorders>
              <w:top w:val="nil"/>
              <w:left w:val="nil"/>
              <w:bottom w:val="single" w:sz="4" w:space="0" w:color="auto"/>
              <w:right w:val="single" w:sz="4" w:space="0" w:color="auto"/>
            </w:tcBorders>
            <w:shd w:val="clear" w:color="auto" w:fill="auto"/>
            <w:noWrap/>
            <w:vAlign w:val="bottom"/>
            <w:hideMark/>
          </w:tcPr>
          <w:p w14:paraId="374CF3F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163840</w:t>
            </w:r>
          </w:p>
        </w:tc>
        <w:tc>
          <w:tcPr>
            <w:tcW w:w="2220" w:type="dxa"/>
            <w:tcBorders>
              <w:top w:val="nil"/>
              <w:left w:val="nil"/>
              <w:bottom w:val="single" w:sz="4" w:space="0" w:color="auto"/>
              <w:right w:val="single" w:sz="4" w:space="0" w:color="auto"/>
            </w:tcBorders>
            <w:shd w:val="clear" w:color="auto" w:fill="auto"/>
            <w:noWrap/>
            <w:vAlign w:val="bottom"/>
            <w:hideMark/>
          </w:tcPr>
          <w:p w14:paraId="1E381104"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18B7523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80D180B"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i2.xlarge</w:t>
            </w:r>
          </w:p>
        </w:tc>
        <w:tc>
          <w:tcPr>
            <w:tcW w:w="980" w:type="dxa"/>
            <w:tcBorders>
              <w:top w:val="nil"/>
              <w:left w:val="nil"/>
              <w:bottom w:val="single" w:sz="4" w:space="0" w:color="auto"/>
              <w:right w:val="single" w:sz="4" w:space="0" w:color="auto"/>
            </w:tcBorders>
            <w:shd w:val="clear" w:color="auto" w:fill="auto"/>
            <w:noWrap/>
            <w:vAlign w:val="bottom"/>
            <w:hideMark/>
          </w:tcPr>
          <w:p w14:paraId="69603D8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C255496"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2F2AD197"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71A4AAA4"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BD8EE74"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i2.2xlarge</w:t>
            </w:r>
          </w:p>
        </w:tc>
        <w:tc>
          <w:tcPr>
            <w:tcW w:w="980" w:type="dxa"/>
            <w:tcBorders>
              <w:top w:val="nil"/>
              <w:left w:val="nil"/>
              <w:bottom w:val="single" w:sz="4" w:space="0" w:color="auto"/>
              <w:right w:val="single" w:sz="4" w:space="0" w:color="auto"/>
            </w:tcBorders>
            <w:shd w:val="clear" w:color="auto" w:fill="auto"/>
            <w:noWrap/>
            <w:vAlign w:val="bottom"/>
            <w:hideMark/>
          </w:tcPr>
          <w:p w14:paraId="5C40AB0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7ED67E2"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29B7221E"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7B02A07C"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5335C4C"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i2.4xlarge</w:t>
            </w:r>
          </w:p>
        </w:tc>
        <w:tc>
          <w:tcPr>
            <w:tcW w:w="980" w:type="dxa"/>
            <w:tcBorders>
              <w:top w:val="nil"/>
              <w:left w:val="nil"/>
              <w:bottom w:val="single" w:sz="4" w:space="0" w:color="auto"/>
              <w:right w:val="single" w:sz="4" w:space="0" w:color="auto"/>
            </w:tcBorders>
            <w:shd w:val="clear" w:color="auto" w:fill="auto"/>
            <w:noWrap/>
            <w:vAlign w:val="bottom"/>
            <w:hideMark/>
          </w:tcPr>
          <w:p w14:paraId="2E68C03A"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3A34B2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2A863DEE"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346E907E"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ED3AAC3"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i2.8xlarge</w:t>
            </w:r>
          </w:p>
        </w:tc>
        <w:tc>
          <w:tcPr>
            <w:tcW w:w="980" w:type="dxa"/>
            <w:tcBorders>
              <w:top w:val="nil"/>
              <w:left w:val="nil"/>
              <w:bottom w:val="single" w:sz="4" w:space="0" w:color="auto"/>
              <w:right w:val="single" w:sz="4" w:space="0" w:color="auto"/>
            </w:tcBorders>
            <w:shd w:val="clear" w:color="auto" w:fill="auto"/>
            <w:noWrap/>
            <w:vAlign w:val="bottom"/>
            <w:hideMark/>
          </w:tcPr>
          <w:p w14:paraId="094ABC1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131F134E"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2A34535B"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3504E82B"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0AA01BA"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c5d.large</w:t>
            </w:r>
          </w:p>
        </w:tc>
        <w:tc>
          <w:tcPr>
            <w:tcW w:w="980" w:type="dxa"/>
            <w:tcBorders>
              <w:top w:val="nil"/>
              <w:left w:val="nil"/>
              <w:bottom w:val="single" w:sz="4" w:space="0" w:color="auto"/>
              <w:right w:val="single" w:sz="4" w:space="0" w:color="auto"/>
            </w:tcBorders>
            <w:shd w:val="clear" w:color="auto" w:fill="auto"/>
            <w:noWrap/>
            <w:vAlign w:val="bottom"/>
            <w:hideMark/>
          </w:tcPr>
          <w:p w14:paraId="6510E8C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54BEFA9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3D9FC2E7"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BA5056" w:rsidRPr="00BF12F9" w14:paraId="7534C9A7"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84B81B4"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c5d.9xlarge</w:t>
            </w:r>
          </w:p>
        </w:tc>
        <w:tc>
          <w:tcPr>
            <w:tcW w:w="980" w:type="dxa"/>
            <w:tcBorders>
              <w:top w:val="nil"/>
              <w:left w:val="nil"/>
              <w:bottom w:val="single" w:sz="4" w:space="0" w:color="auto"/>
              <w:right w:val="single" w:sz="4" w:space="0" w:color="auto"/>
            </w:tcBorders>
            <w:shd w:val="clear" w:color="auto" w:fill="auto"/>
            <w:noWrap/>
            <w:vAlign w:val="bottom"/>
            <w:hideMark/>
          </w:tcPr>
          <w:p w14:paraId="23BBA631"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70E36A6F"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5F770CD9"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3BA7FBEF"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529104C"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c5d.2xlarge</w:t>
            </w:r>
          </w:p>
        </w:tc>
        <w:tc>
          <w:tcPr>
            <w:tcW w:w="980" w:type="dxa"/>
            <w:tcBorders>
              <w:top w:val="nil"/>
              <w:left w:val="nil"/>
              <w:bottom w:val="single" w:sz="4" w:space="0" w:color="auto"/>
              <w:right w:val="single" w:sz="4" w:space="0" w:color="auto"/>
            </w:tcBorders>
            <w:shd w:val="clear" w:color="auto" w:fill="auto"/>
            <w:noWrap/>
            <w:vAlign w:val="bottom"/>
            <w:hideMark/>
          </w:tcPr>
          <w:p w14:paraId="1362D435"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5173A941"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5D30FEB3"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176C743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678D0AC"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c5d.4xlarge</w:t>
            </w:r>
          </w:p>
        </w:tc>
        <w:tc>
          <w:tcPr>
            <w:tcW w:w="980" w:type="dxa"/>
            <w:tcBorders>
              <w:top w:val="nil"/>
              <w:left w:val="nil"/>
              <w:bottom w:val="single" w:sz="4" w:space="0" w:color="auto"/>
              <w:right w:val="single" w:sz="4" w:space="0" w:color="auto"/>
            </w:tcBorders>
            <w:shd w:val="clear" w:color="auto" w:fill="auto"/>
            <w:noWrap/>
            <w:vAlign w:val="bottom"/>
            <w:hideMark/>
          </w:tcPr>
          <w:p w14:paraId="53EA2FF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5A3E5278"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23EEB397"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2D23B3B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6B2F29E"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c5.xlarge</w:t>
            </w:r>
          </w:p>
        </w:tc>
        <w:tc>
          <w:tcPr>
            <w:tcW w:w="980" w:type="dxa"/>
            <w:tcBorders>
              <w:top w:val="nil"/>
              <w:left w:val="nil"/>
              <w:bottom w:val="single" w:sz="4" w:space="0" w:color="auto"/>
              <w:right w:val="single" w:sz="4" w:space="0" w:color="auto"/>
            </w:tcBorders>
            <w:shd w:val="clear" w:color="auto" w:fill="auto"/>
            <w:noWrap/>
            <w:vAlign w:val="bottom"/>
            <w:hideMark/>
          </w:tcPr>
          <w:p w14:paraId="0A125751"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CAC6F9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7E416098"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75DCF803"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DB216C5"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c5.2xlarge</w:t>
            </w:r>
          </w:p>
        </w:tc>
        <w:tc>
          <w:tcPr>
            <w:tcW w:w="980" w:type="dxa"/>
            <w:tcBorders>
              <w:top w:val="nil"/>
              <w:left w:val="nil"/>
              <w:bottom w:val="single" w:sz="4" w:space="0" w:color="auto"/>
              <w:right w:val="single" w:sz="4" w:space="0" w:color="auto"/>
            </w:tcBorders>
            <w:shd w:val="clear" w:color="auto" w:fill="auto"/>
            <w:noWrap/>
            <w:vAlign w:val="bottom"/>
            <w:hideMark/>
          </w:tcPr>
          <w:p w14:paraId="4420729C"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BD9ABD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58A2BA96"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1BA7EC0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9237E08"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c5.4xlarge</w:t>
            </w:r>
          </w:p>
        </w:tc>
        <w:tc>
          <w:tcPr>
            <w:tcW w:w="980" w:type="dxa"/>
            <w:tcBorders>
              <w:top w:val="nil"/>
              <w:left w:val="nil"/>
              <w:bottom w:val="single" w:sz="4" w:space="0" w:color="auto"/>
              <w:right w:val="single" w:sz="4" w:space="0" w:color="auto"/>
            </w:tcBorders>
            <w:shd w:val="clear" w:color="auto" w:fill="auto"/>
            <w:noWrap/>
            <w:vAlign w:val="bottom"/>
            <w:hideMark/>
          </w:tcPr>
          <w:p w14:paraId="21A6C4F6"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5DED2D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204BEBF5"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082EAC77"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41669BD"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lastRenderedPageBreak/>
              <w:t>c5.9xlarge</w:t>
            </w:r>
          </w:p>
        </w:tc>
        <w:tc>
          <w:tcPr>
            <w:tcW w:w="980" w:type="dxa"/>
            <w:tcBorders>
              <w:top w:val="nil"/>
              <w:left w:val="nil"/>
              <w:bottom w:val="single" w:sz="4" w:space="0" w:color="auto"/>
              <w:right w:val="single" w:sz="4" w:space="0" w:color="auto"/>
            </w:tcBorders>
            <w:shd w:val="clear" w:color="auto" w:fill="auto"/>
            <w:noWrap/>
            <w:vAlign w:val="bottom"/>
            <w:hideMark/>
          </w:tcPr>
          <w:p w14:paraId="3AE33D0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3AA9B07A"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1AE41E3A" w14:textId="77777777" w:rsidR="00BA5056"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p w14:paraId="3C684BBF"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p>
        </w:tc>
      </w:tr>
      <w:tr w:rsidR="00BA5056" w:rsidRPr="00BF12F9" w14:paraId="4676360D"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FB2CBE0"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g3.4xlarge</w:t>
            </w:r>
          </w:p>
        </w:tc>
        <w:tc>
          <w:tcPr>
            <w:tcW w:w="980" w:type="dxa"/>
            <w:tcBorders>
              <w:top w:val="nil"/>
              <w:left w:val="nil"/>
              <w:bottom w:val="single" w:sz="4" w:space="0" w:color="auto"/>
              <w:right w:val="single" w:sz="4" w:space="0" w:color="auto"/>
            </w:tcBorders>
            <w:shd w:val="clear" w:color="auto" w:fill="auto"/>
            <w:noWrap/>
            <w:vAlign w:val="bottom"/>
            <w:hideMark/>
          </w:tcPr>
          <w:p w14:paraId="09443A5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97E5600"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1EB5FB4B"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27CB116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004675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g3.8xlarge</w:t>
            </w:r>
          </w:p>
        </w:tc>
        <w:tc>
          <w:tcPr>
            <w:tcW w:w="980" w:type="dxa"/>
            <w:tcBorders>
              <w:top w:val="nil"/>
              <w:left w:val="nil"/>
              <w:bottom w:val="single" w:sz="4" w:space="0" w:color="auto"/>
              <w:right w:val="single" w:sz="4" w:space="0" w:color="auto"/>
            </w:tcBorders>
            <w:shd w:val="clear" w:color="auto" w:fill="auto"/>
            <w:noWrap/>
            <w:vAlign w:val="bottom"/>
            <w:hideMark/>
          </w:tcPr>
          <w:p w14:paraId="03FD4D8D"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2794BEA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106257B2"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19D3646B"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4671F5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i3.large</w:t>
            </w:r>
          </w:p>
        </w:tc>
        <w:tc>
          <w:tcPr>
            <w:tcW w:w="980" w:type="dxa"/>
            <w:tcBorders>
              <w:top w:val="nil"/>
              <w:left w:val="nil"/>
              <w:bottom w:val="single" w:sz="4" w:space="0" w:color="auto"/>
              <w:right w:val="single" w:sz="4" w:space="0" w:color="auto"/>
            </w:tcBorders>
            <w:shd w:val="clear" w:color="auto" w:fill="auto"/>
            <w:noWrap/>
            <w:vAlign w:val="bottom"/>
            <w:hideMark/>
          </w:tcPr>
          <w:p w14:paraId="732A29AA"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38D4F8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4F30AFC1"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BA5056" w:rsidRPr="00BF12F9" w14:paraId="2A4E7B9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DC02686"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i3.xlarge</w:t>
            </w:r>
          </w:p>
        </w:tc>
        <w:tc>
          <w:tcPr>
            <w:tcW w:w="980" w:type="dxa"/>
            <w:tcBorders>
              <w:top w:val="nil"/>
              <w:left w:val="nil"/>
              <w:bottom w:val="single" w:sz="4" w:space="0" w:color="auto"/>
              <w:right w:val="single" w:sz="4" w:space="0" w:color="auto"/>
            </w:tcBorders>
            <w:shd w:val="clear" w:color="auto" w:fill="auto"/>
            <w:noWrap/>
            <w:vAlign w:val="bottom"/>
            <w:hideMark/>
          </w:tcPr>
          <w:p w14:paraId="2F92D1BA"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E84876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2D4AD15C"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3C5294DB"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FE7CFB5"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i3.2xlarge</w:t>
            </w:r>
          </w:p>
        </w:tc>
        <w:tc>
          <w:tcPr>
            <w:tcW w:w="980" w:type="dxa"/>
            <w:tcBorders>
              <w:top w:val="nil"/>
              <w:left w:val="nil"/>
              <w:bottom w:val="single" w:sz="4" w:space="0" w:color="auto"/>
              <w:right w:val="single" w:sz="4" w:space="0" w:color="auto"/>
            </w:tcBorders>
            <w:shd w:val="clear" w:color="auto" w:fill="auto"/>
            <w:noWrap/>
            <w:vAlign w:val="bottom"/>
            <w:hideMark/>
          </w:tcPr>
          <w:p w14:paraId="1B181EA9"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75CECF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12FAD88F"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13382517"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7256429"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i3.4xlarge</w:t>
            </w:r>
          </w:p>
        </w:tc>
        <w:tc>
          <w:tcPr>
            <w:tcW w:w="980" w:type="dxa"/>
            <w:tcBorders>
              <w:top w:val="nil"/>
              <w:left w:val="nil"/>
              <w:bottom w:val="single" w:sz="4" w:space="0" w:color="auto"/>
              <w:right w:val="single" w:sz="4" w:space="0" w:color="auto"/>
            </w:tcBorders>
            <w:shd w:val="clear" w:color="auto" w:fill="auto"/>
            <w:noWrap/>
            <w:vAlign w:val="bottom"/>
            <w:hideMark/>
          </w:tcPr>
          <w:p w14:paraId="00804121"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534F465C"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234B1A2E"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73C356B9"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BF396AE"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i3.8xlarge</w:t>
            </w:r>
          </w:p>
        </w:tc>
        <w:tc>
          <w:tcPr>
            <w:tcW w:w="980" w:type="dxa"/>
            <w:tcBorders>
              <w:top w:val="nil"/>
              <w:left w:val="nil"/>
              <w:bottom w:val="single" w:sz="4" w:space="0" w:color="auto"/>
              <w:right w:val="single" w:sz="4" w:space="0" w:color="auto"/>
            </w:tcBorders>
            <w:shd w:val="clear" w:color="auto" w:fill="auto"/>
            <w:noWrap/>
            <w:vAlign w:val="bottom"/>
            <w:hideMark/>
          </w:tcPr>
          <w:p w14:paraId="7AE87B4E"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43CF6755"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06BBF56F"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442DEA16"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7E2E84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m5d.large</w:t>
            </w:r>
          </w:p>
        </w:tc>
        <w:tc>
          <w:tcPr>
            <w:tcW w:w="980" w:type="dxa"/>
            <w:tcBorders>
              <w:top w:val="nil"/>
              <w:left w:val="nil"/>
              <w:bottom w:val="single" w:sz="4" w:space="0" w:color="auto"/>
              <w:right w:val="single" w:sz="4" w:space="0" w:color="auto"/>
            </w:tcBorders>
            <w:shd w:val="clear" w:color="auto" w:fill="auto"/>
            <w:noWrap/>
            <w:vAlign w:val="bottom"/>
            <w:hideMark/>
          </w:tcPr>
          <w:p w14:paraId="46F5A30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587BA545"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1A803996"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BA5056" w:rsidRPr="00BF12F9" w14:paraId="490808DC"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07A297B"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m5d.xlarge</w:t>
            </w:r>
          </w:p>
        </w:tc>
        <w:tc>
          <w:tcPr>
            <w:tcW w:w="980" w:type="dxa"/>
            <w:tcBorders>
              <w:top w:val="nil"/>
              <w:left w:val="nil"/>
              <w:bottom w:val="single" w:sz="4" w:space="0" w:color="auto"/>
              <w:right w:val="single" w:sz="4" w:space="0" w:color="auto"/>
            </w:tcBorders>
            <w:shd w:val="clear" w:color="auto" w:fill="auto"/>
            <w:noWrap/>
            <w:vAlign w:val="bottom"/>
            <w:hideMark/>
          </w:tcPr>
          <w:p w14:paraId="5996253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01E2DB4"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50CC4F38"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0A0157F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448C0E1"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m5d.2xlarge</w:t>
            </w:r>
          </w:p>
        </w:tc>
        <w:tc>
          <w:tcPr>
            <w:tcW w:w="980" w:type="dxa"/>
            <w:tcBorders>
              <w:top w:val="nil"/>
              <w:left w:val="nil"/>
              <w:bottom w:val="single" w:sz="4" w:space="0" w:color="auto"/>
              <w:right w:val="single" w:sz="4" w:space="0" w:color="auto"/>
            </w:tcBorders>
            <w:shd w:val="clear" w:color="auto" w:fill="auto"/>
            <w:noWrap/>
            <w:vAlign w:val="bottom"/>
            <w:hideMark/>
          </w:tcPr>
          <w:p w14:paraId="061C533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7B1A999"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5C3F7AC"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0B1EB20F"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097F6A4"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m5d.4xlarge</w:t>
            </w:r>
          </w:p>
        </w:tc>
        <w:tc>
          <w:tcPr>
            <w:tcW w:w="980" w:type="dxa"/>
            <w:tcBorders>
              <w:top w:val="nil"/>
              <w:left w:val="nil"/>
              <w:bottom w:val="single" w:sz="4" w:space="0" w:color="auto"/>
              <w:right w:val="single" w:sz="4" w:space="0" w:color="auto"/>
            </w:tcBorders>
            <w:shd w:val="clear" w:color="auto" w:fill="auto"/>
            <w:noWrap/>
            <w:vAlign w:val="bottom"/>
            <w:hideMark/>
          </w:tcPr>
          <w:p w14:paraId="10DDEAF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C8BC319"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08C866DC"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6B22E39A"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3A19C67"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m5.large</w:t>
            </w:r>
          </w:p>
        </w:tc>
        <w:tc>
          <w:tcPr>
            <w:tcW w:w="980" w:type="dxa"/>
            <w:tcBorders>
              <w:top w:val="nil"/>
              <w:left w:val="nil"/>
              <w:bottom w:val="single" w:sz="4" w:space="0" w:color="auto"/>
              <w:right w:val="single" w:sz="4" w:space="0" w:color="auto"/>
            </w:tcBorders>
            <w:shd w:val="clear" w:color="auto" w:fill="auto"/>
            <w:noWrap/>
            <w:vAlign w:val="bottom"/>
            <w:hideMark/>
          </w:tcPr>
          <w:p w14:paraId="59F9E2AC"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6279D6B8"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772F42CE"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BA5056" w:rsidRPr="00BF12F9" w14:paraId="166D6547"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4827412"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m5.xlarge</w:t>
            </w:r>
          </w:p>
        </w:tc>
        <w:tc>
          <w:tcPr>
            <w:tcW w:w="980" w:type="dxa"/>
            <w:tcBorders>
              <w:top w:val="nil"/>
              <w:left w:val="nil"/>
              <w:bottom w:val="single" w:sz="4" w:space="0" w:color="auto"/>
              <w:right w:val="single" w:sz="4" w:space="0" w:color="auto"/>
            </w:tcBorders>
            <w:shd w:val="clear" w:color="auto" w:fill="auto"/>
            <w:noWrap/>
            <w:vAlign w:val="bottom"/>
            <w:hideMark/>
          </w:tcPr>
          <w:p w14:paraId="0BABAA6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53B45541"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48378EC8"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72148D6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DD3075E"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m5.2xlarge</w:t>
            </w:r>
          </w:p>
        </w:tc>
        <w:tc>
          <w:tcPr>
            <w:tcW w:w="980" w:type="dxa"/>
            <w:tcBorders>
              <w:top w:val="nil"/>
              <w:left w:val="nil"/>
              <w:bottom w:val="single" w:sz="4" w:space="0" w:color="auto"/>
              <w:right w:val="single" w:sz="4" w:space="0" w:color="auto"/>
            </w:tcBorders>
            <w:shd w:val="clear" w:color="auto" w:fill="auto"/>
            <w:noWrap/>
            <w:vAlign w:val="bottom"/>
            <w:hideMark/>
          </w:tcPr>
          <w:p w14:paraId="23CE924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46CF0583"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F134A42"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BA5056" w:rsidRPr="00BF12F9" w14:paraId="3EA0DA40"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980C66A"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m5.4xlarge</w:t>
            </w:r>
          </w:p>
        </w:tc>
        <w:tc>
          <w:tcPr>
            <w:tcW w:w="980" w:type="dxa"/>
            <w:tcBorders>
              <w:top w:val="nil"/>
              <w:left w:val="nil"/>
              <w:bottom w:val="single" w:sz="4" w:space="0" w:color="auto"/>
              <w:right w:val="single" w:sz="4" w:space="0" w:color="auto"/>
            </w:tcBorders>
            <w:shd w:val="clear" w:color="auto" w:fill="auto"/>
            <w:noWrap/>
            <w:vAlign w:val="bottom"/>
            <w:hideMark/>
          </w:tcPr>
          <w:p w14:paraId="7C4893DD"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75D90CE"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2B88EAB5"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BA5056" w:rsidRPr="00BF12F9" w14:paraId="50B6335B"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BE1A171"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r5d.large</w:t>
            </w:r>
          </w:p>
        </w:tc>
        <w:tc>
          <w:tcPr>
            <w:tcW w:w="980" w:type="dxa"/>
            <w:tcBorders>
              <w:top w:val="nil"/>
              <w:left w:val="nil"/>
              <w:bottom w:val="single" w:sz="4" w:space="0" w:color="auto"/>
              <w:right w:val="single" w:sz="4" w:space="0" w:color="auto"/>
            </w:tcBorders>
            <w:shd w:val="clear" w:color="auto" w:fill="auto"/>
            <w:noWrap/>
            <w:vAlign w:val="bottom"/>
            <w:hideMark/>
          </w:tcPr>
          <w:p w14:paraId="59FB3DDF"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16817B57"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00657E98"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BA5056" w:rsidRPr="00BF12F9" w14:paraId="28FC9D45" w14:textId="77777777" w:rsidTr="00CD6BF4">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8DD155B" w14:textId="77777777" w:rsidR="00BA5056" w:rsidRPr="00BF12F9" w:rsidRDefault="00BA5056" w:rsidP="00EE51F5">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r5d.xlarge</w:t>
            </w:r>
          </w:p>
        </w:tc>
        <w:tc>
          <w:tcPr>
            <w:tcW w:w="980" w:type="dxa"/>
            <w:tcBorders>
              <w:top w:val="nil"/>
              <w:left w:val="nil"/>
              <w:bottom w:val="single" w:sz="4" w:space="0" w:color="auto"/>
              <w:right w:val="single" w:sz="4" w:space="0" w:color="auto"/>
            </w:tcBorders>
            <w:shd w:val="clear" w:color="auto" w:fill="auto"/>
            <w:noWrap/>
            <w:vAlign w:val="bottom"/>
            <w:hideMark/>
          </w:tcPr>
          <w:p w14:paraId="5489307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E15B23B" w14:textId="77777777" w:rsidR="00BA5056" w:rsidRPr="00BF12F9" w:rsidRDefault="00BA5056" w:rsidP="00EE51F5">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11634938" w14:textId="77777777" w:rsidR="00BA5056" w:rsidRPr="00BF12F9" w:rsidRDefault="00BA5056" w:rsidP="00EE51F5">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5BCB56BF"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E2A352E"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r5d.2xlarge</w:t>
            </w:r>
          </w:p>
        </w:tc>
        <w:tc>
          <w:tcPr>
            <w:tcW w:w="980" w:type="dxa"/>
            <w:tcBorders>
              <w:top w:val="nil"/>
              <w:left w:val="nil"/>
              <w:bottom w:val="single" w:sz="4" w:space="0" w:color="auto"/>
              <w:right w:val="single" w:sz="4" w:space="0" w:color="auto"/>
            </w:tcBorders>
            <w:shd w:val="clear" w:color="auto" w:fill="auto"/>
            <w:noWrap/>
            <w:vAlign w:val="bottom"/>
            <w:hideMark/>
          </w:tcPr>
          <w:p w14:paraId="3447331A"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A803CFF"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14B0C03B"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661475AB"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2CBC9E3"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r5d.4xlarge</w:t>
            </w:r>
          </w:p>
        </w:tc>
        <w:tc>
          <w:tcPr>
            <w:tcW w:w="980" w:type="dxa"/>
            <w:tcBorders>
              <w:top w:val="nil"/>
              <w:left w:val="nil"/>
              <w:bottom w:val="single" w:sz="4" w:space="0" w:color="auto"/>
              <w:right w:val="single" w:sz="4" w:space="0" w:color="auto"/>
            </w:tcBorders>
            <w:shd w:val="clear" w:color="auto" w:fill="auto"/>
            <w:noWrap/>
            <w:vAlign w:val="bottom"/>
            <w:hideMark/>
          </w:tcPr>
          <w:p w14:paraId="7F0CBD89"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6D03A31"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1D552260"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A15FEC" w:rsidRPr="00BF12F9" w14:paraId="2C529EAF"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9F31530"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r5.large</w:t>
            </w:r>
          </w:p>
        </w:tc>
        <w:tc>
          <w:tcPr>
            <w:tcW w:w="980" w:type="dxa"/>
            <w:tcBorders>
              <w:top w:val="nil"/>
              <w:left w:val="nil"/>
              <w:bottom w:val="single" w:sz="4" w:space="0" w:color="auto"/>
              <w:right w:val="single" w:sz="4" w:space="0" w:color="auto"/>
            </w:tcBorders>
            <w:shd w:val="clear" w:color="auto" w:fill="auto"/>
            <w:noWrap/>
            <w:vAlign w:val="bottom"/>
            <w:hideMark/>
          </w:tcPr>
          <w:p w14:paraId="3D8093C7"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8B1FBC2"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2F13F960"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A15FEC" w:rsidRPr="00BF12F9" w14:paraId="7AA1C6F2"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89E6BFF"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r5.xlarge</w:t>
            </w:r>
          </w:p>
        </w:tc>
        <w:tc>
          <w:tcPr>
            <w:tcW w:w="980" w:type="dxa"/>
            <w:tcBorders>
              <w:top w:val="nil"/>
              <w:left w:val="nil"/>
              <w:bottom w:val="single" w:sz="4" w:space="0" w:color="auto"/>
              <w:right w:val="single" w:sz="4" w:space="0" w:color="auto"/>
            </w:tcBorders>
            <w:shd w:val="clear" w:color="auto" w:fill="auto"/>
            <w:noWrap/>
            <w:vAlign w:val="bottom"/>
            <w:hideMark/>
          </w:tcPr>
          <w:p w14:paraId="70A22054"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6BF18C0"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3C253652"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4365519E"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B5A25FB"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r5.2xlarge</w:t>
            </w:r>
          </w:p>
        </w:tc>
        <w:tc>
          <w:tcPr>
            <w:tcW w:w="980" w:type="dxa"/>
            <w:tcBorders>
              <w:top w:val="nil"/>
              <w:left w:val="nil"/>
              <w:bottom w:val="single" w:sz="4" w:space="0" w:color="auto"/>
              <w:right w:val="single" w:sz="4" w:space="0" w:color="auto"/>
            </w:tcBorders>
            <w:shd w:val="clear" w:color="auto" w:fill="auto"/>
            <w:noWrap/>
            <w:vAlign w:val="bottom"/>
            <w:hideMark/>
          </w:tcPr>
          <w:p w14:paraId="3C6FCF99"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87BEA03"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4CD4F3B"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39FA1E1B"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0F8E34E"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r5.4xlarge</w:t>
            </w:r>
          </w:p>
        </w:tc>
        <w:tc>
          <w:tcPr>
            <w:tcW w:w="980" w:type="dxa"/>
            <w:tcBorders>
              <w:top w:val="nil"/>
              <w:left w:val="nil"/>
              <w:bottom w:val="single" w:sz="4" w:space="0" w:color="auto"/>
              <w:right w:val="single" w:sz="4" w:space="0" w:color="auto"/>
            </w:tcBorders>
            <w:shd w:val="clear" w:color="auto" w:fill="auto"/>
            <w:noWrap/>
            <w:vAlign w:val="bottom"/>
            <w:hideMark/>
          </w:tcPr>
          <w:p w14:paraId="0734F710"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5F6DE7B"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3AC1DAF8"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A15FEC" w:rsidRPr="00BF12F9" w14:paraId="32066204"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B61CC9F"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r4.large</w:t>
            </w:r>
          </w:p>
        </w:tc>
        <w:tc>
          <w:tcPr>
            <w:tcW w:w="980" w:type="dxa"/>
            <w:tcBorders>
              <w:top w:val="nil"/>
              <w:left w:val="nil"/>
              <w:bottom w:val="single" w:sz="4" w:space="0" w:color="auto"/>
              <w:right w:val="single" w:sz="4" w:space="0" w:color="auto"/>
            </w:tcBorders>
            <w:shd w:val="clear" w:color="auto" w:fill="auto"/>
            <w:noWrap/>
            <w:vAlign w:val="bottom"/>
            <w:hideMark/>
          </w:tcPr>
          <w:p w14:paraId="01F3CF4D"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16460CB"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02E1F87C"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A15FEC" w:rsidRPr="00BF12F9" w14:paraId="24375E9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9EB0A48"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r4.xlarge</w:t>
            </w:r>
          </w:p>
        </w:tc>
        <w:tc>
          <w:tcPr>
            <w:tcW w:w="980" w:type="dxa"/>
            <w:tcBorders>
              <w:top w:val="nil"/>
              <w:left w:val="nil"/>
              <w:bottom w:val="single" w:sz="4" w:space="0" w:color="auto"/>
              <w:right w:val="single" w:sz="4" w:space="0" w:color="auto"/>
            </w:tcBorders>
            <w:shd w:val="clear" w:color="auto" w:fill="auto"/>
            <w:noWrap/>
            <w:vAlign w:val="bottom"/>
            <w:hideMark/>
          </w:tcPr>
          <w:p w14:paraId="08F62C1C"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6706F5F3"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11166BEF"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2847CC1E"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B343ACA"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r4.2xlarge</w:t>
            </w:r>
          </w:p>
        </w:tc>
        <w:tc>
          <w:tcPr>
            <w:tcW w:w="980" w:type="dxa"/>
            <w:tcBorders>
              <w:top w:val="nil"/>
              <w:left w:val="nil"/>
              <w:bottom w:val="single" w:sz="4" w:space="0" w:color="auto"/>
              <w:right w:val="single" w:sz="4" w:space="0" w:color="auto"/>
            </w:tcBorders>
            <w:shd w:val="clear" w:color="auto" w:fill="auto"/>
            <w:noWrap/>
            <w:vAlign w:val="bottom"/>
            <w:hideMark/>
          </w:tcPr>
          <w:p w14:paraId="1DC04E39"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7585977A"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21111B0F"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4C9E14B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56E612E"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r4.4xlarge</w:t>
            </w:r>
          </w:p>
        </w:tc>
        <w:tc>
          <w:tcPr>
            <w:tcW w:w="980" w:type="dxa"/>
            <w:tcBorders>
              <w:top w:val="nil"/>
              <w:left w:val="nil"/>
              <w:bottom w:val="single" w:sz="4" w:space="0" w:color="auto"/>
              <w:right w:val="single" w:sz="4" w:space="0" w:color="auto"/>
            </w:tcBorders>
            <w:shd w:val="clear" w:color="auto" w:fill="auto"/>
            <w:noWrap/>
            <w:vAlign w:val="bottom"/>
            <w:hideMark/>
          </w:tcPr>
          <w:p w14:paraId="56930A16"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61F6C8CE"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5382665E"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A15FEC" w:rsidRPr="00BF12F9" w14:paraId="622514E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78C9D65"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r4.8xlarge</w:t>
            </w:r>
          </w:p>
        </w:tc>
        <w:tc>
          <w:tcPr>
            <w:tcW w:w="980" w:type="dxa"/>
            <w:tcBorders>
              <w:top w:val="nil"/>
              <w:left w:val="nil"/>
              <w:bottom w:val="single" w:sz="4" w:space="0" w:color="auto"/>
              <w:right w:val="single" w:sz="4" w:space="0" w:color="auto"/>
            </w:tcBorders>
            <w:shd w:val="clear" w:color="auto" w:fill="auto"/>
            <w:noWrap/>
            <w:vAlign w:val="bottom"/>
            <w:hideMark/>
          </w:tcPr>
          <w:p w14:paraId="187F1664"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5E8AC6FA"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0D005E0F"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A15FEC" w:rsidRPr="00BF12F9" w14:paraId="5085F777"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39ED4C1"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t3.medium</w:t>
            </w:r>
          </w:p>
        </w:tc>
        <w:tc>
          <w:tcPr>
            <w:tcW w:w="980" w:type="dxa"/>
            <w:tcBorders>
              <w:top w:val="nil"/>
              <w:left w:val="nil"/>
              <w:bottom w:val="single" w:sz="4" w:space="0" w:color="auto"/>
              <w:right w:val="single" w:sz="4" w:space="0" w:color="auto"/>
            </w:tcBorders>
            <w:shd w:val="clear" w:color="auto" w:fill="auto"/>
            <w:noWrap/>
            <w:vAlign w:val="bottom"/>
            <w:hideMark/>
          </w:tcPr>
          <w:p w14:paraId="3F54C1DC"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19DF548"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13D79543"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A15FEC" w:rsidRPr="00BF12F9" w14:paraId="4769949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E737F0D"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t3.large</w:t>
            </w:r>
          </w:p>
        </w:tc>
        <w:tc>
          <w:tcPr>
            <w:tcW w:w="980" w:type="dxa"/>
            <w:tcBorders>
              <w:top w:val="nil"/>
              <w:left w:val="nil"/>
              <w:bottom w:val="single" w:sz="4" w:space="0" w:color="auto"/>
              <w:right w:val="single" w:sz="4" w:space="0" w:color="auto"/>
            </w:tcBorders>
            <w:shd w:val="clear" w:color="auto" w:fill="auto"/>
            <w:noWrap/>
            <w:vAlign w:val="bottom"/>
            <w:hideMark/>
          </w:tcPr>
          <w:p w14:paraId="6FDDE1FF"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2E33F065"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199A16CE"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A15FEC" w:rsidRPr="00BF12F9" w14:paraId="053634BD"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875F75D"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t3.xlarge</w:t>
            </w:r>
          </w:p>
        </w:tc>
        <w:tc>
          <w:tcPr>
            <w:tcW w:w="980" w:type="dxa"/>
            <w:tcBorders>
              <w:top w:val="nil"/>
              <w:left w:val="nil"/>
              <w:bottom w:val="single" w:sz="4" w:space="0" w:color="auto"/>
              <w:right w:val="single" w:sz="4" w:space="0" w:color="auto"/>
            </w:tcBorders>
            <w:shd w:val="clear" w:color="auto" w:fill="auto"/>
            <w:noWrap/>
            <w:vAlign w:val="bottom"/>
            <w:hideMark/>
          </w:tcPr>
          <w:p w14:paraId="209F7F75"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1E968B9"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1263440C"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74DA3CFF"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B91E8DE"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t3.2xlarge</w:t>
            </w:r>
          </w:p>
        </w:tc>
        <w:tc>
          <w:tcPr>
            <w:tcW w:w="980" w:type="dxa"/>
            <w:tcBorders>
              <w:top w:val="nil"/>
              <w:left w:val="nil"/>
              <w:bottom w:val="single" w:sz="4" w:space="0" w:color="auto"/>
              <w:right w:val="single" w:sz="4" w:space="0" w:color="auto"/>
            </w:tcBorders>
            <w:shd w:val="clear" w:color="auto" w:fill="auto"/>
            <w:noWrap/>
            <w:vAlign w:val="bottom"/>
            <w:hideMark/>
          </w:tcPr>
          <w:p w14:paraId="779F3495"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1B13137"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75B9D2D5"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095F4485"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362FA25"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z1d.large</w:t>
            </w:r>
          </w:p>
        </w:tc>
        <w:tc>
          <w:tcPr>
            <w:tcW w:w="980" w:type="dxa"/>
            <w:tcBorders>
              <w:top w:val="nil"/>
              <w:left w:val="nil"/>
              <w:bottom w:val="single" w:sz="4" w:space="0" w:color="auto"/>
              <w:right w:val="single" w:sz="4" w:space="0" w:color="auto"/>
            </w:tcBorders>
            <w:shd w:val="clear" w:color="auto" w:fill="auto"/>
            <w:noWrap/>
            <w:vAlign w:val="bottom"/>
            <w:hideMark/>
          </w:tcPr>
          <w:p w14:paraId="372352DB"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612E674F"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4C3E340A"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A15FEC" w:rsidRPr="00BF12F9" w14:paraId="12774B4F"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6D45079"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z1d.xlarge</w:t>
            </w:r>
          </w:p>
        </w:tc>
        <w:tc>
          <w:tcPr>
            <w:tcW w:w="980" w:type="dxa"/>
            <w:tcBorders>
              <w:top w:val="nil"/>
              <w:left w:val="nil"/>
              <w:bottom w:val="single" w:sz="4" w:space="0" w:color="auto"/>
              <w:right w:val="single" w:sz="4" w:space="0" w:color="auto"/>
            </w:tcBorders>
            <w:shd w:val="clear" w:color="auto" w:fill="auto"/>
            <w:noWrap/>
            <w:vAlign w:val="bottom"/>
            <w:hideMark/>
          </w:tcPr>
          <w:p w14:paraId="3A20079A"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9D06A05"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B80422B"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48264DF3"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590C775"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z1d.2xlarge</w:t>
            </w:r>
          </w:p>
        </w:tc>
        <w:tc>
          <w:tcPr>
            <w:tcW w:w="980" w:type="dxa"/>
            <w:tcBorders>
              <w:top w:val="nil"/>
              <w:left w:val="nil"/>
              <w:bottom w:val="single" w:sz="4" w:space="0" w:color="auto"/>
              <w:right w:val="single" w:sz="4" w:space="0" w:color="auto"/>
            </w:tcBorders>
            <w:shd w:val="clear" w:color="auto" w:fill="auto"/>
            <w:noWrap/>
            <w:vAlign w:val="bottom"/>
            <w:hideMark/>
          </w:tcPr>
          <w:p w14:paraId="1E4077FF"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A4836B9"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2F681CD1"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A15FEC" w:rsidRPr="00BF12F9" w14:paraId="31EC24DD"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0893CD2"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z1d.3xlarge</w:t>
            </w:r>
          </w:p>
        </w:tc>
        <w:tc>
          <w:tcPr>
            <w:tcW w:w="980" w:type="dxa"/>
            <w:tcBorders>
              <w:top w:val="nil"/>
              <w:left w:val="nil"/>
              <w:bottom w:val="single" w:sz="4" w:space="0" w:color="auto"/>
              <w:right w:val="single" w:sz="4" w:space="0" w:color="auto"/>
            </w:tcBorders>
            <w:shd w:val="clear" w:color="auto" w:fill="auto"/>
            <w:noWrap/>
            <w:vAlign w:val="bottom"/>
            <w:hideMark/>
          </w:tcPr>
          <w:p w14:paraId="2BEEFA17"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w:t>
            </w:r>
          </w:p>
        </w:tc>
        <w:tc>
          <w:tcPr>
            <w:tcW w:w="999" w:type="dxa"/>
            <w:tcBorders>
              <w:top w:val="nil"/>
              <w:left w:val="nil"/>
              <w:bottom w:val="single" w:sz="4" w:space="0" w:color="auto"/>
              <w:right w:val="single" w:sz="4" w:space="0" w:color="auto"/>
            </w:tcBorders>
            <w:shd w:val="clear" w:color="auto" w:fill="auto"/>
            <w:noWrap/>
            <w:vAlign w:val="bottom"/>
            <w:hideMark/>
          </w:tcPr>
          <w:p w14:paraId="09FD07DF"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98304</w:t>
            </w:r>
          </w:p>
        </w:tc>
        <w:tc>
          <w:tcPr>
            <w:tcW w:w="2220" w:type="dxa"/>
            <w:tcBorders>
              <w:top w:val="nil"/>
              <w:left w:val="nil"/>
              <w:bottom w:val="single" w:sz="4" w:space="0" w:color="auto"/>
              <w:right w:val="single" w:sz="4" w:space="0" w:color="auto"/>
            </w:tcBorders>
            <w:shd w:val="clear" w:color="auto" w:fill="auto"/>
            <w:noWrap/>
            <w:vAlign w:val="bottom"/>
            <w:hideMark/>
          </w:tcPr>
          <w:p w14:paraId="4B23A7E0"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A15FEC" w:rsidRPr="00BF12F9" w14:paraId="53076DD1" w14:textId="77777777" w:rsidTr="00EE51F5">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B4F0468" w14:textId="77777777" w:rsidR="00A15FEC" w:rsidRPr="00BF12F9" w:rsidRDefault="00A15FEC" w:rsidP="00A15FEC">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z1d.6xlarge</w:t>
            </w:r>
          </w:p>
        </w:tc>
        <w:tc>
          <w:tcPr>
            <w:tcW w:w="980" w:type="dxa"/>
            <w:tcBorders>
              <w:top w:val="nil"/>
              <w:left w:val="nil"/>
              <w:bottom w:val="single" w:sz="4" w:space="0" w:color="auto"/>
              <w:right w:val="single" w:sz="4" w:space="0" w:color="auto"/>
            </w:tcBorders>
            <w:shd w:val="clear" w:color="auto" w:fill="auto"/>
            <w:noWrap/>
            <w:vAlign w:val="bottom"/>
            <w:hideMark/>
          </w:tcPr>
          <w:p w14:paraId="3168E69E"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w:t>
            </w:r>
          </w:p>
        </w:tc>
        <w:tc>
          <w:tcPr>
            <w:tcW w:w="999" w:type="dxa"/>
            <w:tcBorders>
              <w:top w:val="nil"/>
              <w:left w:val="nil"/>
              <w:bottom w:val="single" w:sz="4" w:space="0" w:color="auto"/>
              <w:right w:val="single" w:sz="4" w:space="0" w:color="auto"/>
            </w:tcBorders>
            <w:shd w:val="clear" w:color="auto" w:fill="auto"/>
            <w:noWrap/>
            <w:vAlign w:val="bottom"/>
            <w:hideMark/>
          </w:tcPr>
          <w:p w14:paraId="20641743" w14:textId="77777777" w:rsidR="00A15FEC" w:rsidRPr="00BF12F9" w:rsidRDefault="00A15FEC" w:rsidP="00A15FEC">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196608</w:t>
            </w:r>
          </w:p>
        </w:tc>
        <w:tc>
          <w:tcPr>
            <w:tcW w:w="2220" w:type="dxa"/>
            <w:tcBorders>
              <w:top w:val="nil"/>
              <w:left w:val="nil"/>
              <w:bottom w:val="single" w:sz="4" w:space="0" w:color="auto"/>
              <w:right w:val="single" w:sz="4" w:space="0" w:color="auto"/>
            </w:tcBorders>
            <w:shd w:val="clear" w:color="auto" w:fill="auto"/>
            <w:noWrap/>
            <w:vAlign w:val="bottom"/>
            <w:hideMark/>
          </w:tcPr>
          <w:p w14:paraId="3ADD3357" w14:textId="77777777" w:rsidR="00A15FEC" w:rsidRPr="00BF12F9" w:rsidRDefault="00A15FEC" w:rsidP="00A15FEC">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bl>
    <w:p w14:paraId="4E9D6ECE" w14:textId="77777777" w:rsidR="003B1790" w:rsidRDefault="003B1790" w:rsidP="003B1790">
      <w:pPr>
        <w:rPr>
          <w:ins w:id="617" w:author="Shubra Singh" w:date="2022-12-21T12:11:00Z"/>
        </w:rPr>
      </w:pPr>
      <w:ins w:id="618" w:author="Shubra Singh" w:date="2022-12-21T12:11:00Z">
        <w:r>
          <w:t>11) Remain others as default.</w:t>
        </w:r>
      </w:ins>
    </w:p>
    <w:p w14:paraId="08B0C3E2" w14:textId="77777777" w:rsidR="003B1790" w:rsidRDefault="003B1790" w:rsidP="003B1790">
      <w:pPr>
        <w:rPr>
          <w:ins w:id="619" w:author="Shubra Singh" w:date="2022-12-21T12:11:00Z"/>
        </w:rPr>
      </w:pPr>
      <w:ins w:id="620" w:author="Shubra Singh" w:date="2022-12-21T12:11:00Z">
        <w:r>
          <w:t>12) Go to next.</w:t>
        </w:r>
      </w:ins>
    </w:p>
    <w:p w14:paraId="00576FED" w14:textId="77777777" w:rsidR="003B1790" w:rsidRDefault="003B1790" w:rsidP="003B1790">
      <w:pPr>
        <w:rPr>
          <w:ins w:id="621" w:author="Shubra Singh" w:date="2022-12-21T12:11:00Z"/>
        </w:rPr>
      </w:pPr>
      <w:ins w:id="622" w:author="Shubra Singh" w:date="2022-12-21T12:11:00Z">
        <w:r>
          <w:t>13) Review</w:t>
        </w:r>
      </w:ins>
    </w:p>
    <w:p w14:paraId="356D7AC4" w14:textId="77777777" w:rsidR="003B1790" w:rsidRDefault="003B1790" w:rsidP="003B1790">
      <w:pPr>
        <w:rPr>
          <w:ins w:id="623" w:author="Shubra Singh" w:date="2022-12-21T12:11:00Z"/>
        </w:rPr>
      </w:pPr>
      <w:ins w:id="624" w:author="Shubra Singh" w:date="2022-12-21T12:11:00Z">
        <w:r>
          <w:t>14) Submit</w:t>
        </w:r>
      </w:ins>
    </w:p>
    <w:p w14:paraId="440B765D" w14:textId="77777777" w:rsidR="003B1790" w:rsidRPr="00823E8C" w:rsidRDefault="003B1790" w:rsidP="003B1790">
      <w:pPr>
        <w:rPr>
          <w:ins w:id="625" w:author="Shubra Singh" w:date="2022-12-21T12:11:00Z"/>
          <w:b/>
          <w:bCs/>
          <w:i/>
          <w:iCs/>
        </w:rPr>
      </w:pPr>
      <w:ins w:id="626" w:author="Shubra Singh" w:date="2022-12-21T12:11:00Z">
        <w:r w:rsidRPr="00067132">
          <w:rPr>
            <w:b/>
            <w:bCs/>
            <w:i/>
            <w:iCs/>
          </w:rPr>
          <w:lastRenderedPageBreak/>
          <w:t xml:space="preserve">Set Back and Relax, it will take maximum </w:t>
        </w:r>
        <w:r>
          <w:rPr>
            <w:b/>
            <w:bCs/>
            <w:i/>
            <w:iCs/>
          </w:rPr>
          <w:t>10</w:t>
        </w:r>
        <w:r w:rsidRPr="00067132">
          <w:rPr>
            <w:b/>
            <w:bCs/>
            <w:i/>
            <w:iCs/>
          </w:rPr>
          <w:t xml:space="preserve"> mins.</w:t>
        </w:r>
        <w:r>
          <w:rPr>
            <w:b/>
            <w:bCs/>
            <w:i/>
            <w:iCs/>
          </w:rPr>
          <w:t xml:space="preserve"> </w:t>
        </w:r>
        <w:r w:rsidRPr="00067132">
          <w:rPr>
            <mc:AlternateContent>
              <mc:Choice Requires="w16se"/>
              <mc:Fallback>
                <w:rFonts w:ascii="Segoe UI Emoji" w:eastAsia="Segoe UI Emoji" w:hAnsi="Segoe UI Emoji" w:cs="Segoe UI Emoji"/>
              </mc:Fallback>
            </mc:AlternateContent>
            <w:b/>
            <w:bCs/>
            <w:i/>
            <w:iCs/>
          </w:rPr>
          <mc:AlternateContent>
            <mc:Choice Requires="w16se">
              <w16se:symEx w16se:font="Segoe UI Emoji" w16se:char="1F60A"/>
            </mc:Choice>
            <mc:Fallback>
              <w:t>😊</w:t>
            </mc:Fallback>
          </mc:AlternateContent>
        </w:r>
      </w:ins>
    </w:p>
    <w:p w14:paraId="06C8A8C0" w14:textId="77777777" w:rsidR="003B1790" w:rsidRPr="005E0107" w:rsidRDefault="003B1790" w:rsidP="003B1790">
      <w:pPr>
        <w:pStyle w:val="ListParagraph"/>
        <w:numPr>
          <w:ilvl w:val="0"/>
          <w:numId w:val="16"/>
        </w:numPr>
        <w:rPr>
          <w:ins w:id="627" w:author="Shubra Singh" w:date="2022-12-21T12:11:00Z"/>
          <w:rFonts w:ascii="Calibri" w:hAnsi="Calibri" w:cs="Calibri"/>
          <w:lang w:eastAsia="en-IN"/>
        </w:rPr>
      </w:pPr>
      <w:ins w:id="628" w:author="Shubra Singh" w:date="2022-12-21T12:11:00Z">
        <w:r>
          <w:rPr>
            <w:rFonts w:ascii="Calibri" w:hAnsi="Calibri" w:cs="Calibri"/>
            <w:lang w:eastAsia="en-IN"/>
          </w:rPr>
          <w:t xml:space="preserve">Go to AWS Console -&gt; </w:t>
        </w:r>
        <w:r w:rsidRPr="00D23705">
          <w:rPr>
            <w:rFonts w:ascii="Calibri" w:hAnsi="Calibri" w:cs="Calibri"/>
            <w:i/>
            <w:iCs/>
            <w:color w:val="2F5496" w:themeColor="accent1" w:themeShade="BF"/>
            <w:lang w:eastAsia="en-IN"/>
          </w:rPr>
          <w:t>CloudFormation</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&gt; Stacks</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 xml:space="preserve">&gt; </w:t>
        </w:r>
        <w:r>
          <w:rPr>
            <w:rFonts w:ascii="Calibri" w:hAnsi="Calibri" w:cs="Calibri"/>
            <w:i/>
            <w:iCs/>
            <w:color w:val="2F5496" w:themeColor="accent1" w:themeShade="BF"/>
            <w:lang w:eastAsia="en-IN"/>
          </w:rPr>
          <w:t>{stack name}</w:t>
        </w:r>
      </w:ins>
    </w:p>
    <w:p w14:paraId="275565B3" w14:textId="57FA8462" w:rsidR="00BA5056" w:rsidDel="00424D01" w:rsidRDefault="00424D01" w:rsidP="00424D01">
      <w:pPr>
        <w:rPr>
          <w:del w:id="629" w:author="Shubra Singh" w:date="2022-12-21T12:10:00Z"/>
        </w:rPr>
      </w:pPr>
      <w:ins w:id="630" w:author="Shubra Singh" w:date="2022-12-21T14:11:00Z">
        <w:r w:rsidRPr="00424D01">
          <w:rPr>
            <w:noProof/>
          </w:rPr>
          <w:drawing>
            <wp:inline distT="0" distB="0" distL="0" distR="0" wp14:anchorId="606E696A" wp14:editId="4CBC090D">
              <wp:extent cx="5731510" cy="3143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43885"/>
                      </a:xfrm>
                      <a:prstGeom prst="rect">
                        <a:avLst/>
                      </a:prstGeom>
                    </pic:spPr>
                  </pic:pic>
                </a:graphicData>
              </a:graphic>
            </wp:inline>
          </w:drawing>
        </w:r>
      </w:ins>
    </w:p>
    <w:p w14:paraId="40B58C47" w14:textId="1426A39F" w:rsidR="00424D01" w:rsidRDefault="00424D01" w:rsidP="00424D01">
      <w:pPr>
        <w:rPr>
          <w:ins w:id="631" w:author="Shubra Singh" w:date="2022-12-21T14:12:00Z"/>
        </w:rPr>
      </w:pPr>
      <w:ins w:id="632" w:author="Shubra Singh" w:date="2022-12-21T14:12:00Z">
        <w:r w:rsidRPr="00424D01">
          <w:rPr>
            <w:noProof/>
          </w:rPr>
          <w:drawing>
            <wp:inline distT="0" distB="0" distL="0" distR="0" wp14:anchorId="66339EC7" wp14:editId="32F72718">
              <wp:extent cx="5731510" cy="325628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6280"/>
                      </a:xfrm>
                      <a:prstGeom prst="rect">
                        <a:avLst/>
                      </a:prstGeom>
                    </pic:spPr>
                  </pic:pic>
                </a:graphicData>
              </a:graphic>
            </wp:inline>
          </w:drawing>
        </w:r>
      </w:ins>
    </w:p>
    <w:p w14:paraId="295FCD00" w14:textId="1B8C8261" w:rsidR="00424D01" w:rsidRDefault="00424D01" w:rsidP="00424D01">
      <w:pPr>
        <w:rPr>
          <w:ins w:id="633" w:author="Shubra Singh" w:date="2022-12-21T14:14:00Z"/>
        </w:rPr>
      </w:pPr>
      <w:ins w:id="634" w:author="Shubra Singh" w:date="2022-12-21T14:14:00Z">
        <w:r w:rsidRPr="00424D01">
          <w:rPr>
            <w:noProof/>
          </w:rPr>
          <w:lastRenderedPageBreak/>
          <w:drawing>
            <wp:inline distT="0" distB="0" distL="0" distR="0" wp14:anchorId="48F054D2" wp14:editId="2ECD6D66">
              <wp:extent cx="5731510" cy="32010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01035"/>
                      </a:xfrm>
                      <a:prstGeom prst="rect">
                        <a:avLst/>
                      </a:prstGeom>
                    </pic:spPr>
                  </pic:pic>
                </a:graphicData>
              </a:graphic>
            </wp:inline>
          </w:drawing>
        </w:r>
      </w:ins>
    </w:p>
    <w:p w14:paraId="787279EF" w14:textId="7ABEC502" w:rsidR="00424D01" w:rsidRDefault="00424D01">
      <w:pPr>
        <w:rPr>
          <w:ins w:id="635" w:author="Shubra Singh" w:date="2022-12-21T14:11:00Z"/>
        </w:rPr>
        <w:pPrChange w:id="636" w:author="Shubra Singh" w:date="2022-12-21T14:11:00Z">
          <w:pPr>
            <w:pStyle w:val="ListParagraph"/>
            <w:numPr>
              <w:numId w:val="16"/>
            </w:numPr>
            <w:ind w:hanging="360"/>
          </w:pPr>
        </w:pPrChange>
      </w:pPr>
      <w:ins w:id="637" w:author="Shubra Singh" w:date="2022-12-21T14:14:00Z">
        <w:r w:rsidRPr="00424D01">
          <w:rPr>
            <w:noProof/>
          </w:rPr>
          <w:drawing>
            <wp:inline distT="0" distB="0" distL="0" distR="0" wp14:anchorId="0398D58A" wp14:editId="331A56E1">
              <wp:extent cx="5731510" cy="31711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71190"/>
                      </a:xfrm>
                      <a:prstGeom prst="rect">
                        <a:avLst/>
                      </a:prstGeom>
                    </pic:spPr>
                  </pic:pic>
                </a:graphicData>
              </a:graphic>
            </wp:inline>
          </w:drawing>
        </w:r>
      </w:ins>
    </w:p>
    <w:p w14:paraId="7302B828" w14:textId="53F67E49" w:rsidR="004669EA" w:rsidRPr="003B1790" w:rsidDel="003B1790" w:rsidRDefault="004E55E9">
      <w:pPr>
        <w:rPr>
          <w:del w:id="638" w:author="Shubra Singh" w:date="2022-12-21T12:10:00Z"/>
          <w:i/>
          <w:iCs/>
          <w:color w:val="806000" w:themeColor="accent4" w:themeShade="80"/>
          <w:rPrChange w:id="639" w:author="Shubra Singh" w:date="2022-12-21T12:10:00Z">
            <w:rPr>
              <w:del w:id="640" w:author="Shubra Singh" w:date="2022-12-21T12:10:00Z"/>
            </w:rPr>
          </w:rPrChange>
        </w:rPr>
        <w:pPrChange w:id="641" w:author="Shubra Singh" w:date="2022-12-21T14:11:00Z">
          <w:pPr>
            <w:jc w:val="both"/>
          </w:pPr>
        </w:pPrChange>
      </w:pPr>
      <w:del w:id="642" w:author="Shubra Singh" w:date="2022-12-21T12:10:00Z">
        <w:r w:rsidRPr="003B1790" w:rsidDel="003B1790">
          <w:rPr>
            <w:b/>
            <w:bCs/>
            <w:i/>
            <w:iCs/>
            <w:color w:val="806000" w:themeColor="accent4" w:themeShade="80"/>
            <w:rPrChange w:id="643" w:author="Shubra Singh" w:date="2022-12-21T12:10:00Z">
              <w:rPr/>
            </w:rPrChange>
          </w:rPr>
          <w:delText>Note</w:delText>
        </w:r>
        <w:r w:rsidRPr="003B1790" w:rsidDel="003B1790">
          <w:rPr>
            <w:i/>
            <w:iCs/>
            <w:color w:val="806000" w:themeColor="accent4" w:themeShade="80"/>
            <w:rPrChange w:id="644" w:author="Shubra Singh" w:date="2022-12-21T12:10:00Z">
              <w:rPr/>
            </w:rPrChange>
          </w:rPr>
          <w:delText xml:space="preserve">: </w:delText>
        </w:r>
      </w:del>
    </w:p>
    <w:p w14:paraId="55FBCCFC" w14:textId="124485BB" w:rsidR="004669EA" w:rsidDel="003B1790" w:rsidRDefault="002379AA">
      <w:pPr>
        <w:rPr>
          <w:del w:id="645" w:author="Shubra Singh" w:date="2022-12-21T12:10:00Z"/>
        </w:rPr>
        <w:pPrChange w:id="646" w:author="Shubra Singh" w:date="2022-12-21T14:11:00Z">
          <w:pPr>
            <w:pStyle w:val="ListParagraph"/>
            <w:numPr>
              <w:numId w:val="26"/>
            </w:numPr>
            <w:ind w:hanging="360"/>
            <w:jc w:val="both"/>
          </w:pPr>
        </w:pPrChange>
      </w:pPr>
      <w:del w:id="647" w:author="Shubra Singh" w:date="2022-12-21T12:10:00Z">
        <w:r w:rsidRPr="004669EA" w:rsidDel="003B1790">
          <w:delText>User can a</w:delText>
        </w:r>
        <w:r w:rsidR="00D81E89" w:rsidRPr="004669EA" w:rsidDel="003B1790">
          <w:delText>dd a resource group tag or resource tag key and value</w:delText>
        </w:r>
        <w:r w:rsidR="006B1074" w:rsidRPr="004669EA" w:rsidDel="003B1790">
          <w:delText xml:space="preserve"> in KeyName and KeyValue.</w:delText>
        </w:r>
      </w:del>
    </w:p>
    <w:p w14:paraId="1F71963B" w14:textId="04924AA7" w:rsidR="004669EA" w:rsidRPr="004669EA" w:rsidDel="003B1790" w:rsidRDefault="008A3CB3">
      <w:pPr>
        <w:rPr>
          <w:del w:id="648" w:author="Shubra Singh" w:date="2022-12-21T12:10:00Z"/>
        </w:rPr>
        <w:pPrChange w:id="649" w:author="Shubra Singh" w:date="2022-12-21T14:11:00Z">
          <w:pPr>
            <w:pStyle w:val="ListParagraph"/>
            <w:numPr>
              <w:numId w:val="26"/>
            </w:numPr>
            <w:ind w:hanging="360"/>
            <w:jc w:val="both"/>
          </w:pPr>
        </w:pPrChange>
      </w:pPr>
      <w:del w:id="650" w:author="Shubra Singh" w:date="2022-12-21T12:10:00Z">
        <w:r w:rsidRPr="004669EA" w:rsidDel="003B1790">
          <w:delText xml:space="preserve">Default values are provided for </w:delText>
        </w:r>
        <w:r w:rsidR="00845C37" w:rsidRPr="004669EA" w:rsidDel="003B1790">
          <w:delText xml:space="preserve">PrimaryIp and </w:delText>
        </w:r>
        <w:r w:rsidRPr="004669EA" w:rsidDel="003B1790">
          <w:delText>VIP. User can change these values.</w:delText>
        </w:r>
      </w:del>
    </w:p>
    <w:p w14:paraId="2F34261C" w14:textId="5CA7E2B8" w:rsidR="00A14F28" w:rsidDel="003B1790" w:rsidRDefault="00B74537">
      <w:pPr>
        <w:rPr>
          <w:del w:id="651" w:author="Shubra Singh" w:date="2022-12-21T12:10:00Z"/>
        </w:rPr>
        <w:pPrChange w:id="652" w:author="Shubra Singh" w:date="2022-12-21T14:11:00Z">
          <w:pPr>
            <w:pStyle w:val="ListParagraph"/>
            <w:numPr>
              <w:numId w:val="1"/>
            </w:numPr>
            <w:ind w:hanging="360"/>
            <w:jc w:val="both"/>
          </w:pPr>
        </w:pPrChange>
      </w:pPr>
      <w:del w:id="653" w:author="Shubra Singh" w:date="2022-12-21T12:10:00Z">
        <w:r w:rsidDel="003B1790">
          <w:delText>After adding and verifying parameters, click Next.</w:delText>
        </w:r>
      </w:del>
    </w:p>
    <w:p w14:paraId="448EAE99" w14:textId="5FD7647C" w:rsidR="00A14F28" w:rsidDel="003B1790" w:rsidRDefault="00F53B39">
      <w:pPr>
        <w:rPr>
          <w:del w:id="654" w:author="Shubra Singh" w:date="2022-12-21T12:10:00Z"/>
        </w:rPr>
        <w:pPrChange w:id="655" w:author="Shubra Singh" w:date="2022-12-21T14:11:00Z">
          <w:pPr>
            <w:pStyle w:val="ListParagraph"/>
            <w:jc w:val="both"/>
          </w:pPr>
        </w:pPrChange>
      </w:pPr>
      <w:del w:id="656" w:author="Shubra Singh" w:date="2022-12-21T12:10:00Z">
        <w:r w:rsidRPr="00F53B39" w:rsidDel="003B1790">
          <w:rPr>
            <w:noProof/>
          </w:rPr>
          <w:lastRenderedPageBreak/>
          <w:drawing>
            <wp:inline distT="0" distB="0" distL="0" distR="0" wp14:anchorId="7B2BEFCE" wp14:editId="2CF882AA">
              <wp:extent cx="5731510" cy="25457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5715"/>
                      </a:xfrm>
                      <a:prstGeom prst="rect">
                        <a:avLst/>
                      </a:prstGeom>
                    </pic:spPr>
                  </pic:pic>
                </a:graphicData>
              </a:graphic>
            </wp:inline>
          </w:drawing>
        </w:r>
      </w:del>
    </w:p>
    <w:p w14:paraId="09145FF4" w14:textId="2408B9AC" w:rsidR="00A14F28" w:rsidDel="003B1790" w:rsidRDefault="00322E7C">
      <w:pPr>
        <w:rPr>
          <w:del w:id="657" w:author="Shubra Singh" w:date="2022-12-21T12:10:00Z"/>
        </w:rPr>
        <w:pPrChange w:id="658" w:author="Shubra Singh" w:date="2022-12-21T14:11:00Z">
          <w:pPr>
            <w:pStyle w:val="ListParagraph"/>
            <w:jc w:val="both"/>
          </w:pPr>
        </w:pPrChange>
      </w:pPr>
      <w:del w:id="659" w:author="Shubra Singh" w:date="2022-12-21T12:10:00Z">
        <w:r w:rsidDel="003B1790">
          <w:rPr>
            <w:noProof/>
          </w:rPr>
          <w:drawing>
            <wp:inline distT="0" distB="0" distL="0" distR="0" wp14:anchorId="3EF4BF8B" wp14:editId="75260C1F">
              <wp:extent cx="5731510" cy="2576830"/>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a:stretch>
                        <a:fillRect/>
                      </a:stretch>
                    </pic:blipFill>
                    <pic:spPr>
                      <a:xfrm>
                        <a:off x="0" y="0"/>
                        <a:ext cx="5731510" cy="2576830"/>
                      </a:xfrm>
                      <a:prstGeom prst="rect">
                        <a:avLst/>
                      </a:prstGeom>
                    </pic:spPr>
                  </pic:pic>
                </a:graphicData>
              </a:graphic>
            </wp:inline>
          </w:drawing>
        </w:r>
      </w:del>
    </w:p>
    <w:p w14:paraId="5BC0F55C" w14:textId="02EFA4CB" w:rsidR="00E87E3C" w:rsidRDefault="008523A3">
      <w:pPr>
        <w:pPrChange w:id="660" w:author="Shubra Singh" w:date="2022-12-21T14:11:00Z">
          <w:pPr>
            <w:pStyle w:val="ListParagraph"/>
            <w:jc w:val="both"/>
          </w:pPr>
        </w:pPrChange>
      </w:pPr>
      <w:del w:id="661" w:author="Shubra Singh" w:date="2022-12-21T12:10:00Z">
        <w:r w:rsidDel="003B1790">
          <w:rPr>
            <w:noProof/>
          </w:rPr>
          <w:drawing>
            <wp:inline distT="0" distB="0" distL="0" distR="0" wp14:anchorId="49CFAE44" wp14:editId="3E91B6E5">
              <wp:extent cx="5731510" cy="1590675"/>
              <wp:effectExtent l="0" t="0" r="2540" b="9525"/>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 Teams&#10;&#10;Description automatically generated"/>
                      <pic:cNvPicPr/>
                    </pic:nvPicPr>
                    <pic:blipFill>
                      <a:blip r:embed="rId36"/>
                      <a:stretch>
                        <a:fillRect/>
                      </a:stretch>
                    </pic:blipFill>
                    <pic:spPr>
                      <a:xfrm>
                        <a:off x="0" y="0"/>
                        <a:ext cx="5731510" cy="1590675"/>
                      </a:xfrm>
                      <a:prstGeom prst="rect">
                        <a:avLst/>
                      </a:prstGeom>
                    </pic:spPr>
                  </pic:pic>
                </a:graphicData>
              </a:graphic>
            </wp:inline>
          </w:drawing>
        </w:r>
      </w:del>
    </w:p>
    <w:p w14:paraId="50CED27A" w14:textId="55CFD50C" w:rsidR="007D3B50" w:rsidDel="003B1790" w:rsidRDefault="00487A58" w:rsidP="007D3B50">
      <w:pPr>
        <w:pStyle w:val="ListParagraph"/>
        <w:numPr>
          <w:ilvl w:val="0"/>
          <w:numId w:val="1"/>
        </w:numPr>
        <w:rPr>
          <w:del w:id="662" w:author="Shubra Singh" w:date="2022-12-21T12:09:00Z"/>
          <w:szCs w:val="28"/>
        </w:rPr>
      </w:pPr>
      <w:del w:id="663" w:author="Shubra Singh" w:date="2022-12-21T12:09:00Z">
        <w:r w:rsidDel="003B1790">
          <w:rPr>
            <w:szCs w:val="28"/>
          </w:rPr>
          <w:delText xml:space="preserve">Review stack, </w:delText>
        </w:r>
        <w:r w:rsidR="00255C0E" w:rsidRPr="00182A0C" w:rsidDel="003B1790">
          <w:rPr>
            <w:szCs w:val="28"/>
          </w:rPr>
          <w:delText>add</w:delText>
        </w:r>
        <w:r w:rsidR="00DF5647" w:rsidRPr="00182A0C" w:rsidDel="003B1790">
          <w:rPr>
            <w:szCs w:val="28"/>
          </w:rPr>
          <w:delText xml:space="preserve"> tags and change the </w:delText>
        </w:r>
        <w:r w:rsidR="00DF5647" w:rsidRPr="00DE69C5" w:rsidDel="003B1790">
          <w:rPr>
            <w:szCs w:val="28"/>
          </w:rPr>
          <w:delText>policies</w:delText>
        </w:r>
        <w:r w:rsidR="00DF5647" w:rsidRPr="00182A0C" w:rsidDel="003B1790">
          <w:rPr>
            <w:szCs w:val="28"/>
          </w:rPr>
          <w:delText xml:space="preserve"> as per your need. Then click on create stack.</w:delText>
        </w:r>
      </w:del>
    </w:p>
    <w:p w14:paraId="39061D92" w14:textId="08DB2C23" w:rsidR="007D3B50" w:rsidDel="003B1790" w:rsidRDefault="001B6188" w:rsidP="007D3B50">
      <w:pPr>
        <w:pStyle w:val="ListParagraph"/>
        <w:rPr>
          <w:del w:id="664" w:author="Shubra Singh" w:date="2022-12-21T12:08:00Z"/>
          <w:szCs w:val="28"/>
        </w:rPr>
      </w:pPr>
      <w:del w:id="665" w:author="Shubra Singh" w:date="2022-12-21T12:08:00Z">
        <w:r w:rsidRPr="001B6188" w:rsidDel="003B1790">
          <w:rPr>
            <w:noProof/>
            <w:szCs w:val="28"/>
          </w:rPr>
          <w:lastRenderedPageBreak/>
          <w:drawing>
            <wp:inline distT="0" distB="0" distL="0" distR="0" wp14:anchorId="24F15033" wp14:editId="6399D4AA">
              <wp:extent cx="5731510" cy="1460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60500"/>
                      </a:xfrm>
                      <a:prstGeom prst="rect">
                        <a:avLst/>
                      </a:prstGeom>
                    </pic:spPr>
                  </pic:pic>
                </a:graphicData>
              </a:graphic>
            </wp:inline>
          </w:drawing>
        </w:r>
      </w:del>
    </w:p>
    <w:p w14:paraId="7DF0DDEF" w14:textId="3BEB8B9F" w:rsidR="007D3B50" w:rsidDel="003B1790" w:rsidRDefault="00F53B39" w:rsidP="007D3B50">
      <w:pPr>
        <w:pStyle w:val="ListParagraph"/>
        <w:rPr>
          <w:del w:id="666" w:author="Shubra Singh" w:date="2022-12-21T12:08:00Z"/>
          <w:szCs w:val="28"/>
        </w:rPr>
      </w:pPr>
      <w:del w:id="667" w:author="Shubra Singh" w:date="2022-12-21T12:08:00Z">
        <w:r w:rsidRPr="00F53B39" w:rsidDel="003B1790">
          <w:rPr>
            <w:noProof/>
            <w:szCs w:val="28"/>
          </w:rPr>
          <w:drawing>
            <wp:inline distT="0" distB="0" distL="0" distR="0" wp14:anchorId="4FC09C8A" wp14:editId="56581BAA">
              <wp:extent cx="5731510" cy="2544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44445"/>
                      </a:xfrm>
                      <a:prstGeom prst="rect">
                        <a:avLst/>
                      </a:prstGeom>
                    </pic:spPr>
                  </pic:pic>
                </a:graphicData>
              </a:graphic>
            </wp:inline>
          </w:drawing>
        </w:r>
      </w:del>
    </w:p>
    <w:p w14:paraId="6C85C7DB" w14:textId="5B38FE39" w:rsidR="007D34BC" w:rsidRPr="003B1790" w:rsidDel="003B1790" w:rsidRDefault="00C43188" w:rsidP="003B1790">
      <w:pPr>
        <w:pStyle w:val="ListParagraph"/>
        <w:rPr>
          <w:del w:id="668" w:author="Shubra Singh" w:date="2022-12-21T12:08:00Z"/>
          <w:szCs w:val="28"/>
        </w:rPr>
      </w:pPr>
      <w:del w:id="669" w:author="Shubra Singh" w:date="2022-12-21T12:08:00Z">
        <w:r w:rsidDel="003B1790">
          <w:rPr>
            <w:noProof/>
          </w:rPr>
          <w:drawing>
            <wp:inline distT="0" distB="0" distL="0" distR="0" wp14:anchorId="03FE635D" wp14:editId="4C5923BD">
              <wp:extent cx="5731510" cy="1038860"/>
              <wp:effectExtent l="0" t="0" r="2540" b="889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44"/>
                      <a:stretch>
                        <a:fillRect/>
                      </a:stretch>
                    </pic:blipFill>
                    <pic:spPr>
                      <a:xfrm>
                        <a:off x="0" y="0"/>
                        <a:ext cx="5731510" cy="1038860"/>
                      </a:xfrm>
                      <a:prstGeom prst="rect">
                        <a:avLst/>
                      </a:prstGeom>
                    </pic:spPr>
                  </pic:pic>
                </a:graphicData>
              </a:graphic>
            </wp:inline>
          </w:drawing>
        </w:r>
      </w:del>
    </w:p>
    <w:p w14:paraId="5BA219F4" w14:textId="34BC7647" w:rsidR="007D3B50" w:rsidDel="003B1790" w:rsidRDefault="007D3B50" w:rsidP="007D3B50">
      <w:pPr>
        <w:pStyle w:val="ListParagraph"/>
        <w:rPr>
          <w:del w:id="670" w:author="Shubra Singh" w:date="2022-12-21T12:08:00Z"/>
          <w:szCs w:val="28"/>
        </w:rPr>
      </w:pPr>
      <w:del w:id="671" w:author="Shubra Singh" w:date="2022-12-21T12:08:00Z">
        <w:r w:rsidDel="003B1790">
          <w:rPr>
            <w:noProof/>
          </w:rPr>
          <w:drawing>
            <wp:inline distT="0" distB="0" distL="0" distR="0" wp14:anchorId="2139A248" wp14:editId="7F471D63">
              <wp:extent cx="5706365" cy="2801341"/>
              <wp:effectExtent l="0" t="0" r="8890"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45"/>
                      <a:stretch>
                        <a:fillRect/>
                      </a:stretch>
                    </pic:blipFill>
                    <pic:spPr>
                      <a:xfrm>
                        <a:off x="0" y="0"/>
                        <a:ext cx="5707816" cy="2802053"/>
                      </a:xfrm>
                      <a:prstGeom prst="rect">
                        <a:avLst/>
                      </a:prstGeom>
                    </pic:spPr>
                  </pic:pic>
                </a:graphicData>
              </a:graphic>
            </wp:inline>
          </w:drawing>
        </w:r>
      </w:del>
    </w:p>
    <w:p w14:paraId="60DE9BB5" w14:textId="3D1245FA" w:rsidR="001D4127" w:rsidRPr="003B1790" w:rsidDel="003B1790" w:rsidRDefault="00A75F1A">
      <w:pPr>
        <w:rPr>
          <w:del w:id="672" w:author="Shubra Singh" w:date="2022-12-21T12:08:00Z"/>
          <w:szCs w:val="28"/>
        </w:rPr>
        <w:pPrChange w:id="673" w:author="Shubra Singh" w:date="2022-12-21T12:08:00Z">
          <w:pPr>
            <w:pStyle w:val="ListParagraph"/>
          </w:pPr>
        </w:pPrChange>
      </w:pPr>
      <w:del w:id="674" w:author="Shubra Singh" w:date="2022-12-21T12:08:00Z">
        <w:r w:rsidDel="003B1790">
          <w:rPr>
            <w:noProof/>
          </w:rPr>
          <w:lastRenderedPageBreak/>
          <w:drawing>
            <wp:inline distT="0" distB="0" distL="0" distR="0" wp14:anchorId="096694B8" wp14:editId="15391C2D">
              <wp:extent cx="5731510" cy="2014220"/>
              <wp:effectExtent l="0" t="0" r="254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14220"/>
                      </a:xfrm>
                      <a:prstGeom prst="rect">
                        <a:avLst/>
                      </a:prstGeom>
                    </pic:spPr>
                  </pic:pic>
                </a:graphicData>
              </a:graphic>
            </wp:inline>
          </w:drawing>
        </w:r>
      </w:del>
    </w:p>
    <w:p w14:paraId="24817C65" w14:textId="3B3D6B38" w:rsidR="006221F1" w:rsidRPr="00C76A41" w:rsidDel="003B1790" w:rsidRDefault="00AE2466" w:rsidP="00C76A41">
      <w:pPr>
        <w:pStyle w:val="Heading2"/>
        <w:rPr>
          <w:del w:id="675" w:author="Shubra Singh" w:date="2022-12-21T12:11:00Z"/>
          <w:rFonts w:eastAsia="Times New Roman"/>
          <w:sz w:val="28"/>
          <w:szCs w:val="28"/>
        </w:rPr>
      </w:pPr>
      <w:del w:id="676" w:author="Shubra Singh" w:date="2022-12-21T12:11:00Z">
        <w:r w:rsidRPr="00C76A41" w:rsidDel="003B1790">
          <w:rPr>
            <w:rFonts w:eastAsia="Times New Roman"/>
            <w:sz w:val="28"/>
            <w:szCs w:val="28"/>
          </w:rPr>
          <w:delText>Verify</w:delText>
        </w:r>
      </w:del>
    </w:p>
    <w:p w14:paraId="3F3ABF4C" w14:textId="0B630121" w:rsidR="001709C0" w:rsidDel="003B1790" w:rsidRDefault="00EA104A">
      <w:pPr>
        <w:pStyle w:val="ListParagraph"/>
        <w:numPr>
          <w:ilvl w:val="0"/>
          <w:numId w:val="16"/>
        </w:numPr>
        <w:rPr>
          <w:del w:id="677" w:author="Shubra Singh" w:date="2022-12-21T12:11:00Z"/>
          <w:rFonts w:ascii="Calibri" w:hAnsi="Calibri" w:cs="Calibri"/>
          <w:lang w:eastAsia="en-IN"/>
        </w:rPr>
      </w:pPr>
      <w:del w:id="678" w:author="Shubra Singh" w:date="2022-12-21T12:11:00Z">
        <w:r w:rsidRPr="00EA104A" w:rsidDel="003B1790">
          <w:rPr>
            <w:rFonts w:ascii="Calibri" w:hAnsi="Calibri" w:cs="Calibri"/>
            <w:lang w:eastAsia="en-IN"/>
          </w:rPr>
          <w:delText>All the resources are created.</w:delText>
        </w:r>
      </w:del>
    </w:p>
    <w:p w14:paraId="2922E0E8" w14:textId="7526E17E" w:rsidR="00D23705" w:rsidDel="003B1790" w:rsidRDefault="00D23705" w:rsidP="00D23705">
      <w:pPr>
        <w:pStyle w:val="ListParagraph"/>
        <w:rPr>
          <w:del w:id="679" w:author="Shubra Singh" w:date="2022-12-21T12:11:00Z"/>
          <w:rFonts w:ascii="Calibri" w:hAnsi="Calibri" w:cs="Calibri"/>
          <w:i/>
          <w:iCs/>
          <w:color w:val="2F5496" w:themeColor="accent1" w:themeShade="BF"/>
          <w:lang w:eastAsia="en-IN"/>
        </w:rPr>
      </w:pPr>
      <w:del w:id="680" w:author="Shubra Singh" w:date="2022-12-21T12:11:00Z">
        <w:r w:rsidDel="003B1790">
          <w:rPr>
            <w:rFonts w:ascii="Calibri" w:hAnsi="Calibri" w:cs="Calibri"/>
            <w:lang w:eastAsia="en-IN"/>
          </w:rPr>
          <w:delText xml:space="preserve">You can verify on path: </w:delText>
        </w:r>
        <w:r w:rsidRPr="00A15FEC" w:rsidDel="003B1790">
          <w:rPr>
            <w:rFonts w:ascii="Calibri" w:hAnsi="Calibri" w:cs="Calibri"/>
            <w:i/>
            <w:iCs/>
            <w:color w:val="4472C4" w:themeColor="accent1"/>
            <w:lang w:eastAsia="en-IN"/>
          </w:rPr>
          <w:delText xml:space="preserve">CloudFormation&gt;&gt; Stacks&gt;&gt; </w:delText>
        </w:r>
        <w:r w:rsidR="000E0AE3" w:rsidDel="003B1790">
          <w:rPr>
            <w:rFonts w:ascii="Calibri" w:hAnsi="Calibri" w:cs="Calibri"/>
            <w:i/>
            <w:iCs/>
            <w:color w:val="4472C4" w:themeColor="accent1"/>
            <w:lang w:eastAsia="en-IN"/>
          </w:rPr>
          <w:delText>{Stack-name}</w:delText>
        </w:r>
      </w:del>
    </w:p>
    <w:p w14:paraId="043D8275" w14:textId="1FB783F1" w:rsidR="006C074E" w:rsidDel="00424D01" w:rsidRDefault="008220EC" w:rsidP="000D5F25">
      <w:pPr>
        <w:rPr>
          <w:del w:id="681" w:author="Shubra Singh" w:date="2022-12-21T14:10:00Z"/>
          <w:rFonts w:ascii="Calibri" w:hAnsi="Calibri" w:cs="Calibri"/>
          <w:color w:val="2F5496" w:themeColor="accent1" w:themeShade="BF"/>
          <w:lang w:eastAsia="en-IN"/>
        </w:rPr>
      </w:pPr>
      <w:del w:id="682" w:author="Shubra Singh" w:date="2022-12-21T14:10:00Z">
        <w:r w:rsidRPr="008220EC" w:rsidDel="00424D01">
          <w:rPr>
            <w:rFonts w:ascii="Calibri" w:hAnsi="Calibri" w:cs="Calibri"/>
            <w:noProof/>
            <w:color w:val="2F5496" w:themeColor="accent1" w:themeShade="BF"/>
            <w:lang w:eastAsia="en-IN"/>
          </w:rPr>
          <w:drawing>
            <wp:inline distT="0" distB="0" distL="0" distR="0" wp14:anchorId="4FC00402" wp14:editId="5E4D6C4C">
              <wp:extent cx="5731510" cy="3526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26155"/>
                      </a:xfrm>
                      <a:prstGeom prst="rect">
                        <a:avLst/>
                      </a:prstGeom>
                    </pic:spPr>
                  </pic:pic>
                </a:graphicData>
              </a:graphic>
            </wp:inline>
          </w:drawing>
        </w:r>
      </w:del>
    </w:p>
    <w:p w14:paraId="1E475AED" w14:textId="1FA15F9A" w:rsidR="000D5F25" w:rsidDel="00424D01" w:rsidRDefault="000D5F25" w:rsidP="000D5F25">
      <w:pPr>
        <w:rPr>
          <w:del w:id="683" w:author="Shubra Singh" w:date="2022-12-21T14:10:00Z"/>
          <w:rFonts w:ascii="Calibri" w:hAnsi="Calibri" w:cs="Calibri"/>
          <w:color w:val="2F5496" w:themeColor="accent1" w:themeShade="BF"/>
          <w:lang w:eastAsia="en-IN"/>
        </w:rPr>
      </w:pPr>
    </w:p>
    <w:p w14:paraId="637BDEB6" w14:textId="0CDD4986" w:rsidR="00FE34D4" w:rsidRPr="000D5F25" w:rsidDel="00424D01" w:rsidRDefault="008220EC" w:rsidP="000D5F25">
      <w:pPr>
        <w:rPr>
          <w:del w:id="684" w:author="Shubra Singh" w:date="2022-12-21T14:10:00Z"/>
          <w:rFonts w:ascii="Calibri" w:hAnsi="Calibri" w:cs="Calibri"/>
          <w:color w:val="2F5496" w:themeColor="accent1" w:themeShade="BF"/>
          <w:lang w:eastAsia="en-IN"/>
        </w:rPr>
      </w:pPr>
      <w:del w:id="685" w:author="Shubra Singh" w:date="2022-12-21T14:10:00Z">
        <w:r w:rsidRPr="008220EC" w:rsidDel="00424D01">
          <w:rPr>
            <w:rFonts w:ascii="Calibri" w:hAnsi="Calibri" w:cs="Calibri"/>
            <w:noProof/>
            <w:color w:val="2F5496" w:themeColor="accent1" w:themeShade="BF"/>
            <w:lang w:eastAsia="en-IN"/>
          </w:rPr>
          <w:lastRenderedPageBreak/>
          <w:drawing>
            <wp:inline distT="0" distB="0" distL="0" distR="0" wp14:anchorId="00C1BDEC" wp14:editId="1BE2A5DE">
              <wp:extent cx="5731510" cy="36874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87445"/>
                      </a:xfrm>
                      <a:prstGeom prst="rect">
                        <a:avLst/>
                      </a:prstGeom>
                    </pic:spPr>
                  </pic:pic>
                </a:graphicData>
              </a:graphic>
            </wp:inline>
          </w:drawing>
        </w:r>
      </w:del>
    </w:p>
    <w:p w14:paraId="4B72EDD7" w14:textId="77777777" w:rsidR="003B1790" w:rsidRPr="00823E8C" w:rsidRDefault="003B1790" w:rsidP="003B1790">
      <w:pPr>
        <w:rPr>
          <w:ins w:id="686" w:author="Shubra Singh" w:date="2022-12-21T12:12:00Z"/>
          <w:rFonts w:eastAsia="Times New Roman"/>
          <w:szCs w:val="28"/>
          <w:lang w:eastAsia="en-IN"/>
        </w:rPr>
      </w:pPr>
      <w:ins w:id="687" w:author="Shubra Singh" w:date="2022-12-21T12:12:00Z">
        <w:r>
          <w:rPr>
            <w:rFonts w:eastAsia="Times New Roman"/>
            <w:szCs w:val="28"/>
            <w:lang w:eastAsia="en-IN"/>
          </w:rPr>
          <w:t xml:space="preserve">15) </w:t>
        </w:r>
        <w:r w:rsidRPr="00823E8C">
          <w:rPr>
            <w:rFonts w:eastAsia="Times New Roman"/>
            <w:szCs w:val="28"/>
            <w:lang w:eastAsia="en-IN"/>
          </w:rPr>
          <w:t>Verify all above resources created.</w:t>
        </w:r>
      </w:ins>
    </w:p>
    <w:p w14:paraId="131B2674" w14:textId="77777777" w:rsidR="003B1790" w:rsidRPr="007920EA" w:rsidRDefault="003B1790" w:rsidP="003B1790">
      <w:pPr>
        <w:rPr>
          <w:ins w:id="688" w:author="Shubra Singh" w:date="2022-12-21T12:12:00Z"/>
          <w:b/>
          <w:bCs/>
          <w:i/>
          <w:iCs/>
        </w:rPr>
      </w:pPr>
      <w:ins w:id="689" w:author="Shubra Singh" w:date="2022-12-21T12:12:00Z">
        <w:r w:rsidRPr="002052F3">
          <w:rPr>
            <w:b/>
            <w:bCs/>
            <w:i/>
            <w:iCs/>
          </w:rPr>
          <w:t>Verify status check</w:t>
        </w:r>
        <w:r>
          <w:rPr>
            <w:b/>
            <w:bCs/>
            <w:i/>
            <w:iCs/>
          </w:rPr>
          <w:t xml:space="preserve"> of vThunder instance we created. </w:t>
        </w:r>
      </w:ins>
    </w:p>
    <w:p w14:paraId="139EDF59" w14:textId="77777777" w:rsidR="003B1790" w:rsidRPr="002052F3" w:rsidRDefault="003B1790" w:rsidP="003B1790">
      <w:pPr>
        <w:spacing w:after="0" w:line="240" w:lineRule="auto"/>
        <w:jc w:val="both"/>
        <w:textAlignment w:val="baseline"/>
        <w:rPr>
          <w:ins w:id="690" w:author="Shubra Singh" w:date="2022-12-21T12:12:00Z"/>
          <w:rFonts w:ascii="Calibri" w:eastAsia="Times New Roman" w:hAnsi="Calibri" w:cs="Calibri"/>
          <w:i/>
          <w:iCs/>
          <w:color w:val="4472C4" w:themeColor="accent1"/>
          <w:szCs w:val="28"/>
          <w:lang w:eastAsia="en-IN"/>
        </w:rPr>
      </w:pPr>
      <w:ins w:id="691" w:author="Shubra Singh" w:date="2022-12-21T12:12:00Z">
        <w:r w:rsidRPr="002D23B0">
          <w:rPr>
            <w:rFonts w:ascii="Calibri" w:eastAsia="Times New Roman" w:hAnsi="Calibri" w:cs="Calibri"/>
            <w:color w:val="4472C4" w:themeColor="accent1"/>
            <w:szCs w:val="28"/>
            <w:lang w:eastAsia="en-IN"/>
          </w:rPr>
          <w:t>EC2</w:t>
        </w:r>
        <w:r>
          <w:rPr>
            <w:rFonts w:ascii="Calibri" w:eastAsia="Times New Roman" w:hAnsi="Calibri" w:cs="Calibri"/>
            <w:color w:val="4472C4" w:themeColor="accent1"/>
            <w:szCs w:val="28"/>
            <w:lang w:eastAsia="en-IN"/>
          </w:rPr>
          <w:t>-</w:t>
        </w:r>
        <w:r w:rsidRPr="002D23B0">
          <w:rPr>
            <w:rFonts w:ascii="Calibri" w:eastAsia="Times New Roman" w:hAnsi="Calibri" w:cs="Calibri"/>
            <w:color w:val="4472C4" w:themeColor="accent1"/>
            <w:szCs w:val="28"/>
            <w:lang w:eastAsia="en-IN"/>
          </w:rPr>
          <w:t xml:space="preserve">&gt; </w:t>
        </w:r>
        <w:r w:rsidRPr="00A15FEC">
          <w:rPr>
            <w:rFonts w:ascii="Calibri" w:eastAsia="Times New Roman" w:hAnsi="Calibri" w:cs="Calibri"/>
            <w:color w:val="4472C4" w:themeColor="accent1"/>
            <w:szCs w:val="28"/>
            <w:lang w:eastAsia="en-IN"/>
          </w:rPr>
          <w:t>Instances</w:t>
        </w:r>
        <w:r>
          <w:rPr>
            <w:rFonts w:ascii="Calibri" w:eastAsia="Times New Roman" w:hAnsi="Calibri" w:cs="Calibri"/>
            <w:i/>
            <w:iCs/>
            <w:color w:val="4472C4" w:themeColor="accent1"/>
            <w:szCs w:val="28"/>
            <w:lang w:eastAsia="en-IN"/>
          </w:rPr>
          <w:t>-</w:t>
        </w:r>
        <w:r w:rsidRPr="00A15FEC">
          <w:rPr>
            <w:rFonts w:ascii="Calibri" w:eastAsia="Times New Roman" w:hAnsi="Calibri" w:cs="Calibri"/>
            <w:i/>
            <w:iCs/>
            <w:color w:val="4472C4" w:themeColor="accent1"/>
            <w:szCs w:val="28"/>
            <w:lang w:eastAsia="en-IN"/>
          </w:rPr>
          <w:t xml:space="preserve">&gt; </w:t>
        </w:r>
        <w:r>
          <w:rPr>
            <w:i/>
            <w:iCs/>
            <w:color w:val="4472C4" w:themeColor="accent1"/>
          </w:rPr>
          <w:t>&lt;vth&gt;</w:t>
        </w:r>
        <w:r w:rsidRPr="00A15FEC">
          <w:rPr>
            <w:rFonts w:ascii="Calibri" w:eastAsia="Times New Roman" w:hAnsi="Calibri" w:cs="Calibri"/>
            <w:i/>
            <w:iCs/>
            <w:color w:val="4472C4" w:themeColor="accent1"/>
            <w:szCs w:val="28"/>
            <w:lang w:eastAsia="en-IN"/>
          </w:rPr>
          <w:t>-inst1</w:t>
        </w:r>
      </w:ins>
    </w:p>
    <w:p w14:paraId="50EB1D71" w14:textId="77777777" w:rsidR="003B1790" w:rsidRPr="00182A0C" w:rsidRDefault="003B1790" w:rsidP="003B1790">
      <w:pPr>
        <w:spacing w:after="0" w:line="240" w:lineRule="auto"/>
        <w:jc w:val="both"/>
        <w:textAlignment w:val="baseline"/>
        <w:rPr>
          <w:ins w:id="692" w:author="Shubra Singh" w:date="2022-12-21T12:12:00Z"/>
          <w:rFonts w:ascii="Segoe UI" w:eastAsia="Times New Roman" w:hAnsi="Segoe UI" w:cs="Segoe UI"/>
          <w:szCs w:val="28"/>
          <w:lang w:eastAsia="en-IN"/>
        </w:rPr>
      </w:pPr>
      <w:ins w:id="693" w:author="Shubra Singh" w:date="2022-12-21T12:12:00Z">
        <w:r w:rsidRPr="002052F3">
          <w:rPr>
            <w:rFonts w:ascii="Calibri" w:eastAsia="Times New Roman" w:hAnsi="Calibri" w:cs="Calibri"/>
            <w:szCs w:val="28"/>
            <w:lang w:eastAsia="en-IN"/>
          </w:rPr>
          <w:t>Open any browser and type http://&lt;vthunder_public_IP&gt;</w:t>
        </w:r>
        <w:r w:rsidRPr="00182A0C">
          <w:rPr>
            <w:rFonts w:ascii="Calibri" w:eastAsia="Times New Roman" w:hAnsi="Calibri" w:cs="Calibri"/>
            <w:szCs w:val="28"/>
            <w:lang w:eastAsia="en-IN"/>
          </w:rPr>
          <w:t>  </w:t>
        </w:r>
      </w:ins>
    </w:p>
    <w:p w14:paraId="66D55629" w14:textId="77777777" w:rsidR="003B1790" w:rsidRPr="00182A0C" w:rsidRDefault="003B1790" w:rsidP="003B1790">
      <w:pPr>
        <w:spacing w:after="0" w:line="240" w:lineRule="auto"/>
        <w:jc w:val="both"/>
        <w:textAlignment w:val="baseline"/>
        <w:rPr>
          <w:ins w:id="694" w:author="Shubra Singh" w:date="2022-12-21T12:12:00Z"/>
          <w:rFonts w:ascii="Segoe UI" w:eastAsia="Times New Roman" w:hAnsi="Segoe UI" w:cs="Segoe UI"/>
          <w:szCs w:val="28"/>
          <w:lang w:eastAsia="en-IN"/>
        </w:rPr>
      </w:pPr>
      <w:ins w:id="695" w:author="Shubra Singh" w:date="2022-12-21T12:12:00Z">
        <w:r w:rsidRPr="00182A0C">
          <w:rPr>
            <w:rFonts w:ascii="Calibri" w:eastAsia="Times New Roman" w:hAnsi="Calibri" w:cs="Calibri"/>
            <w:szCs w:val="28"/>
            <w:lang w:eastAsia="en-IN"/>
          </w:rPr>
          <w:t>Enter username – admin </w:t>
        </w:r>
      </w:ins>
    </w:p>
    <w:p w14:paraId="21574221" w14:textId="77777777" w:rsidR="003B1790" w:rsidRDefault="003B1790" w:rsidP="003B1790">
      <w:pPr>
        <w:spacing w:after="0" w:line="240" w:lineRule="auto"/>
        <w:jc w:val="both"/>
        <w:textAlignment w:val="baseline"/>
        <w:rPr>
          <w:ins w:id="696" w:author="Shubra Singh" w:date="2022-12-21T12:12:00Z"/>
          <w:rFonts w:ascii="Calibri" w:eastAsia="Times New Roman" w:hAnsi="Calibri" w:cs="Calibri"/>
          <w:szCs w:val="28"/>
          <w:lang w:eastAsia="en-IN"/>
        </w:rPr>
      </w:pPr>
      <w:ins w:id="697" w:author="Shubra Singh" w:date="2022-12-21T12:12:00Z">
        <w:r w:rsidRPr="00182A0C">
          <w:rPr>
            <w:rFonts w:ascii="Calibri" w:eastAsia="Times New Roman" w:hAnsi="Calibri" w:cs="Calibri"/>
            <w:szCs w:val="28"/>
            <w:lang w:eastAsia="en-IN"/>
          </w:rPr>
          <w:t xml:space="preserve">Enter Password – </w:t>
        </w:r>
        <w:r w:rsidRPr="002052F3">
          <w:rPr>
            <w:rFonts w:ascii="Calibri" w:eastAsia="Times New Roman" w:hAnsi="Calibri" w:cs="Calibri"/>
            <w:szCs w:val="28"/>
            <w:lang w:eastAsia="en-IN"/>
          </w:rPr>
          <w:t>{</w:t>
        </w:r>
        <w:r>
          <w:rPr>
            <w:rFonts w:ascii="Calibri" w:eastAsia="Times New Roman" w:hAnsi="Calibri" w:cs="Calibri"/>
            <w:szCs w:val="28"/>
            <w:lang w:eastAsia="en-IN"/>
          </w:rPr>
          <w:t xml:space="preserve">ec2 </w:t>
        </w:r>
        <w:r w:rsidRPr="002052F3">
          <w:rPr>
            <w:rFonts w:ascii="Calibri" w:eastAsia="Times New Roman" w:hAnsi="Calibri" w:cs="Calibri"/>
            <w:szCs w:val="28"/>
            <w:lang w:eastAsia="en-IN"/>
          </w:rPr>
          <w:t>instance</w:t>
        </w:r>
        <w:r>
          <w:rPr>
            <w:rFonts w:ascii="Calibri" w:eastAsia="Times New Roman" w:hAnsi="Calibri" w:cs="Calibri"/>
            <w:szCs w:val="28"/>
            <w:lang w:eastAsia="en-IN"/>
          </w:rPr>
          <w:t xml:space="preserve"> </w:t>
        </w:r>
        <w:r w:rsidRPr="002052F3">
          <w:rPr>
            <w:rFonts w:ascii="Calibri" w:eastAsia="Times New Roman" w:hAnsi="Calibri" w:cs="Calibri"/>
            <w:szCs w:val="28"/>
            <w:lang w:eastAsia="en-IN"/>
          </w:rPr>
          <w:t>id}</w:t>
        </w:r>
        <w:r w:rsidRPr="00182A0C">
          <w:rPr>
            <w:rFonts w:ascii="Calibri" w:eastAsia="Times New Roman" w:hAnsi="Calibri" w:cs="Calibri"/>
            <w:szCs w:val="28"/>
            <w:lang w:eastAsia="en-IN"/>
          </w:rPr>
          <w:t xml:space="preserve"> </w:t>
        </w:r>
      </w:ins>
    </w:p>
    <w:p w14:paraId="11C9A5B1" w14:textId="37400193" w:rsidR="001709C0" w:rsidRPr="00182A0C" w:rsidDel="003B1790" w:rsidRDefault="001709C0" w:rsidP="00DE69C5">
      <w:pPr>
        <w:spacing w:after="0" w:line="240" w:lineRule="auto"/>
        <w:jc w:val="both"/>
        <w:textAlignment w:val="baseline"/>
        <w:rPr>
          <w:del w:id="698" w:author="Shubra Singh" w:date="2022-12-21T12:12:00Z"/>
          <w:rFonts w:ascii="Segoe UI" w:eastAsia="Times New Roman" w:hAnsi="Segoe UI" w:cs="Segoe UI"/>
          <w:szCs w:val="28"/>
          <w:lang w:eastAsia="en-IN"/>
        </w:rPr>
      </w:pPr>
      <w:del w:id="699" w:author="Shubra Singh" w:date="2022-12-21T12:12:00Z">
        <w:r w:rsidRPr="00182A0C" w:rsidDel="003B1790">
          <w:rPr>
            <w:rFonts w:ascii="Calibri" w:eastAsia="Times New Roman" w:hAnsi="Calibri" w:cs="Calibri"/>
            <w:szCs w:val="28"/>
            <w:lang w:eastAsia="en-IN"/>
          </w:rPr>
          <w:delText>Open any browser and type http://&lt;</w:delText>
        </w:r>
        <w:r w:rsidRPr="007B0623" w:rsidDel="003B1790">
          <w:rPr>
            <w:rFonts w:ascii="Calibri" w:eastAsia="Times New Roman" w:hAnsi="Calibri" w:cs="Calibri"/>
            <w:szCs w:val="28"/>
            <w:lang w:eastAsia="en-IN"/>
          </w:rPr>
          <w:delText>vthunder_public_IP&gt;</w:delText>
        </w:r>
        <w:r w:rsidRPr="00182A0C" w:rsidDel="003B1790">
          <w:rPr>
            <w:rFonts w:ascii="Calibri" w:eastAsia="Times New Roman" w:hAnsi="Calibri" w:cs="Calibri"/>
            <w:szCs w:val="28"/>
            <w:lang w:eastAsia="en-IN"/>
          </w:rPr>
          <w:delText>  </w:delText>
        </w:r>
      </w:del>
    </w:p>
    <w:p w14:paraId="7FE63F9A" w14:textId="0384D4F4" w:rsidR="001709C0" w:rsidRPr="00182A0C" w:rsidDel="003B1790" w:rsidRDefault="001709C0" w:rsidP="00DE69C5">
      <w:pPr>
        <w:spacing w:after="0" w:line="240" w:lineRule="auto"/>
        <w:jc w:val="both"/>
        <w:textAlignment w:val="baseline"/>
        <w:rPr>
          <w:del w:id="700" w:author="Shubra Singh" w:date="2022-12-21T12:12:00Z"/>
          <w:rFonts w:ascii="Segoe UI" w:eastAsia="Times New Roman" w:hAnsi="Segoe UI" w:cs="Segoe UI"/>
          <w:szCs w:val="28"/>
          <w:lang w:eastAsia="en-IN"/>
        </w:rPr>
      </w:pPr>
      <w:del w:id="701" w:author="Shubra Singh" w:date="2022-12-21T12:12:00Z">
        <w:r w:rsidRPr="00182A0C" w:rsidDel="003B1790">
          <w:rPr>
            <w:rFonts w:ascii="Calibri" w:eastAsia="Times New Roman" w:hAnsi="Calibri" w:cs="Calibri"/>
            <w:szCs w:val="28"/>
            <w:lang w:eastAsia="en-IN"/>
          </w:rPr>
          <w:delText>Enter username – admin </w:delText>
        </w:r>
      </w:del>
    </w:p>
    <w:p w14:paraId="3F230203" w14:textId="495C7569" w:rsidR="001709C0" w:rsidDel="003B1790" w:rsidRDefault="001709C0" w:rsidP="00DE69C5">
      <w:pPr>
        <w:spacing w:after="0" w:line="240" w:lineRule="auto"/>
        <w:jc w:val="both"/>
        <w:textAlignment w:val="baseline"/>
        <w:rPr>
          <w:del w:id="702" w:author="Shubra Singh" w:date="2022-12-21T12:12:00Z"/>
          <w:rFonts w:ascii="Calibri" w:eastAsia="Times New Roman" w:hAnsi="Calibri" w:cs="Calibri"/>
          <w:szCs w:val="28"/>
          <w:lang w:eastAsia="en-IN"/>
        </w:rPr>
      </w:pPr>
      <w:del w:id="703" w:author="Shubra Singh" w:date="2022-12-21T12:12:00Z">
        <w:r w:rsidRPr="00182A0C" w:rsidDel="003B1790">
          <w:rPr>
            <w:rFonts w:ascii="Calibri" w:eastAsia="Times New Roman" w:hAnsi="Calibri" w:cs="Calibri"/>
            <w:szCs w:val="28"/>
            <w:lang w:eastAsia="en-IN"/>
          </w:rPr>
          <w:delText xml:space="preserve">Enter Password – {instance id} </w:delText>
        </w:r>
      </w:del>
    </w:p>
    <w:p w14:paraId="2665B43B" w14:textId="4908FFCC" w:rsidR="00BD5093" w:rsidRPr="00A15FEC" w:rsidDel="003B1790" w:rsidRDefault="00BD5093" w:rsidP="00DE69C5">
      <w:pPr>
        <w:spacing w:after="0" w:line="240" w:lineRule="auto"/>
        <w:jc w:val="both"/>
        <w:textAlignment w:val="baseline"/>
        <w:rPr>
          <w:del w:id="704" w:author="Shubra Singh" w:date="2022-12-21T12:12:00Z"/>
          <w:rFonts w:ascii="Calibri" w:eastAsia="Times New Roman" w:hAnsi="Calibri" w:cs="Calibri"/>
          <w:color w:val="4472C4" w:themeColor="accent1"/>
          <w:szCs w:val="28"/>
          <w:lang w:eastAsia="en-IN"/>
        </w:rPr>
      </w:pPr>
      <w:del w:id="705" w:author="Shubra Singh" w:date="2022-12-21T12:12:00Z">
        <w:r w:rsidDel="003B1790">
          <w:rPr>
            <w:rFonts w:ascii="Calibri" w:eastAsia="Times New Roman" w:hAnsi="Calibri" w:cs="Calibri"/>
            <w:szCs w:val="28"/>
            <w:lang w:eastAsia="en-IN"/>
          </w:rPr>
          <w:delText xml:space="preserve">Note: You can get </w:delText>
        </w:r>
        <w:r w:rsidR="00D93BFB" w:rsidDel="003B1790">
          <w:rPr>
            <w:rFonts w:ascii="Calibri" w:eastAsia="Times New Roman" w:hAnsi="Calibri" w:cs="Calibri"/>
            <w:szCs w:val="28"/>
            <w:lang w:eastAsia="en-IN"/>
          </w:rPr>
          <w:delText xml:space="preserve">vThunder’s </w:delText>
        </w:r>
        <w:r w:rsidR="00B208D9" w:rsidDel="003B1790">
          <w:rPr>
            <w:rFonts w:ascii="Calibri" w:eastAsia="Times New Roman" w:hAnsi="Calibri" w:cs="Calibri"/>
            <w:szCs w:val="28"/>
            <w:lang w:eastAsia="en-IN"/>
          </w:rPr>
          <w:delText xml:space="preserve">public ip and instance id by clicking on the </w:delText>
        </w:r>
        <w:r w:rsidR="00054195" w:rsidDel="003B1790">
          <w:rPr>
            <w:rFonts w:ascii="Calibri" w:eastAsia="Times New Roman" w:hAnsi="Calibri" w:cs="Calibri"/>
            <w:szCs w:val="28"/>
            <w:lang w:eastAsia="en-IN"/>
          </w:rPr>
          <w:delText>instance name</w:delText>
        </w:r>
        <w:r w:rsidR="006239E2" w:rsidDel="003B1790">
          <w:rPr>
            <w:rFonts w:ascii="Calibri" w:eastAsia="Times New Roman" w:hAnsi="Calibri" w:cs="Calibri"/>
            <w:szCs w:val="28"/>
            <w:lang w:eastAsia="en-IN"/>
          </w:rPr>
          <w:delText xml:space="preserve">, path: </w:delText>
        </w:r>
        <w:r w:rsidR="002D23B0" w:rsidRPr="002D23B0" w:rsidDel="003B1790">
          <w:rPr>
            <w:rFonts w:ascii="Calibri" w:eastAsia="Times New Roman" w:hAnsi="Calibri" w:cs="Calibri"/>
            <w:color w:val="4472C4" w:themeColor="accent1"/>
            <w:szCs w:val="28"/>
            <w:lang w:eastAsia="en-IN"/>
          </w:rPr>
          <w:delText xml:space="preserve">EC2&gt;&gt; </w:delText>
        </w:r>
        <w:r w:rsidR="006239E2" w:rsidRPr="00A15FEC" w:rsidDel="003B1790">
          <w:rPr>
            <w:rFonts w:ascii="Calibri" w:eastAsia="Times New Roman" w:hAnsi="Calibri" w:cs="Calibri"/>
            <w:color w:val="4472C4" w:themeColor="accent1"/>
            <w:szCs w:val="28"/>
            <w:lang w:eastAsia="en-IN"/>
          </w:rPr>
          <w:delText>Instances</w:delText>
        </w:r>
        <w:r w:rsidR="006239E2" w:rsidRPr="00A15FEC" w:rsidDel="003B1790">
          <w:rPr>
            <w:rFonts w:ascii="Calibri" w:eastAsia="Times New Roman" w:hAnsi="Calibri" w:cs="Calibri"/>
            <w:i/>
            <w:iCs/>
            <w:color w:val="4472C4" w:themeColor="accent1"/>
            <w:szCs w:val="28"/>
            <w:lang w:eastAsia="en-IN"/>
          </w:rPr>
          <w:delText xml:space="preserve">&gt;&gt; </w:delText>
        </w:r>
        <w:r w:rsidR="00AC3D03" w:rsidRPr="00A15FEC" w:rsidDel="003B1790">
          <w:rPr>
            <w:i/>
            <w:iCs/>
            <w:color w:val="4472C4" w:themeColor="accent1"/>
          </w:rPr>
          <w:delText>{stack-name}</w:delText>
        </w:r>
        <w:r w:rsidR="006239E2" w:rsidRPr="00A15FEC" w:rsidDel="003B1790">
          <w:rPr>
            <w:rFonts w:ascii="Calibri" w:eastAsia="Times New Roman" w:hAnsi="Calibri" w:cs="Calibri"/>
            <w:i/>
            <w:iCs/>
            <w:color w:val="4472C4" w:themeColor="accent1"/>
            <w:szCs w:val="28"/>
            <w:lang w:eastAsia="en-IN"/>
          </w:rPr>
          <w:delText>-inst1</w:delText>
        </w:r>
      </w:del>
    </w:p>
    <w:p w14:paraId="687B5289" w14:textId="77777777" w:rsidR="00FE5BBE" w:rsidRPr="00A15FEC" w:rsidRDefault="00FE5BBE" w:rsidP="00DE69C5">
      <w:pPr>
        <w:spacing w:after="0" w:line="240" w:lineRule="auto"/>
        <w:jc w:val="both"/>
        <w:textAlignment w:val="baseline"/>
        <w:rPr>
          <w:rFonts w:ascii="Calibri" w:eastAsia="Times New Roman" w:hAnsi="Calibri" w:cs="Calibri"/>
          <w:color w:val="4472C4" w:themeColor="accent1"/>
          <w:szCs w:val="28"/>
          <w:lang w:eastAsia="en-IN"/>
        </w:rPr>
      </w:pPr>
    </w:p>
    <w:p w14:paraId="51FBA1DB" w14:textId="4B5DF695" w:rsidR="001709C0" w:rsidRPr="002D23B0" w:rsidRDefault="008220EC" w:rsidP="001709C0">
      <w:pPr>
        <w:spacing w:after="0" w:line="240" w:lineRule="auto"/>
        <w:textAlignment w:val="baseline"/>
        <w:rPr>
          <w:noProof/>
        </w:rPr>
      </w:pPr>
      <w:del w:id="706" w:author="Shubra Singh" w:date="2022-12-21T14:15:00Z">
        <w:r w:rsidRPr="008220EC" w:rsidDel="00424D01">
          <w:rPr>
            <w:noProof/>
          </w:rPr>
          <w:lastRenderedPageBreak/>
          <w:drawing>
            <wp:inline distT="0" distB="0" distL="0" distR="0" wp14:anchorId="32EE8630" wp14:editId="7203B2D0">
              <wp:extent cx="5731510" cy="29133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13380"/>
                      </a:xfrm>
                      <a:prstGeom prst="rect">
                        <a:avLst/>
                      </a:prstGeom>
                    </pic:spPr>
                  </pic:pic>
                </a:graphicData>
              </a:graphic>
            </wp:inline>
          </w:drawing>
        </w:r>
      </w:del>
      <w:ins w:id="707" w:author="Shubra Singh" w:date="2022-12-21T14:15:00Z">
        <w:r w:rsidR="00424D01" w:rsidRPr="00424D01">
          <w:rPr>
            <w:noProof/>
          </w:rPr>
          <w:t xml:space="preserve"> </w:t>
        </w:r>
        <w:r w:rsidR="00424D01" w:rsidRPr="00424D01">
          <w:rPr>
            <w:noProof/>
          </w:rPr>
          <w:drawing>
            <wp:inline distT="0" distB="0" distL="0" distR="0" wp14:anchorId="4F1D3EB2" wp14:editId="338F04E5">
              <wp:extent cx="5731510" cy="28854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85440"/>
                      </a:xfrm>
                      <a:prstGeom prst="rect">
                        <a:avLst/>
                      </a:prstGeom>
                    </pic:spPr>
                  </pic:pic>
                </a:graphicData>
              </a:graphic>
            </wp:inline>
          </w:drawing>
        </w:r>
      </w:ins>
    </w:p>
    <w:p w14:paraId="69DA5A72" w14:textId="77777777" w:rsidR="002D23B0" w:rsidRDefault="002D23B0" w:rsidP="001709C0">
      <w:pPr>
        <w:spacing w:after="0" w:line="240" w:lineRule="auto"/>
        <w:textAlignment w:val="baseline"/>
        <w:rPr>
          <w:rFonts w:ascii="Calibri" w:eastAsia="Times New Roman" w:hAnsi="Calibri" w:cs="Calibri"/>
          <w:lang w:eastAsia="en-IN"/>
        </w:rPr>
      </w:pPr>
    </w:p>
    <w:p w14:paraId="217CDB2A" w14:textId="34C7A38E" w:rsidR="00912CC0" w:rsidRDefault="002A710C" w:rsidP="001709C0">
      <w:pPr>
        <w:spacing w:after="0" w:line="240" w:lineRule="auto"/>
        <w:textAlignment w:val="baseline"/>
        <w:rPr>
          <w:rFonts w:ascii="Calibri" w:eastAsia="Times New Roman" w:hAnsi="Calibri" w:cs="Calibri"/>
          <w:lang w:eastAsia="en-IN"/>
        </w:rPr>
      </w:pPr>
      <w:r w:rsidRPr="002A710C">
        <w:rPr>
          <w:rFonts w:ascii="Calibri" w:eastAsia="Times New Roman" w:hAnsi="Calibri" w:cs="Calibri"/>
          <w:noProof/>
          <w:lang w:eastAsia="en-IN"/>
        </w:rPr>
        <w:drawing>
          <wp:inline distT="0" distB="0" distL="0" distR="0" wp14:anchorId="019D92F6" wp14:editId="15488EF7">
            <wp:extent cx="5731510" cy="25088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08885"/>
                    </a:xfrm>
                    <a:prstGeom prst="rect">
                      <a:avLst/>
                    </a:prstGeom>
                  </pic:spPr>
                </pic:pic>
              </a:graphicData>
            </a:graphic>
          </wp:inline>
        </w:drawing>
      </w:r>
    </w:p>
    <w:p w14:paraId="1C568797" w14:textId="77777777" w:rsidR="00472B8A" w:rsidRDefault="00472B8A" w:rsidP="001709C0">
      <w:pPr>
        <w:spacing w:after="0" w:line="240" w:lineRule="auto"/>
        <w:textAlignment w:val="baseline"/>
        <w:rPr>
          <w:rFonts w:ascii="Calibri" w:eastAsia="Times New Roman" w:hAnsi="Calibri" w:cs="Calibri"/>
          <w:lang w:eastAsia="en-IN"/>
        </w:rPr>
      </w:pPr>
    </w:p>
    <w:p w14:paraId="30772167" w14:textId="77777777" w:rsidR="006E70FE" w:rsidRDefault="006E70FE" w:rsidP="00472B8A">
      <w:pPr>
        <w:pStyle w:val="Heading1"/>
        <w:rPr>
          <w:rFonts w:eastAsia="Times New Roman"/>
          <w:lang w:eastAsia="en-IN"/>
        </w:rPr>
      </w:pPr>
    </w:p>
    <w:p w14:paraId="5AAB2866" w14:textId="7339BDB3" w:rsidR="006E70FE" w:rsidRDefault="006E70FE" w:rsidP="00472B8A">
      <w:pPr>
        <w:pStyle w:val="Heading1"/>
        <w:rPr>
          <w:rFonts w:eastAsia="Times New Roman"/>
          <w:lang w:eastAsia="en-IN"/>
        </w:rPr>
      </w:pPr>
    </w:p>
    <w:p w14:paraId="092F6468" w14:textId="7A2B9E4E" w:rsidR="006E70FE" w:rsidRDefault="006E70FE" w:rsidP="006E70FE">
      <w:pPr>
        <w:rPr>
          <w:lang w:eastAsia="en-IN"/>
        </w:rPr>
      </w:pPr>
    </w:p>
    <w:p w14:paraId="7664FCD6" w14:textId="77777777" w:rsidR="006E70FE" w:rsidRPr="006E70FE" w:rsidRDefault="006E70FE" w:rsidP="006E70FE">
      <w:pPr>
        <w:rPr>
          <w:lang w:eastAsia="en-IN"/>
        </w:rPr>
      </w:pPr>
    </w:p>
    <w:p w14:paraId="6B61A7D8" w14:textId="05F154C1" w:rsidR="00472B8A" w:rsidDel="00DE2940" w:rsidRDefault="00472B8A" w:rsidP="00472B8A">
      <w:pPr>
        <w:pStyle w:val="Heading1"/>
        <w:rPr>
          <w:del w:id="708" w:author="Shubra Singh" w:date="2022-12-21T12:33:00Z"/>
          <w:rFonts w:eastAsia="Times New Roman"/>
          <w:lang w:eastAsia="en-IN"/>
        </w:rPr>
      </w:pPr>
      <w:del w:id="709" w:author="Shubra Singh" w:date="2022-12-21T12:33:00Z">
        <w:r w:rsidDel="00DE2940">
          <w:rPr>
            <w:rFonts w:eastAsia="Times New Roman"/>
            <w:lang w:eastAsia="en-IN"/>
          </w:rPr>
          <w:delText xml:space="preserve">Chapter </w:delText>
        </w:r>
        <w:r w:rsidR="00841C90" w:rsidDel="00DE2940">
          <w:rPr>
            <w:rFonts w:eastAsia="Times New Roman"/>
            <w:lang w:eastAsia="en-IN"/>
          </w:rPr>
          <w:delText>3</w:delText>
        </w:r>
        <w:r w:rsidR="00977002" w:rsidDel="00DE2940">
          <w:rPr>
            <w:rFonts w:eastAsia="Times New Roman"/>
            <w:lang w:eastAsia="en-IN"/>
          </w:rPr>
          <w:delText xml:space="preserve"> - </w:delText>
        </w:r>
        <w:r w:rsidR="00223F38" w:rsidDel="00DE2940">
          <w:rPr>
            <w:rFonts w:eastAsia="Times New Roman"/>
            <w:lang w:eastAsia="en-IN"/>
          </w:rPr>
          <w:delText>Client</w:delText>
        </w:r>
        <w:r w:rsidR="00977002" w:rsidDel="00DE2940">
          <w:rPr>
            <w:rFonts w:eastAsia="Times New Roman"/>
            <w:lang w:eastAsia="en-IN"/>
          </w:rPr>
          <w:delText xml:space="preserve"> Setup</w:delText>
        </w:r>
        <w:r w:rsidR="00C95146" w:rsidDel="00DE2940">
          <w:rPr>
            <w:rFonts w:eastAsia="Times New Roman"/>
            <w:lang w:eastAsia="en-IN"/>
          </w:rPr>
          <w:delText xml:space="preserve"> </w:delText>
        </w:r>
      </w:del>
    </w:p>
    <w:p w14:paraId="3C5C07A8" w14:textId="0CF2D27C" w:rsidR="00472B8A" w:rsidDel="00DE2940" w:rsidRDefault="00472B8A" w:rsidP="0098399A">
      <w:pPr>
        <w:pStyle w:val="Heading2"/>
        <w:rPr>
          <w:del w:id="710" w:author="Shubra Singh" w:date="2022-12-21T12:33:00Z"/>
          <w:lang w:eastAsia="en-IN"/>
        </w:rPr>
      </w:pPr>
      <w:del w:id="711" w:author="Shubra Singh" w:date="2022-12-21T12:33:00Z">
        <w:r w:rsidDel="00DE2940">
          <w:rPr>
            <w:lang w:eastAsia="en-IN"/>
          </w:rPr>
          <w:delText xml:space="preserve">Launching a </w:delText>
        </w:r>
        <w:r w:rsidR="00223F38" w:rsidDel="00DE2940">
          <w:rPr>
            <w:lang w:eastAsia="en-IN"/>
          </w:rPr>
          <w:delText>Client</w:delText>
        </w:r>
        <w:r w:rsidDel="00DE2940">
          <w:rPr>
            <w:lang w:eastAsia="en-IN"/>
          </w:rPr>
          <w:delText xml:space="preserve"> EC2 Instance</w:delText>
        </w:r>
        <w:r w:rsidR="00C95146" w:rsidDel="00DE2940">
          <w:rPr>
            <w:lang w:eastAsia="en-IN"/>
          </w:rPr>
          <w:delText xml:space="preserve"> [</w:delText>
        </w:r>
        <w:r w:rsidR="00112FA5" w:rsidDel="00DE2940">
          <w:rPr>
            <w:lang w:eastAsia="en-IN"/>
          </w:rPr>
          <w:delText xml:space="preserve">For </w:delText>
        </w:r>
        <w:r w:rsidR="00C95146" w:rsidDel="00DE2940">
          <w:rPr>
            <w:lang w:eastAsia="en-IN"/>
          </w:rPr>
          <w:delText>Verification Only]</w:delText>
        </w:r>
      </w:del>
    </w:p>
    <w:p w14:paraId="2710A8D1" w14:textId="58C38FBF" w:rsidR="00C95146" w:rsidDel="00DE2940" w:rsidRDefault="00C95146" w:rsidP="00C95146">
      <w:pPr>
        <w:rPr>
          <w:del w:id="712" w:author="Shubra Singh" w:date="2022-12-21T12:33:00Z"/>
          <w:i/>
          <w:iCs/>
          <w:color w:val="806000" w:themeColor="accent4" w:themeShade="80"/>
          <w:lang w:eastAsia="en-IN"/>
        </w:rPr>
      </w:pPr>
      <w:del w:id="713" w:author="Shubra Singh" w:date="2022-12-21T12:33:00Z">
        <w:r w:rsidRPr="00E84CF3" w:rsidDel="00DE2940">
          <w:rPr>
            <w:i/>
            <w:iCs/>
            <w:color w:val="806000" w:themeColor="accent4" w:themeShade="80"/>
            <w:lang w:eastAsia="en-IN"/>
          </w:rPr>
          <w:delText>Note: Client setup is only for verification. Since the VIP is public IP, we can just use other systems too.</w:delText>
        </w:r>
      </w:del>
    </w:p>
    <w:p w14:paraId="32E076AD" w14:textId="549A40DC" w:rsidR="00497359" w:rsidDel="00DE2940" w:rsidRDefault="00497359">
      <w:pPr>
        <w:pStyle w:val="paragraph"/>
        <w:numPr>
          <w:ilvl w:val="0"/>
          <w:numId w:val="25"/>
        </w:numPr>
        <w:spacing w:before="0" w:beforeAutospacing="0" w:after="0" w:afterAutospacing="0"/>
        <w:textAlignment w:val="baseline"/>
        <w:rPr>
          <w:del w:id="714" w:author="Shubra Singh" w:date="2022-12-21T12:33:00Z"/>
          <w:rFonts w:ascii="Calibri" w:hAnsi="Calibri" w:cs="Calibri"/>
          <w:sz w:val="28"/>
          <w:szCs w:val="28"/>
        </w:rPr>
      </w:pPr>
      <w:del w:id="715" w:author="Shubra Singh" w:date="2022-12-21T12:33:00Z">
        <w:r w:rsidDel="00DE2940">
          <w:rPr>
            <w:rStyle w:val="normaltextrun"/>
            <w:rFonts w:ascii="Calibri" w:hAnsi="Calibri" w:cs="Calibri"/>
            <w:sz w:val="28"/>
            <w:szCs w:val="28"/>
            <w:lang w:val="en-US"/>
          </w:rPr>
          <w:delText xml:space="preserve">Access server EC2 instance which we have created using Auto </w:delText>
        </w:r>
        <w:r w:rsidR="000702BC" w:rsidDel="00DE2940">
          <w:rPr>
            <w:rStyle w:val="normaltextrun"/>
            <w:rFonts w:ascii="Calibri" w:hAnsi="Calibri" w:cs="Calibri"/>
            <w:sz w:val="28"/>
            <w:szCs w:val="28"/>
            <w:lang w:val="en-US"/>
          </w:rPr>
          <w:delText>Scaling group</w:delText>
        </w:r>
        <w:r w:rsidDel="00DE2940">
          <w:rPr>
            <w:rStyle w:val="normaltextrun"/>
            <w:rFonts w:ascii="Calibri" w:hAnsi="Calibri" w:cs="Calibri"/>
            <w:sz w:val="28"/>
            <w:szCs w:val="28"/>
            <w:lang w:val="en-US"/>
          </w:rPr>
          <w:delText xml:space="preserve"> and install apache on the server instance using following command.</w:delText>
        </w:r>
        <w:r w:rsidDel="00DE2940">
          <w:rPr>
            <w:rStyle w:val="eop"/>
            <w:rFonts w:ascii="Calibri" w:eastAsiaTheme="majorEastAsia" w:hAnsi="Calibri" w:cs="Calibri"/>
            <w:sz w:val="28"/>
            <w:szCs w:val="28"/>
          </w:rPr>
          <w:delText> </w:delText>
        </w:r>
      </w:del>
    </w:p>
    <w:p w14:paraId="431577CB" w14:textId="44A41446" w:rsidR="00AD718F" w:rsidRPr="006E70FE" w:rsidDel="00DE2940" w:rsidRDefault="00497359" w:rsidP="006E70FE">
      <w:pPr>
        <w:pStyle w:val="paragraph"/>
        <w:spacing w:before="0" w:beforeAutospacing="0" w:after="0" w:afterAutospacing="0"/>
        <w:ind w:left="720"/>
        <w:textAlignment w:val="baseline"/>
        <w:rPr>
          <w:del w:id="716" w:author="Shubra Singh" w:date="2022-12-21T12:33:00Z"/>
          <w:rFonts w:ascii="Calibri" w:hAnsi="Calibri" w:cs="Calibri"/>
          <w:i/>
          <w:iCs/>
          <w:color w:val="2E74B5"/>
          <w:sz w:val="28"/>
          <w:szCs w:val="28"/>
          <w:shd w:val="clear" w:color="auto" w:fill="FFFFFF"/>
        </w:rPr>
      </w:pPr>
      <w:del w:id="717" w:author="Shubra Singh" w:date="2022-12-21T12:33:00Z">
        <w:r w:rsidDel="00DE2940">
          <w:rPr>
            <w:rStyle w:val="normaltextrun"/>
            <w:rFonts w:ascii="Calibri" w:hAnsi="Calibri" w:cs="Calibri"/>
            <w:sz w:val="28"/>
            <w:szCs w:val="28"/>
          </w:rPr>
          <w:delText xml:space="preserve">Path: </w:delText>
        </w:r>
        <w:r w:rsidDel="00DE2940">
          <w:rPr>
            <w:rStyle w:val="normaltextrun"/>
            <w:rFonts w:ascii="Calibri" w:hAnsi="Calibri" w:cs="Calibri"/>
            <w:i/>
            <w:iCs/>
            <w:color w:val="2E74B5"/>
            <w:sz w:val="28"/>
            <w:szCs w:val="28"/>
            <w:shd w:val="clear" w:color="auto" w:fill="FFFFFF"/>
          </w:rPr>
          <w:delText>EC2&gt;&gt; Instances&gt;&gt;</w:delText>
        </w:r>
        <w:r w:rsidR="000702BC" w:rsidDel="00DE2940">
          <w:rPr>
            <w:rStyle w:val="normaltextrun"/>
            <w:rFonts w:ascii="Calibri" w:hAnsi="Calibri" w:cs="Calibri"/>
            <w:i/>
            <w:iCs/>
            <w:color w:val="2E74B5"/>
            <w:sz w:val="28"/>
            <w:szCs w:val="28"/>
            <w:shd w:val="clear" w:color="auto" w:fill="FFFFFF"/>
          </w:rPr>
          <w:delText xml:space="preserve">autoscaling-vm </w:delText>
        </w:r>
        <w:r w:rsidDel="00DE2940">
          <w:rPr>
            <w:rStyle w:val="normaltextrun"/>
            <w:rFonts w:ascii="Calibri" w:hAnsi="Calibri" w:cs="Calibri"/>
            <w:i/>
            <w:iCs/>
            <w:color w:val="2E74B5"/>
            <w:sz w:val="28"/>
            <w:szCs w:val="28"/>
            <w:shd w:val="clear" w:color="auto" w:fill="FFFFFF"/>
          </w:rPr>
          <w:delText>&gt;&gt;connect &gt;&gt; EC2 instance       connect &gt;&gt; connect</w:delText>
        </w:r>
      </w:del>
    </w:p>
    <w:p w14:paraId="6BF35181" w14:textId="42C16006" w:rsidR="00497359" w:rsidDel="00DE2940" w:rsidRDefault="00497359" w:rsidP="00497359">
      <w:pPr>
        <w:pStyle w:val="paragraph"/>
        <w:spacing w:before="0" w:beforeAutospacing="0" w:after="0" w:afterAutospacing="0"/>
        <w:ind w:firstLine="720"/>
        <w:textAlignment w:val="baseline"/>
        <w:rPr>
          <w:del w:id="718" w:author="Shubra Singh" w:date="2022-12-21T12:33:00Z"/>
          <w:rStyle w:val="eop"/>
          <w:rFonts w:ascii="Calibri" w:eastAsiaTheme="majorEastAsia" w:hAnsi="Calibri" w:cs="Calibri"/>
          <w:color w:val="2E74B5"/>
          <w:sz w:val="28"/>
          <w:szCs w:val="28"/>
        </w:rPr>
      </w:pPr>
      <w:del w:id="719" w:author="Shubra Singh" w:date="2022-12-21T12:33:00Z">
        <w:r w:rsidDel="00DE2940">
          <w:rPr>
            <w:rStyle w:val="normaltextrun"/>
            <w:rFonts w:ascii="Calibri" w:hAnsi="Calibri" w:cs="Calibri"/>
            <w:color w:val="2E74B5"/>
            <w:sz w:val="28"/>
            <w:szCs w:val="28"/>
          </w:rPr>
          <w:delText>$sudo apt install apache2</w:delText>
        </w:r>
        <w:r w:rsidDel="00DE2940">
          <w:rPr>
            <w:rStyle w:val="eop"/>
            <w:rFonts w:ascii="Calibri" w:eastAsiaTheme="majorEastAsia" w:hAnsi="Calibri" w:cs="Calibri"/>
            <w:color w:val="2E74B5"/>
            <w:sz w:val="28"/>
            <w:szCs w:val="28"/>
          </w:rPr>
          <w:delText> </w:delText>
        </w:r>
      </w:del>
    </w:p>
    <w:p w14:paraId="11393CB7" w14:textId="0F8DAF3C" w:rsidR="006E70FE" w:rsidDel="00DE2940" w:rsidRDefault="006E70FE" w:rsidP="00497359">
      <w:pPr>
        <w:pStyle w:val="paragraph"/>
        <w:spacing w:before="0" w:beforeAutospacing="0" w:after="0" w:afterAutospacing="0"/>
        <w:ind w:firstLine="720"/>
        <w:textAlignment w:val="baseline"/>
        <w:rPr>
          <w:del w:id="720" w:author="Shubra Singh" w:date="2022-12-21T12:33:00Z"/>
          <w:rFonts w:ascii="Calibri" w:hAnsi="Calibri" w:cs="Calibri"/>
          <w:sz w:val="28"/>
          <w:szCs w:val="28"/>
        </w:rPr>
      </w:pPr>
    </w:p>
    <w:p w14:paraId="5C0D13B6" w14:textId="0697DCDD" w:rsidR="007B0623" w:rsidDel="00DE2940" w:rsidRDefault="007B0623">
      <w:pPr>
        <w:pStyle w:val="ListParagraph"/>
        <w:numPr>
          <w:ilvl w:val="0"/>
          <w:numId w:val="15"/>
        </w:numPr>
        <w:rPr>
          <w:del w:id="721" w:author="Shubra Singh" w:date="2022-12-21T12:33:00Z"/>
          <w:lang w:eastAsia="en-IN"/>
        </w:rPr>
      </w:pPr>
      <w:del w:id="722" w:author="Shubra Singh" w:date="2022-12-21T12:33:00Z">
        <w:r w:rsidDel="00DE2940">
          <w:rPr>
            <w:lang w:eastAsia="en-IN"/>
          </w:rPr>
          <w:delText>Go on the EC2 instances in AWS console and click on launch instance.</w:delText>
        </w:r>
      </w:del>
    </w:p>
    <w:p w14:paraId="4C5CD0D9" w14:textId="29DDF835" w:rsidR="00C56D26" w:rsidDel="00DE2940" w:rsidRDefault="00C56D26" w:rsidP="00C56D26">
      <w:pPr>
        <w:pStyle w:val="ListParagraph"/>
        <w:rPr>
          <w:del w:id="723" w:author="Shubra Singh" w:date="2022-12-21T12:33:00Z"/>
          <w:lang w:eastAsia="en-IN"/>
        </w:rPr>
      </w:pPr>
      <w:del w:id="724" w:author="Shubra Singh" w:date="2022-12-21T12:33:00Z">
        <w:r w:rsidDel="00DE2940">
          <w:rPr>
            <w:lang w:eastAsia="en-IN"/>
          </w:rPr>
          <w:delText xml:space="preserve">Path: </w:delText>
        </w:r>
        <w:r w:rsidDel="00DE2940">
          <w:rPr>
            <w:lang w:eastAsia="en-IN"/>
          </w:rPr>
          <w:tab/>
        </w:r>
        <w:r w:rsidRPr="006057F9" w:rsidDel="00DE2940">
          <w:rPr>
            <w:i/>
            <w:iCs/>
            <w:color w:val="2F5496" w:themeColor="accent1" w:themeShade="BF"/>
            <w:lang w:eastAsia="en-IN"/>
          </w:rPr>
          <w:delText>EC2&gt;&gt;</w:delText>
        </w:r>
        <w:r w:rsidR="006057F9" w:rsidRPr="006057F9" w:rsidDel="00DE2940">
          <w:rPr>
            <w:i/>
            <w:iCs/>
            <w:color w:val="2F5496" w:themeColor="accent1" w:themeShade="BF"/>
            <w:lang w:eastAsia="en-IN"/>
          </w:rPr>
          <w:delText xml:space="preserve"> Instances&gt;&gt; Launch instances</w:delText>
        </w:r>
      </w:del>
    </w:p>
    <w:p w14:paraId="7CBA1424" w14:textId="78BAA01D" w:rsidR="007B0623" w:rsidDel="00DE2940" w:rsidRDefault="007B0623" w:rsidP="007B0623">
      <w:pPr>
        <w:pStyle w:val="ListParagraph"/>
        <w:rPr>
          <w:del w:id="725" w:author="Shubra Singh" w:date="2022-12-21T12:33:00Z"/>
          <w:lang w:eastAsia="en-IN"/>
        </w:rPr>
      </w:pPr>
      <w:del w:id="726" w:author="Shubra Singh" w:date="2022-12-21T12:33:00Z">
        <w:r w:rsidRPr="00760101" w:rsidDel="00DE2940">
          <w:rPr>
            <w:noProof/>
            <w:lang w:eastAsia="en-IN"/>
          </w:rPr>
          <w:drawing>
            <wp:inline distT="0" distB="0" distL="0" distR="0" wp14:anchorId="211C593C" wp14:editId="10431FEA">
              <wp:extent cx="5041127" cy="61531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0946" cy="639705"/>
                      </a:xfrm>
                      <a:prstGeom prst="rect">
                        <a:avLst/>
                      </a:prstGeom>
                    </pic:spPr>
                  </pic:pic>
                </a:graphicData>
              </a:graphic>
            </wp:inline>
          </w:drawing>
        </w:r>
        <w:r w:rsidDel="00DE2940">
          <w:rPr>
            <w:lang w:eastAsia="en-IN"/>
          </w:rPr>
          <w:delText xml:space="preserve"> </w:delText>
        </w:r>
      </w:del>
    </w:p>
    <w:p w14:paraId="09A39FEB" w14:textId="7333FEC0" w:rsidR="007B0623" w:rsidDel="00DE2940" w:rsidRDefault="007B0623">
      <w:pPr>
        <w:pStyle w:val="ListParagraph"/>
        <w:numPr>
          <w:ilvl w:val="0"/>
          <w:numId w:val="15"/>
        </w:numPr>
        <w:rPr>
          <w:del w:id="727" w:author="Shubra Singh" w:date="2022-12-21T12:33:00Z"/>
          <w:lang w:eastAsia="en-IN"/>
        </w:rPr>
      </w:pPr>
      <w:del w:id="728" w:author="Shubra Singh" w:date="2022-12-21T12:33:00Z">
        <w:r w:rsidDel="00DE2940">
          <w:rPr>
            <w:lang w:eastAsia="en-IN"/>
          </w:rPr>
          <w:delText>Write the name of EC2 instance as server and select the image as ubuntu.</w:delText>
        </w:r>
      </w:del>
    </w:p>
    <w:p w14:paraId="653AB124" w14:textId="64CE9655" w:rsidR="007B0623" w:rsidDel="00DE2940" w:rsidRDefault="00A70FD4" w:rsidP="007B0623">
      <w:pPr>
        <w:pStyle w:val="ListParagraph"/>
        <w:rPr>
          <w:del w:id="729" w:author="Shubra Singh" w:date="2022-12-21T12:33:00Z"/>
          <w:lang w:eastAsia="en-IN"/>
        </w:rPr>
      </w:pPr>
      <w:del w:id="730" w:author="Shubra Singh" w:date="2022-12-21T12:33:00Z">
        <w:r w:rsidDel="00DE2940">
          <w:rPr>
            <w:noProof/>
          </w:rPr>
          <w:lastRenderedPageBreak/>
          <w:drawing>
            <wp:inline distT="0" distB="0" distL="0" distR="0" wp14:anchorId="76BB376D" wp14:editId="130616F0">
              <wp:extent cx="5731510" cy="4222750"/>
              <wp:effectExtent l="0" t="0" r="2540" b="635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53"/>
                      <a:stretch>
                        <a:fillRect/>
                      </a:stretch>
                    </pic:blipFill>
                    <pic:spPr>
                      <a:xfrm>
                        <a:off x="0" y="0"/>
                        <a:ext cx="5731510" cy="4222750"/>
                      </a:xfrm>
                      <a:prstGeom prst="rect">
                        <a:avLst/>
                      </a:prstGeom>
                    </pic:spPr>
                  </pic:pic>
                </a:graphicData>
              </a:graphic>
            </wp:inline>
          </w:drawing>
        </w:r>
      </w:del>
    </w:p>
    <w:p w14:paraId="17AAA9D1" w14:textId="7732FB29" w:rsidR="007B0623" w:rsidDel="00DE2940" w:rsidRDefault="0098414B" w:rsidP="00330A5B">
      <w:pPr>
        <w:pStyle w:val="ListParagraph"/>
        <w:rPr>
          <w:del w:id="731" w:author="Shubra Singh" w:date="2022-12-21T12:33:00Z"/>
          <w:lang w:eastAsia="en-IN"/>
        </w:rPr>
      </w:pPr>
      <w:del w:id="732" w:author="Shubra Singh" w:date="2022-12-21T12:33:00Z">
        <w:r w:rsidRPr="0098414B" w:rsidDel="00DE2940">
          <w:rPr>
            <w:noProof/>
          </w:rPr>
          <w:drawing>
            <wp:inline distT="0" distB="0" distL="0" distR="0" wp14:anchorId="10136551" wp14:editId="53228C19">
              <wp:extent cx="5569236" cy="32577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9236" cy="3257717"/>
                      </a:xfrm>
                      <a:prstGeom prst="rect">
                        <a:avLst/>
                      </a:prstGeom>
                    </pic:spPr>
                  </pic:pic>
                </a:graphicData>
              </a:graphic>
            </wp:inline>
          </w:drawing>
        </w:r>
        <w:r w:rsidR="00330A5B" w:rsidRPr="00330A5B" w:rsidDel="00DE2940">
          <w:rPr>
            <w:noProof/>
          </w:rPr>
          <w:delText xml:space="preserve"> </w:delText>
        </w:r>
      </w:del>
    </w:p>
    <w:p w14:paraId="09417472" w14:textId="79DA391F" w:rsidR="007B0623" w:rsidDel="00DE2940" w:rsidRDefault="007B0623" w:rsidP="007B0623">
      <w:pPr>
        <w:pStyle w:val="ListParagraph"/>
        <w:rPr>
          <w:del w:id="733" w:author="Shubra Singh" w:date="2022-12-21T12:33:00Z"/>
          <w:lang w:eastAsia="en-IN"/>
        </w:rPr>
      </w:pPr>
    </w:p>
    <w:p w14:paraId="2F1CF1C3" w14:textId="5AFC00CF" w:rsidR="007B0623" w:rsidDel="00DE2940" w:rsidRDefault="007B0623">
      <w:pPr>
        <w:pStyle w:val="ListParagraph"/>
        <w:numPr>
          <w:ilvl w:val="0"/>
          <w:numId w:val="15"/>
        </w:numPr>
        <w:rPr>
          <w:del w:id="734" w:author="Shubra Singh" w:date="2022-12-21T12:33:00Z"/>
          <w:lang w:eastAsia="en-IN"/>
        </w:rPr>
      </w:pPr>
      <w:del w:id="735" w:author="Shubra Singh" w:date="2022-12-21T12:33:00Z">
        <w:r w:rsidDel="00DE2940">
          <w:rPr>
            <w:lang w:eastAsia="en-IN"/>
          </w:rPr>
          <w:delText>Edit the network settings and add the VPC of the template created. And enable auto assign public ip.</w:delText>
        </w:r>
      </w:del>
    </w:p>
    <w:p w14:paraId="25F436EF" w14:textId="3E5B3D67" w:rsidR="00BD1151" w:rsidDel="00DE2940" w:rsidRDefault="00BD1151">
      <w:pPr>
        <w:pStyle w:val="ListParagraph"/>
        <w:numPr>
          <w:ilvl w:val="0"/>
          <w:numId w:val="15"/>
        </w:numPr>
        <w:rPr>
          <w:del w:id="736" w:author="Shubra Singh" w:date="2022-12-21T12:33:00Z"/>
          <w:lang w:eastAsia="en-IN"/>
        </w:rPr>
      </w:pPr>
      <w:del w:id="737" w:author="Shubra Singh" w:date="2022-12-21T12:33:00Z">
        <w:r w:rsidDel="00DE2940">
          <w:rPr>
            <w:lang w:eastAsia="en-IN"/>
          </w:rPr>
          <w:delText>Subnet should be data subnet 1. (e.g 10.0.2.0/24)</w:delText>
        </w:r>
      </w:del>
    </w:p>
    <w:p w14:paraId="04739019" w14:textId="7BBCA132" w:rsidR="007B0623" w:rsidDel="00DE2940" w:rsidRDefault="007B0623">
      <w:pPr>
        <w:pStyle w:val="ListParagraph"/>
        <w:numPr>
          <w:ilvl w:val="0"/>
          <w:numId w:val="15"/>
        </w:numPr>
        <w:rPr>
          <w:del w:id="738" w:author="Shubra Singh" w:date="2022-12-21T12:33:00Z"/>
          <w:lang w:eastAsia="en-IN"/>
        </w:rPr>
      </w:pPr>
      <w:del w:id="739" w:author="Shubra Singh" w:date="2022-12-21T12:33:00Z">
        <w:r w:rsidDel="00DE2940">
          <w:rPr>
            <w:lang w:eastAsia="en-IN"/>
          </w:rPr>
          <w:delText xml:space="preserve">Also add security group of newly created template. </w:delText>
        </w:r>
      </w:del>
    </w:p>
    <w:p w14:paraId="606BC2C8" w14:textId="06D04489" w:rsidR="007B0623" w:rsidRPr="00D82F31" w:rsidDel="00DE2940" w:rsidRDefault="007B0623">
      <w:pPr>
        <w:pStyle w:val="ListParagraph"/>
        <w:numPr>
          <w:ilvl w:val="0"/>
          <w:numId w:val="15"/>
        </w:numPr>
        <w:rPr>
          <w:del w:id="740" w:author="Shubra Singh" w:date="2022-12-21T12:33:00Z"/>
          <w:lang w:eastAsia="en-IN"/>
        </w:rPr>
      </w:pPr>
      <w:del w:id="741" w:author="Shubra Singh" w:date="2022-12-21T12:33:00Z">
        <w:r w:rsidDel="00DE2940">
          <w:rPr>
            <w:lang w:eastAsia="en-IN"/>
          </w:rPr>
          <w:lastRenderedPageBreak/>
          <w:delText>Click on launch instance.</w:delText>
        </w:r>
      </w:del>
    </w:p>
    <w:p w14:paraId="0C323DA6" w14:textId="7EE1EC05" w:rsidR="006E70FE" w:rsidDel="00DE2940" w:rsidRDefault="006E70FE" w:rsidP="008F2419">
      <w:pPr>
        <w:pStyle w:val="Heading1"/>
        <w:rPr>
          <w:del w:id="742" w:author="Shubra Singh" w:date="2022-12-21T12:33:00Z"/>
          <w:lang w:eastAsia="en-IN"/>
        </w:rPr>
      </w:pPr>
    </w:p>
    <w:p w14:paraId="3BDB76C6" w14:textId="77777777" w:rsidR="006E70FE" w:rsidDel="00DE2940" w:rsidRDefault="006E70FE" w:rsidP="008F2419">
      <w:pPr>
        <w:pStyle w:val="Heading1"/>
        <w:rPr>
          <w:del w:id="743" w:author="Shubra Singh" w:date="2022-12-21T12:34:00Z"/>
          <w:lang w:eastAsia="en-IN"/>
        </w:rPr>
      </w:pPr>
    </w:p>
    <w:p w14:paraId="57865CB9" w14:textId="77777777" w:rsidR="006E70FE" w:rsidDel="00DE2940" w:rsidRDefault="006E70FE" w:rsidP="008F2419">
      <w:pPr>
        <w:pStyle w:val="Heading1"/>
        <w:rPr>
          <w:del w:id="744" w:author="Shubra Singh" w:date="2022-12-21T12:34:00Z"/>
          <w:lang w:eastAsia="en-IN"/>
        </w:rPr>
      </w:pPr>
    </w:p>
    <w:p w14:paraId="0D2ABF7C" w14:textId="77777777" w:rsidR="006E70FE" w:rsidDel="00DE2940" w:rsidRDefault="006E70FE" w:rsidP="008F2419">
      <w:pPr>
        <w:pStyle w:val="Heading1"/>
        <w:rPr>
          <w:del w:id="745" w:author="Shubra Singh" w:date="2022-12-21T12:34:00Z"/>
          <w:lang w:eastAsia="en-IN"/>
        </w:rPr>
      </w:pPr>
    </w:p>
    <w:p w14:paraId="7F065944" w14:textId="77777777" w:rsidR="006E70FE" w:rsidDel="00DE2940" w:rsidRDefault="006E70FE" w:rsidP="008F2419">
      <w:pPr>
        <w:pStyle w:val="Heading1"/>
        <w:rPr>
          <w:del w:id="746" w:author="Shubra Singh" w:date="2022-12-21T12:34:00Z"/>
          <w:lang w:eastAsia="en-IN"/>
        </w:rPr>
      </w:pPr>
    </w:p>
    <w:p w14:paraId="33BB0611" w14:textId="77777777" w:rsidR="006E70FE" w:rsidDel="00DE2940" w:rsidRDefault="006E70FE" w:rsidP="008F2419">
      <w:pPr>
        <w:pStyle w:val="Heading1"/>
        <w:rPr>
          <w:del w:id="747" w:author="Shubra Singh" w:date="2022-12-21T12:34:00Z"/>
          <w:lang w:eastAsia="en-IN"/>
        </w:rPr>
      </w:pPr>
    </w:p>
    <w:p w14:paraId="131F6A9D" w14:textId="3749B9D0" w:rsidR="006E70FE" w:rsidDel="00DE2940" w:rsidRDefault="006E70FE" w:rsidP="008F2419">
      <w:pPr>
        <w:pStyle w:val="Heading1"/>
        <w:rPr>
          <w:del w:id="748" w:author="Shubra Singh" w:date="2022-12-21T12:34:00Z"/>
          <w:lang w:eastAsia="en-IN"/>
        </w:rPr>
      </w:pPr>
    </w:p>
    <w:p w14:paraId="226A43EB" w14:textId="61BC62AA" w:rsidR="006E70FE" w:rsidDel="00DE2940" w:rsidRDefault="006E70FE" w:rsidP="006E70FE">
      <w:pPr>
        <w:rPr>
          <w:del w:id="749" w:author="Shubra Singh" w:date="2022-12-21T12:34:00Z"/>
          <w:lang w:eastAsia="en-IN"/>
        </w:rPr>
      </w:pPr>
    </w:p>
    <w:p w14:paraId="1321FADD" w14:textId="77777777" w:rsidR="006E70FE" w:rsidRPr="006E70FE" w:rsidRDefault="006E70FE" w:rsidP="006E70FE">
      <w:pPr>
        <w:rPr>
          <w:lang w:eastAsia="en-IN"/>
        </w:rPr>
      </w:pPr>
    </w:p>
    <w:p w14:paraId="36DD1F78" w14:textId="3E649F7C" w:rsidR="007B0623" w:rsidRDefault="008F2419" w:rsidP="008F2419">
      <w:pPr>
        <w:pStyle w:val="Heading1"/>
        <w:rPr>
          <w:lang w:eastAsia="en-IN"/>
        </w:rPr>
      </w:pPr>
      <w:bookmarkStart w:id="750" w:name="_Toc122527864"/>
      <w:r>
        <w:rPr>
          <w:lang w:eastAsia="en-IN"/>
        </w:rPr>
        <w:t xml:space="preserve">Chapter </w:t>
      </w:r>
      <w:ins w:id="751" w:author="Shubra Singh" w:date="2022-12-21T12:34:00Z">
        <w:r w:rsidR="00DE2940">
          <w:rPr>
            <w:lang w:eastAsia="en-IN"/>
          </w:rPr>
          <w:t>3</w:t>
        </w:r>
      </w:ins>
      <w:del w:id="752" w:author="Shubra Singh" w:date="2022-12-21T12:34:00Z">
        <w:r w:rsidDel="00DE2940">
          <w:rPr>
            <w:lang w:eastAsia="en-IN"/>
          </w:rPr>
          <w:delText>4</w:delText>
        </w:r>
      </w:del>
      <w:r>
        <w:rPr>
          <w:lang w:eastAsia="en-IN"/>
        </w:rPr>
        <w:t>- AutoScaling Group</w:t>
      </w:r>
      <w:bookmarkEnd w:id="750"/>
    </w:p>
    <w:p w14:paraId="3BD88E92" w14:textId="202640FE" w:rsidR="008F2419" w:rsidRDefault="008F2419">
      <w:pPr>
        <w:pStyle w:val="ListParagraph"/>
        <w:numPr>
          <w:ilvl w:val="0"/>
          <w:numId w:val="22"/>
        </w:numPr>
        <w:rPr>
          <w:lang w:eastAsia="en-IN"/>
        </w:rPr>
      </w:pPr>
      <w:r>
        <w:rPr>
          <w:lang w:eastAsia="en-IN"/>
        </w:rPr>
        <w:t>To add or delete the server follow the path given</w:t>
      </w:r>
      <w:r w:rsidR="00C95146">
        <w:rPr>
          <w:lang w:eastAsia="en-IN"/>
        </w:rPr>
        <w:t xml:space="preserve"> [Verify Only]</w:t>
      </w:r>
      <w:r>
        <w:rPr>
          <w:lang w:eastAsia="en-IN"/>
        </w:rPr>
        <w:t>:</w:t>
      </w:r>
    </w:p>
    <w:p w14:paraId="76981235" w14:textId="584B9510" w:rsidR="00C95146" w:rsidRDefault="00C95146" w:rsidP="00A15FEC">
      <w:pPr>
        <w:ind w:left="720"/>
        <w:rPr>
          <w:lang w:eastAsia="en-IN"/>
        </w:rPr>
      </w:pPr>
      <w:r>
        <w:rPr>
          <w:lang w:eastAsia="en-IN"/>
        </w:rPr>
        <w:t xml:space="preserve">Note: For autoscaling group servers we are using CPU utilization policy, but for testing purpose we can manually update Desired capacity. </w:t>
      </w:r>
    </w:p>
    <w:p w14:paraId="51DD7265" w14:textId="6C830994" w:rsidR="008F2419" w:rsidRPr="002D23B0" w:rsidRDefault="008F2419" w:rsidP="00203A78">
      <w:pPr>
        <w:pStyle w:val="ListParagraph"/>
        <w:rPr>
          <w:rFonts w:cstheme="minorHAnsi"/>
          <w:i/>
          <w:iCs/>
          <w:color w:val="4472C4" w:themeColor="accent1"/>
          <w:szCs w:val="28"/>
        </w:rPr>
      </w:pPr>
      <w:r w:rsidRPr="002D4B18">
        <w:rPr>
          <w:rFonts w:cstheme="minorHAnsi"/>
          <w:szCs w:val="28"/>
          <w:lang w:eastAsia="en-IN"/>
        </w:rPr>
        <w:t>Path</w:t>
      </w:r>
      <w:r w:rsidRPr="002D23B0">
        <w:rPr>
          <w:rFonts w:cstheme="minorHAnsi"/>
          <w:color w:val="000000" w:themeColor="text1"/>
          <w:szCs w:val="28"/>
          <w:lang w:eastAsia="en-IN"/>
        </w:rPr>
        <w:t>:</w:t>
      </w:r>
      <w:r w:rsidR="00203A78" w:rsidRPr="002D23B0">
        <w:rPr>
          <w:rFonts w:cstheme="minorHAnsi"/>
          <w:color w:val="4472C4" w:themeColor="accent1"/>
          <w:szCs w:val="28"/>
        </w:rPr>
        <w:t xml:space="preserve"> </w:t>
      </w:r>
      <w:r w:rsidR="00203A78" w:rsidRPr="00AA75F4">
        <w:rPr>
          <w:rFonts w:cstheme="minorHAnsi"/>
          <w:i/>
          <w:iCs/>
          <w:color w:val="4472C4" w:themeColor="accent1"/>
          <w:szCs w:val="28"/>
          <w:lang w:eastAsia="en-IN"/>
        </w:rPr>
        <w:t>CloudFormation&gt;&gt; Stacks&gt;&gt;</w:t>
      </w:r>
      <w:r w:rsidR="00AA75F4" w:rsidRPr="00AA75F4">
        <w:rPr>
          <w:rFonts w:cstheme="minorHAnsi"/>
          <w:i/>
          <w:iCs/>
          <w:color w:val="4472C4" w:themeColor="accent1"/>
          <w:szCs w:val="28"/>
          <w:lang w:eastAsia="en-IN"/>
        </w:rPr>
        <w:t>{stack-name}</w:t>
      </w:r>
      <w:r w:rsidR="00203A78" w:rsidRPr="00AA75F4">
        <w:rPr>
          <w:rFonts w:cstheme="minorHAnsi"/>
          <w:i/>
          <w:iCs/>
          <w:color w:val="4472C4" w:themeColor="accent1"/>
          <w:szCs w:val="28"/>
          <w:lang w:eastAsia="en-IN"/>
        </w:rPr>
        <w:t>&gt;&gt;</w:t>
      </w:r>
      <w:r w:rsidR="00203A78" w:rsidRPr="00AA75F4">
        <w:rPr>
          <w:rFonts w:cstheme="minorHAnsi"/>
          <w:i/>
          <w:iCs/>
          <w:color w:val="4472C4" w:themeColor="accent1"/>
          <w:szCs w:val="28"/>
          <w:shd w:val="clear" w:color="auto" w:fill="FFFFFF"/>
        </w:rPr>
        <w:t xml:space="preserve"> AutoScalingGroup&gt;&gt;</w:t>
      </w:r>
      <w:r w:rsidR="002D4B18" w:rsidRPr="00AA75F4">
        <w:rPr>
          <w:rFonts w:cstheme="minorHAnsi"/>
          <w:i/>
          <w:iCs/>
          <w:color w:val="4472C4" w:themeColor="accent1"/>
          <w:szCs w:val="28"/>
        </w:rPr>
        <w:t xml:space="preserve"> </w:t>
      </w:r>
      <w:hyperlink r:id="rId55" w:anchor="AutoScalingGroupDetails:id=vth-stack1-auto-scale-group;view=details" w:tgtFrame="_top" w:history="1">
        <w:r w:rsidR="00AC3D03" w:rsidRPr="0021378B">
          <w:rPr>
            <w:i/>
            <w:iCs/>
            <w:color w:val="4472C4" w:themeColor="accent1"/>
          </w:rPr>
          <w:t>{stack-name}</w:t>
        </w:r>
        <w:r w:rsidR="00AC3D03" w:rsidRPr="0021378B">
          <w:rPr>
            <w:rFonts w:cstheme="minorHAnsi"/>
            <w:i/>
            <w:iCs/>
            <w:color w:val="4472C4" w:themeColor="accent1"/>
            <w:szCs w:val="28"/>
          </w:rPr>
          <w:t>-</w:t>
        </w:r>
        <w:r w:rsidR="002D4B18" w:rsidRPr="0021378B">
          <w:rPr>
            <w:rStyle w:val="Hyperlink"/>
            <w:rFonts w:cstheme="minorHAnsi"/>
            <w:i/>
            <w:iCs/>
            <w:color w:val="4472C4" w:themeColor="accent1"/>
            <w:szCs w:val="28"/>
            <w:u w:val="none"/>
          </w:rPr>
          <w:t>auto</w:t>
        </w:r>
        <w:r w:rsidR="002D4B18" w:rsidRPr="002D23B0">
          <w:rPr>
            <w:rStyle w:val="Hyperlink"/>
            <w:rFonts w:cstheme="minorHAnsi"/>
            <w:i/>
            <w:iCs/>
            <w:color w:val="4472C4" w:themeColor="accent1"/>
            <w:szCs w:val="28"/>
            <w:u w:val="none"/>
          </w:rPr>
          <w:t>-scale-group</w:t>
        </w:r>
      </w:hyperlink>
    </w:p>
    <w:p w14:paraId="2BDEB4BA" w14:textId="2F8DC583" w:rsidR="002D4B18" w:rsidRDefault="00330A5B" w:rsidP="00203A78">
      <w:pPr>
        <w:pStyle w:val="ListParagraph"/>
        <w:rPr>
          <w:rFonts w:cstheme="minorHAnsi"/>
          <w:color w:val="1F4E79" w:themeColor="accent5" w:themeShade="80"/>
          <w:szCs w:val="28"/>
          <w:lang w:eastAsia="en-IN"/>
        </w:rPr>
      </w:pPr>
      <w:del w:id="753" w:author="Shubra Singh" w:date="2022-12-21T14:16:00Z">
        <w:r w:rsidRPr="00330A5B" w:rsidDel="00424D01">
          <w:rPr>
            <w:rFonts w:cstheme="minorHAnsi"/>
            <w:noProof/>
            <w:color w:val="1F4E79" w:themeColor="accent5" w:themeShade="80"/>
            <w:szCs w:val="28"/>
            <w:lang w:eastAsia="en-IN"/>
          </w:rPr>
          <w:lastRenderedPageBreak/>
          <w:drawing>
            <wp:inline distT="0" distB="0" distL="0" distR="0" wp14:anchorId="4B8C8479" wp14:editId="1E57736E">
              <wp:extent cx="5731510" cy="25323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32380"/>
                      </a:xfrm>
                      <a:prstGeom prst="rect">
                        <a:avLst/>
                      </a:prstGeom>
                    </pic:spPr>
                  </pic:pic>
                </a:graphicData>
              </a:graphic>
            </wp:inline>
          </w:drawing>
        </w:r>
      </w:del>
      <w:ins w:id="754" w:author="Shubra Singh" w:date="2022-12-21T14:17:00Z">
        <w:r w:rsidR="00424D01" w:rsidRPr="00424D01">
          <w:rPr>
            <w:rFonts w:cstheme="minorHAnsi"/>
            <w:noProof/>
            <w:color w:val="1F4E79" w:themeColor="accent5" w:themeShade="80"/>
            <w:szCs w:val="28"/>
            <w:lang w:eastAsia="en-IN"/>
          </w:rPr>
          <w:drawing>
            <wp:inline distT="0" distB="0" distL="0" distR="0" wp14:anchorId="3E0DB3FC" wp14:editId="0B0DFB4C">
              <wp:extent cx="5731510" cy="28962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96235"/>
                      </a:xfrm>
                      <a:prstGeom prst="rect">
                        <a:avLst/>
                      </a:prstGeom>
                    </pic:spPr>
                  </pic:pic>
                </a:graphicData>
              </a:graphic>
            </wp:inline>
          </w:drawing>
        </w:r>
      </w:ins>
    </w:p>
    <w:p w14:paraId="14E9A4C2" w14:textId="621BE033" w:rsidR="002D4B18" w:rsidRDefault="002D4B18">
      <w:pPr>
        <w:pStyle w:val="ListParagraph"/>
        <w:numPr>
          <w:ilvl w:val="0"/>
          <w:numId w:val="22"/>
        </w:numPr>
        <w:rPr>
          <w:rFonts w:cstheme="minorHAnsi"/>
          <w:szCs w:val="28"/>
          <w:lang w:eastAsia="en-IN"/>
        </w:rPr>
      </w:pPr>
      <w:r w:rsidRPr="002D4B18">
        <w:rPr>
          <w:rFonts w:cstheme="minorHAnsi"/>
          <w:szCs w:val="28"/>
          <w:lang w:eastAsia="en-IN"/>
        </w:rPr>
        <w:t>Here click on edit to add or delete servers</w:t>
      </w:r>
      <w:r>
        <w:rPr>
          <w:rFonts w:cstheme="minorHAnsi"/>
          <w:szCs w:val="28"/>
          <w:lang w:eastAsia="en-IN"/>
        </w:rPr>
        <w:t>.</w:t>
      </w:r>
    </w:p>
    <w:p w14:paraId="6274F0CC" w14:textId="1CED78CC" w:rsidR="002D4B18" w:rsidRDefault="002D4B18" w:rsidP="002D4B18">
      <w:pPr>
        <w:pStyle w:val="ListParagraph"/>
        <w:rPr>
          <w:rFonts w:cstheme="minorHAnsi"/>
          <w:szCs w:val="28"/>
          <w:lang w:eastAsia="en-IN"/>
        </w:rPr>
      </w:pPr>
      <w:r>
        <w:rPr>
          <w:rFonts w:cstheme="minorHAnsi"/>
          <w:szCs w:val="28"/>
          <w:lang w:eastAsia="en-IN"/>
        </w:rPr>
        <w:t>Note</w:t>
      </w:r>
      <w:r w:rsidR="00554A0F">
        <w:rPr>
          <w:rFonts w:cstheme="minorHAnsi"/>
          <w:szCs w:val="28"/>
          <w:lang w:eastAsia="en-IN"/>
        </w:rPr>
        <w:t>:</w:t>
      </w:r>
      <w:r w:rsidR="00C95146">
        <w:rPr>
          <w:rFonts w:cstheme="minorHAnsi"/>
          <w:szCs w:val="28"/>
          <w:lang w:eastAsia="en-IN"/>
        </w:rPr>
        <w:t xml:space="preserve"> </w:t>
      </w:r>
      <w:r>
        <w:rPr>
          <w:rFonts w:cstheme="minorHAnsi"/>
          <w:szCs w:val="28"/>
          <w:lang w:eastAsia="en-IN"/>
        </w:rPr>
        <w:t>before adding or deleting</w:t>
      </w:r>
      <w:r w:rsidR="00AB411E">
        <w:rPr>
          <w:rFonts w:cstheme="minorHAnsi"/>
          <w:szCs w:val="28"/>
          <w:lang w:eastAsia="en-IN"/>
        </w:rPr>
        <w:t>,</w:t>
      </w:r>
      <w:r>
        <w:rPr>
          <w:rFonts w:cstheme="minorHAnsi"/>
          <w:szCs w:val="28"/>
          <w:lang w:eastAsia="en-IN"/>
        </w:rPr>
        <w:t xml:space="preserve"> ssh vthunder1 to check if its reachable.</w:t>
      </w:r>
    </w:p>
    <w:p w14:paraId="3EB5C9D1" w14:textId="44F964AD" w:rsidR="00554A0F" w:rsidRPr="00554A0F" w:rsidRDefault="00554A0F">
      <w:pPr>
        <w:pStyle w:val="ListParagraph"/>
        <w:numPr>
          <w:ilvl w:val="0"/>
          <w:numId w:val="23"/>
        </w:numPr>
        <w:rPr>
          <w:color w:val="2F5496" w:themeColor="accent1" w:themeShade="BF"/>
          <w:lang w:val="en-IN" w:eastAsia="en-US"/>
        </w:rPr>
      </w:pPr>
      <w:r>
        <w:rPr>
          <w:lang w:val="en-IN" w:eastAsia="en-US"/>
        </w:rPr>
        <w:t xml:space="preserve">Copy the public Ip to new SSH </w:t>
      </w:r>
      <w:r w:rsidR="00CC4F89">
        <w:rPr>
          <w:lang w:val="en-IN" w:eastAsia="en-US"/>
        </w:rPr>
        <w:t xml:space="preserve">A </w:t>
      </w:r>
      <w:r>
        <w:rPr>
          <w:lang w:val="en-IN" w:eastAsia="en-US"/>
        </w:rPr>
        <w:t>session window of MobaxTerm and paste it in host.</w:t>
      </w:r>
    </w:p>
    <w:p w14:paraId="53BEAE1E" w14:textId="6E364C75" w:rsidR="00554A0F" w:rsidRDefault="00554A0F">
      <w:pPr>
        <w:pStyle w:val="ListParagraph"/>
        <w:numPr>
          <w:ilvl w:val="0"/>
          <w:numId w:val="23"/>
        </w:numPr>
        <w:rPr>
          <w:lang w:val="en-IN" w:eastAsia="en-US"/>
        </w:rPr>
      </w:pPr>
      <w:r w:rsidRPr="00554A0F">
        <w:rPr>
          <w:lang w:val="en-IN" w:eastAsia="en-US"/>
        </w:rPr>
        <w:t>In specify username write admin and in use private key upload your keys.</w:t>
      </w:r>
    </w:p>
    <w:p w14:paraId="767ED4E7" w14:textId="77777777" w:rsidR="00AC3D03" w:rsidRPr="00A15FEC" w:rsidRDefault="00554A0F">
      <w:pPr>
        <w:pStyle w:val="ListParagraph"/>
        <w:numPr>
          <w:ilvl w:val="0"/>
          <w:numId w:val="23"/>
        </w:numPr>
        <w:rPr>
          <w:lang w:val="en-IN" w:eastAsia="en-US"/>
        </w:rPr>
      </w:pPr>
      <w:r>
        <w:rPr>
          <w:lang w:val="en-IN" w:eastAsia="en-US"/>
        </w:rPr>
        <w:t>To copy the public ip follow the path:</w:t>
      </w:r>
      <w:r w:rsidRPr="00554A0F">
        <w:rPr>
          <w:i/>
          <w:iCs/>
          <w:color w:val="2F5496" w:themeColor="accent1" w:themeShade="BF"/>
          <w:szCs w:val="28"/>
          <w:lang w:val="en-IN" w:eastAsia="en-US"/>
        </w:rPr>
        <w:t xml:space="preserve"> </w:t>
      </w:r>
    </w:p>
    <w:p w14:paraId="3420284E" w14:textId="34EE4D57" w:rsidR="00554A0F" w:rsidRDefault="00554A0F" w:rsidP="00A15FEC">
      <w:pPr>
        <w:pStyle w:val="ListParagraph"/>
        <w:ind w:left="1080"/>
        <w:rPr>
          <w:i/>
          <w:iCs/>
          <w:color w:val="4472C4" w:themeColor="accent1"/>
          <w:szCs w:val="28"/>
          <w:lang w:val="en-IN" w:eastAsia="en-US"/>
        </w:rPr>
      </w:pPr>
      <w:r w:rsidRPr="002D23B0">
        <w:rPr>
          <w:i/>
          <w:iCs/>
          <w:color w:val="4472C4" w:themeColor="accent1"/>
          <w:szCs w:val="28"/>
          <w:lang w:val="en-IN" w:eastAsia="en-US"/>
        </w:rPr>
        <w:t>EC2&gt;&gt; Instances</w:t>
      </w:r>
      <w:r w:rsidRPr="0021378B">
        <w:rPr>
          <w:i/>
          <w:iCs/>
          <w:color w:val="4472C4" w:themeColor="accent1"/>
          <w:szCs w:val="28"/>
          <w:lang w:val="en-IN" w:eastAsia="en-US"/>
        </w:rPr>
        <w:t xml:space="preserve">&gt;&gt; </w:t>
      </w:r>
      <w:r w:rsidR="00AC3D03" w:rsidRPr="0021378B">
        <w:rPr>
          <w:i/>
          <w:iCs/>
          <w:color w:val="4472C4" w:themeColor="accent1"/>
        </w:rPr>
        <w:t>{stack-name}</w:t>
      </w:r>
      <w:r w:rsidRPr="002D23B0">
        <w:rPr>
          <w:i/>
          <w:iCs/>
          <w:color w:val="4472C4" w:themeColor="accent1"/>
          <w:szCs w:val="28"/>
          <w:lang w:val="en-IN" w:eastAsia="en-US"/>
        </w:rPr>
        <w:t>-inst1</w:t>
      </w:r>
    </w:p>
    <w:p w14:paraId="3519C824" w14:textId="11D28367" w:rsidR="00873CF5" w:rsidRPr="00873CF5" w:rsidRDefault="00424D01" w:rsidP="00873CF5">
      <w:pPr>
        <w:rPr>
          <w:i/>
          <w:iCs/>
          <w:color w:val="4472C4" w:themeColor="accent1"/>
        </w:rPr>
      </w:pPr>
      <w:ins w:id="755" w:author="Shubra Singh" w:date="2022-12-21T14:17:00Z">
        <w:r w:rsidRPr="00424D01">
          <w:rPr>
            <w:noProof/>
          </w:rPr>
          <w:lastRenderedPageBreak/>
          <w:drawing>
            <wp:inline distT="0" distB="0" distL="0" distR="0" wp14:anchorId="5407BFAA" wp14:editId="414AD107">
              <wp:extent cx="5731510" cy="288544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85440"/>
                      </a:xfrm>
                      <a:prstGeom prst="rect">
                        <a:avLst/>
                      </a:prstGeom>
                    </pic:spPr>
                  </pic:pic>
                </a:graphicData>
              </a:graphic>
            </wp:inline>
          </w:drawing>
        </w:r>
      </w:ins>
      <w:del w:id="756" w:author="Shubra Singh" w:date="2022-12-21T14:17:00Z">
        <w:r w:rsidR="00873CF5" w:rsidRPr="008220EC" w:rsidDel="00424D01">
          <w:rPr>
            <w:noProof/>
          </w:rPr>
          <w:drawing>
            <wp:inline distT="0" distB="0" distL="0" distR="0" wp14:anchorId="357E6299" wp14:editId="2AFB538A">
              <wp:extent cx="5731510" cy="29133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13380"/>
                      </a:xfrm>
                      <a:prstGeom prst="rect">
                        <a:avLst/>
                      </a:prstGeom>
                    </pic:spPr>
                  </pic:pic>
                </a:graphicData>
              </a:graphic>
            </wp:inline>
          </w:drawing>
        </w:r>
      </w:del>
    </w:p>
    <w:p w14:paraId="2EF715D9" w14:textId="77777777" w:rsidR="0021378B" w:rsidRPr="00873CF5" w:rsidRDefault="0021378B" w:rsidP="00873CF5"/>
    <w:p w14:paraId="19D94A41" w14:textId="135FC27A" w:rsidR="00554A0F" w:rsidRPr="006E70FE" w:rsidRDefault="006E70FE" w:rsidP="006E70FE">
      <w:pPr>
        <w:rPr>
          <w:rFonts w:cstheme="minorHAnsi"/>
          <w:szCs w:val="28"/>
          <w:lang w:eastAsia="en-IN"/>
        </w:rPr>
      </w:pPr>
      <w:r>
        <w:rPr>
          <w:noProof/>
        </w:rPr>
        <w:lastRenderedPageBreak/>
        <w:drawing>
          <wp:inline distT="0" distB="0" distL="0" distR="0" wp14:anchorId="5BB47C2A" wp14:editId="407A66EA">
            <wp:extent cx="5731510" cy="3754755"/>
            <wp:effectExtent l="0" t="0" r="254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58"/>
                    <a:stretch>
                      <a:fillRect/>
                    </a:stretch>
                  </pic:blipFill>
                  <pic:spPr>
                    <a:xfrm>
                      <a:off x="0" y="0"/>
                      <a:ext cx="5731510" cy="3754755"/>
                    </a:xfrm>
                    <a:prstGeom prst="rect">
                      <a:avLst/>
                    </a:prstGeom>
                  </pic:spPr>
                </pic:pic>
              </a:graphicData>
            </a:graphic>
          </wp:inline>
        </w:drawing>
      </w:r>
    </w:p>
    <w:p w14:paraId="2E607E06" w14:textId="77777777" w:rsidR="006E70FE" w:rsidRDefault="006E70FE" w:rsidP="00A54649">
      <w:pPr>
        <w:pStyle w:val="Heading1"/>
      </w:pPr>
    </w:p>
    <w:p w14:paraId="3E925520" w14:textId="0ED892E8" w:rsidR="006E70FE" w:rsidRDefault="006E70FE" w:rsidP="00A54649">
      <w:pPr>
        <w:pStyle w:val="Heading1"/>
      </w:pPr>
    </w:p>
    <w:p w14:paraId="25887F70" w14:textId="77777777" w:rsidR="006E70FE" w:rsidRPr="006E70FE" w:rsidRDefault="006E70FE" w:rsidP="006E70FE"/>
    <w:p w14:paraId="3BC04BC1" w14:textId="77777777" w:rsidR="00B72D4A" w:rsidRDefault="00B72D4A" w:rsidP="00A54649">
      <w:pPr>
        <w:pStyle w:val="Heading1"/>
        <w:rPr>
          <w:ins w:id="757" w:author="Shubra Singh" w:date="2022-12-21T12:19:00Z"/>
        </w:rPr>
      </w:pPr>
    </w:p>
    <w:p w14:paraId="235E1804" w14:textId="4AD77D51" w:rsidR="00B72D4A" w:rsidRDefault="00B72D4A" w:rsidP="00B72D4A">
      <w:pPr>
        <w:pStyle w:val="Heading1"/>
        <w:rPr>
          <w:ins w:id="758" w:author="Shubra Singh" w:date="2022-12-21T12:19:00Z"/>
        </w:rPr>
      </w:pPr>
      <w:bookmarkStart w:id="759" w:name="_Toc121685654"/>
      <w:bookmarkStart w:id="760" w:name="_Toc122527865"/>
      <w:ins w:id="761" w:author="Shubra Singh" w:date="2022-12-21T12:19:00Z">
        <w:r>
          <w:t xml:space="preserve">Chapter </w:t>
        </w:r>
      </w:ins>
      <w:ins w:id="762" w:author="Shubra Singh" w:date="2022-12-21T12:35:00Z">
        <w:r w:rsidR="00DE2940">
          <w:t>4</w:t>
        </w:r>
      </w:ins>
      <w:ins w:id="763" w:author="Shubra Singh" w:date="2022-12-21T12:19:00Z">
        <w:r>
          <w:t>– Configure vThunder</w:t>
        </w:r>
        <w:bookmarkEnd w:id="759"/>
        <w:bookmarkEnd w:id="760"/>
      </w:ins>
    </w:p>
    <w:p w14:paraId="6BCC1629" w14:textId="77777777" w:rsidR="00B72D4A" w:rsidRPr="00024E0F" w:rsidRDefault="00B72D4A" w:rsidP="00B72D4A">
      <w:pPr>
        <w:rPr>
          <w:ins w:id="764" w:author="Shubra Singh" w:date="2022-12-21T12:19:00Z"/>
        </w:rPr>
      </w:pPr>
      <w:ins w:id="765" w:author="Shubra Singh" w:date="2022-12-21T12:19:00Z">
        <w:r>
          <w:t xml:space="preserve">Here we will run python script and which will configure SLB and SSL to vThunder. </w:t>
        </w:r>
      </w:ins>
    </w:p>
    <w:p w14:paraId="0F7B1264" w14:textId="77777777" w:rsidR="00B72D4A" w:rsidRPr="008E4080" w:rsidRDefault="00B72D4A" w:rsidP="00B72D4A">
      <w:pPr>
        <w:pStyle w:val="Heading2"/>
        <w:rPr>
          <w:ins w:id="766" w:author="Shubra Singh" w:date="2022-12-21T12:19:00Z"/>
          <w:sz w:val="30"/>
          <w:szCs w:val="30"/>
        </w:rPr>
      </w:pPr>
      <w:bookmarkStart w:id="767" w:name="_Toc121685655"/>
      <w:bookmarkStart w:id="768" w:name="_Toc122527866"/>
      <w:ins w:id="769" w:author="Shubra Singh" w:date="2022-12-21T12:19:00Z">
        <w:r w:rsidRPr="004548D4">
          <w:rPr>
            <w:sz w:val="30"/>
            <w:szCs w:val="30"/>
          </w:rPr>
          <w:t>configure</w:t>
        </w:r>
        <w:bookmarkEnd w:id="767"/>
        <w:bookmarkEnd w:id="768"/>
      </w:ins>
    </w:p>
    <w:p w14:paraId="1DD37D75" w14:textId="77777777" w:rsidR="00B72D4A" w:rsidRPr="0099165C" w:rsidRDefault="00B72D4A" w:rsidP="00B72D4A">
      <w:pPr>
        <w:pStyle w:val="ListParagraph"/>
        <w:numPr>
          <w:ilvl w:val="0"/>
          <w:numId w:val="28"/>
        </w:numPr>
        <w:rPr>
          <w:ins w:id="770" w:author="Shubra Singh" w:date="2022-12-21T12:19:00Z"/>
          <w:szCs w:val="28"/>
        </w:rPr>
      </w:pPr>
      <w:ins w:id="771" w:author="Shubra Singh" w:date="2022-12-21T12:19:00Z">
        <w:r w:rsidRPr="00AD2536">
          <w:rPr>
            <w:szCs w:val="28"/>
          </w:rPr>
          <w:t xml:space="preserve">In parameter file </w:t>
        </w:r>
        <w:r w:rsidRPr="00B72D4A">
          <w:rPr>
            <w:color w:val="2E74B5" w:themeColor="accent5" w:themeShade="BF"/>
            <w:szCs w:val="28"/>
            <w:rPrChange w:id="772" w:author="Shubra Singh" w:date="2022-12-21T12:20:00Z">
              <w:rPr>
                <w:szCs w:val="28"/>
              </w:rPr>
            </w:rPrChange>
          </w:rPr>
          <w:t xml:space="preserve">CFT_TMPL_3NIC_2VM_HA_GLM_PUBVIP_BACKAUTO_CONFIG_SSL_SLB_HA_GLM_PARAM.json </w:t>
        </w:r>
      </w:ins>
    </w:p>
    <w:p w14:paraId="7F7D4497" w14:textId="5580AD98" w:rsidR="00B72D4A" w:rsidRDefault="00B72D4A" w:rsidP="00B72D4A">
      <w:pPr>
        <w:pStyle w:val="ListParagraph"/>
        <w:numPr>
          <w:ilvl w:val="0"/>
          <w:numId w:val="36"/>
        </w:numPr>
        <w:rPr>
          <w:ins w:id="773" w:author="Shubra Singh" w:date="2022-12-21T12:19:00Z"/>
          <w:szCs w:val="28"/>
        </w:rPr>
      </w:pPr>
      <w:ins w:id="774" w:author="Shubra Singh" w:date="2022-12-21T12:19:00Z">
        <w:r w:rsidRPr="00AD2536">
          <w:rPr>
            <w:szCs w:val="28"/>
          </w:rPr>
          <w:t xml:space="preserve">add </w:t>
        </w:r>
        <w:r>
          <w:rPr>
            <w:szCs w:val="28"/>
          </w:rPr>
          <w:t>stack name</w:t>
        </w:r>
        <w:r w:rsidRPr="00AD2536">
          <w:rPr>
            <w:szCs w:val="28"/>
          </w:rPr>
          <w:t xml:space="preserve"> which</w:t>
        </w:r>
        <w:r>
          <w:rPr>
            <w:szCs w:val="28"/>
          </w:rPr>
          <w:t xml:space="preserve"> got created using CFT template</w:t>
        </w:r>
        <w:r w:rsidRPr="00AD2536">
          <w:rPr>
            <w:szCs w:val="28"/>
          </w:rPr>
          <w:t xml:space="preserve">. </w:t>
        </w:r>
      </w:ins>
    </w:p>
    <w:p w14:paraId="03BD52E4" w14:textId="77777777" w:rsidR="00B72D4A" w:rsidRPr="00AD2536" w:rsidRDefault="00B72D4A" w:rsidP="00B72D4A">
      <w:pPr>
        <w:pStyle w:val="ListParagraph"/>
        <w:rPr>
          <w:ins w:id="775" w:author="Shubra Singh" w:date="2022-12-21T12:19:00Z"/>
          <w:szCs w:val="28"/>
        </w:rPr>
      </w:pPr>
      <w:ins w:id="776" w:author="Shubra Singh" w:date="2022-12-21T12:19:00Z">
        <w:r w:rsidRPr="00BB5B38">
          <w:rPr>
            <w:szCs w:val="28"/>
          </w:rPr>
          <w:t>Default Name: vth</w:t>
        </w:r>
      </w:ins>
    </w:p>
    <w:p w14:paraId="29028AFB" w14:textId="7651E093" w:rsidR="001709C0" w:rsidDel="00B72D4A" w:rsidRDefault="00B72D4A">
      <w:pPr>
        <w:jc w:val="center"/>
        <w:rPr>
          <w:del w:id="777" w:author="Shubra Singh" w:date="2022-12-21T12:20:00Z"/>
        </w:rPr>
        <w:pPrChange w:id="778" w:author="Shubra Singh" w:date="2022-12-21T12:20:00Z">
          <w:pPr>
            <w:pStyle w:val="Heading1"/>
          </w:pPr>
        </w:pPrChange>
      </w:pPr>
      <w:ins w:id="779" w:author="Shubra Singh" w:date="2022-12-21T12:19:00Z">
        <w:r w:rsidRPr="000554DD">
          <w:rPr>
            <w:noProof/>
            <w:szCs w:val="28"/>
          </w:rPr>
          <w:lastRenderedPageBreak/>
          <w:drawing>
            <wp:inline distT="0" distB="0" distL="0" distR="0" wp14:anchorId="50852990" wp14:editId="1F985ACC">
              <wp:extent cx="2533780" cy="12446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3780" cy="1244664"/>
                      </a:xfrm>
                      <a:prstGeom prst="rect">
                        <a:avLst/>
                      </a:prstGeom>
                    </pic:spPr>
                  </pic:pic>
                </a:graphicData>
              </a:graphic>
            </wp:inline>
          </w:drawing>
        </w:r>
      </w:ins>
      <w:del w:id="780" w:author="Shubra Singh" w:date="2022-12-21T12:20:00Z">
        <w:r w:rsidR="00A54649" w:rsidDel="00B72D4A">
          <w:delText>Chapter</w:delText>
        </w:r>
        <w:r w:rsidR="00472B8A" w:rsidDel="00B72D4A">
          <w:delText xml:space="preserve"> </w:delText>
        </w:r>
        <w:r w:rsidR="008F2419" w:rsidDel="00B72D4A">
          <w:delText>5</w:delText>
        </w:r>
        <w:r w:rsidR="00B33BFC" w:rsidDel="00B72D4A">
          <w:delText xml:space="preserve"> </w:delText>
        </w:r>
        <w:r w:rsidR="00602A71" w:rsidDel="00B72D4A">
          <w:delText>-</w:delText>
        </w:r>
        <w:r w:rsidR="009A1394" w:rsidDel="00B72D4A">
          <w:delText xml:space="preserve"> </w:delText>
        </w:r>
        <w:r w:rsidR="00602A71" w:rsidDel="00B72D4A">
          <w:delText xml:space="preserve">vThunder </w:delText>
        </w:r>
        <w:r w:rsidR="008249A2" w:rsidDel="00B72D4A">
          <w:delText>SLB Setup</w:delText>
        </w:r>
      </w:del>
    </w:p>
    <w:p w14:paraId="69372B57" w14:textId="1B90E7E4" w:rsidR="00A95AEC" w:rsidDel="00B72D4A" w:rsidRDefault="00A95AEC">
      <w:pPr>
        <w:jc w:val="center"/>
        <w:rPr>
          <w:del w:id="781" w:author="Shubra Singh" w:date="2022-12-21T12:20:00Z"/>
          <w:rFonts w:eastAsia="Times New Roman"/>
          <w:szCs w:val="28"/>
        </w:rPr>
        <w:pPrChange w:id="782" w:author="Shubra Singh" w:date="2022-12-21T12:20:00Z">
          <w:pPr/>
        </w:pPrChange>
      </w:pPr>
      <w:del w:id="783" w:author="Shubra Singh" w:date="2022-12-21T12:20:00Z">
        <w:r w:rsidDel="00B72D4A">
          <w:rPr>
            <w:rFonts w:eastAsia="Times New Roman"/>
            <w:szCs w:val="28"/>
          </w:rPr>
          <w:delText>Configure</w:delText>
        </w:r>
      </w:del>
    </w:p>
    <w:p w14:paraId="12531CE0" w14:textId="44DBDEEF" w:rsidR="0099165C" w:rsidRPr="0099165C" w:rsidDel="00B72D4A" w:rsidRDefault="00DF5647">
      <w:pPr>
        <w:jc w:val="center"/>
        <w:rPr>
          <w:del w:id="784" w:author="Shubra Singh" w:date="2022-12-21T12:20:00Z"/>
          <w:szCs w:val="28"/>
        </w:rPr>
        <w:pPrChange w:id="785" w:author="Shubra Singh" w:date="2022-12-21T12:20:00Z">
          <w:pPr>
            <w:pStyle w:val="ListParagraph"/>
            <w:numPr>
              <w:numId w:val="28"/>
            </w:numPr>
            <w:ind w:hanging="360"/>
          </w:pPr>
        </w:pPrChange>
      </w:pPr>
      <w:del w:id="786" w:author="Shubra Singh" w:date="2022-12-21T12:20:00Z">
        <w:r w:rsidRPr="0099165C" w:rsidDel="00B72D4A">
          <w:rPr>
            <w:szCs w:val="28"/>
          </w:rPr>
          <w:delText xml:space="preserve">In parameter file </w:delText>
        </w:r>
        <w:r w:rsidR="003C4D12" w:rsidRPr="0099165C" w:rsidDel="00B72D4A">
          <w:rPr>
            <w:szCs w:val="28"/>
          </w:rPr>
          <w:delText>CFT_TMPL_3NIC_2VM_HA_GLM</w:delText>
        </w:r>
        <w:r w:rsidR="00025B5C" w:rsidRPr="0099165C" w:rsidDel="00B72D4A">
          <w:rPr>
            <w:szCs w:val="28"/>
          </w:rPr>
          <w:delText>_</w:delText>
        </w:r>
        <w:r w:rsidR="003C4D12" w:rsidRPr="0099165C" w:rsidDel="00B72D4A">
          <w:rPr>
            <w:szCs w:val="28"/>
          </w:rPr>
          <w:delText>PUBVIP</w:delText>
        </w:r>
        <w:r w:rsidR="0099165C" w:rsidRPr="0099165C" w:rsidDel="00B72D4A">
          <w:rPr>
            <w:szCs w:val="28"/>
          </w:rPr>
          <w:delText>_</w:delText>
        </w:r>
        <w:r w:rsidR="003C4D12" w:rsidRPr="0099165C" w:rsidDel="00B72D4A">
          <w:rPr>
            <w:szCs w:val="28"/>
          </w:rPr>
          <w:delText>BACKAUTO</w:delText>
        </w:r>
        <w:r w:rsidR="0099165C" w:rsidRPr="0099165C" w:rsidDel="00B72D4A">
          <w:rPr>
            <w:szCs w:val="28"/>
          </w:rPr>
          <w:delText>_</w:delText>
        </w:r>
        <w:r w:rsidR="003C4D12" w:rsidRPr="0099165C" w:rsidDel="00B72D4A">
          <w:rPr>
            <w:szCs w:val="28"/>
          </w:rPr>
          <w:delText>CONFIG</w:delText>
        </w:r>
        <w:r w:rsidR="0099165C" w:rsidRPr="0099165C" w:rsidDel="00B72D4A">
          <w:rPr>
            <w:szCs w:val="28"/>
          </w:rPr>
          <w:delText>_</w:delText>
        </w:r>
        <w:r w:rsidR="003C4D12" w:rsidRPr="0099165C" w:rsidDel="00B72D4A">
          <w:rPr>
            <w:szCs w:val="28"/>
          </w:rPr>
          <w:delText>SSL</w:delText>
        </w:r>
        <w:r w:rsidR="0099165C" w:rsidRPr="0099165C" w:rsidDel="00B72D4A">
          <w:rPr>
            <w:szCs w:val="28"/>
          </w:rPr>
          <w:delText>_</w:delText>
        </w:r>
        <w:r w:rsidR="003C4D12" w:rsidRPr="0099165C" w:rsidDel="00B72D4A">
          <w:rPr>
            <w:szCs w:val="28"/>
          </w:rPr>
          <w:delText>SLB</w:delText>
        </w:r>
        <w:r w:rsidR="0099165C" w:rsidRPr="0099165C" w:rsidDel="00B72D4A">
          <w:rPr>
            <w:szCs w:val="28"/>
          </w:rPr>
          <w:delText>_</w:delText>
        </w:r>
        <w:r w:rsidR="003C4D12" w:rsidRPr="0099165C" w:rsidDel="00B72D4A">
          <w:rPr>
            <w:szCs w:val="28"/>
          </w:rPr>
          <w:delText>H</w:delText>
        </w:r>
        <w:r w:rsidR="0099165C" w:rsidRPr="0099165C" w:rsidDel="00B72D4A">
          <w:rPr>
            <w:szCs w:val="28"/>
          </w:rPr>
          <w:delText>A_</w:delText>
        </w:r>
        <w:r w:rsidR="003C4D12" w:rsidRPr="0099165C" w:rsidDel="00B72D4A">
          <w:rPr>
            <w:szCs w:val="28"/>
          </w:rPr>
          <w:delText>GLM</w:delText>
        </w:r>
        <w:r w:rsidR="0099165C" w:rsidRPr="0099165C" w:rsidDel="00B72D4A">
          <w:rPr>
            <w:szCs w:val="28"/>
          </w:rPr>
          <w:delText>_</w:delText>
        </w:r>
        <w:r w:rsidR="003C4D12" w:rsidRPr="0099165C" w:rsidDel="00B72D4A">
          <w:rPr>
            <w:szCs w:val="28"/>
          </w:rPr>
          <w:delText xml:space="preserve">PARAM.json </w:delText>
        </w:r>
      </w:del>
    </w:p>
    <w:p w14:paraId="780F9685" w14:textId="1CDDEBD0" w:rsidR="00DF5647" w:rsidRPr="0099165C" w:rsidDel="00B72D4A" w:rsidRDefault="00DF5647">
      <w:pPr>
        <w:jc w:val="center"/>
        <w:rPr>
          <w:del w:id="787" w:author="Shubra Singh" w:date="2022-12-21T12:20:00Z"/>
          <w:szCs w:val="28"/>
        </w:rPr>
        <w:pPrChange w:id="788" w:author="Shubra Singh" w:date="2022-12-21T12:20:00Z">
          <w:pPr>
            <w:pStyle w:val="ListParagraph"/>
            <w:numPr>
              <w:numId w:val="28"/>
            </w:numPr>
            <w:ind w:hanging="360"/>
          </w:pPr>
        </w:pPrChange>
      </w:pPr>
      <w:del w:id="789" w:author="Shubra Singh" w:date="2022-12-21T12:20:00Z">
        <w:r w:rsidRPr="0099165C" w:rsidDel="00B72D4A">
          <w:rPr>
            <w:szCs w:val="28"/>
          </w:rPr>
          <w:delText xml:space="preserve">add </w:delText>
        </w:r>
        <w:r w:rsidR="008F3C5B" w:rsidRPr="0099165C" w:rsidDel="00B72D4A">
          <w:rPr>
            <w:color w:val="4472C4" w:themeColor="accent1"/>
          </w:rPr>
          <w:delText xml:space="preserve">{stack-name} </w:delText>
        </w:r>
        <w:r w:rsidR="00F0724C" w:rsidRPr="0099165C" w:rsidDel="00B72D4A">
          <w:rPr>
            <w:szCs w:val="28"/>
          </w:rPr>
          <w:delText xml:space="preserve"> </w:delText>
        </w:r>
        <w:r w:rsidRPr="0099165C" w:rsidDel="00B72D4A">
          <w:rPr>
            <w:szCs w:val="28"/>
          </w:rPr>
          <w:delText>which</w:delText>
        </w:r>
        <w:r w:rsidR="009569F2" w:rsidRPr="0099165C" w:rsidDel="00B72D4A">
          <w:rPr>
            <w:szCs w:val="28"/>
          </w:rPr>
          <w:delText xml:space="preserve"> got created using CFT template</w:delText>
        </w:r>
        <w:r w:rsidRPr="0099165C" w:rsidDel="00B72D4A">
          <w:rPr>
            <w:szCs w:val="28"/>
          </w:rPr>
          <w:delText xml:space="preserve">. </w:delText>
        </w:r>
      </w:del>
    </w:p>
    <w:p w14:paraId="3325E2AD" w14:textId="2A91C345" w:rsidR="001845A3" w:rsidDel="00B72D4A" w:rsidRDefault="001845A3">
      <w:pPr>
        <w:jc w:val="center"/>
        <w:rPr>
          <w:del w:id="790" w:author="Shubra Singh" w:date="2022-12-21T12:20:00Z"/>
          <w:rFonts w:ascii="Calibri" w:hAnsi="Calibri" w:cs="Calibri"/>
          <w:i/>
          <w:iCs/>
          <w:color w:val="4472C4" w:themeColor="accent1"/>
          <w:lang w:eastAsia="en-IN"/>
        </w:rPr>
        <w:pPrChange w:id="791" w:author="Shubra Singh" w:date="2022-12-21T12:20:00Z">
          <w:pPr>
            <w:pStyle w:val="ListParagraph"/>
          </w:pPr>
        </w:pPrChange>
      </w:pPr>
      <w:del w:id="792" w:author="Shubra Singh" w:date="2022-12-21T12:20:00Z">
        <w:r w:rsidDel="00B72D4A">
          <w:rPr>
            <w:szCs w:val="28"/>
          </w:rPr>
          <w:delText>Path:</w:delText>
        </w:r>
        <w:r w:rsidRPr="001845A3" w:rsidDel="00B72D4A">
          <w:rPr>
            <w:rFonts w:ascii="Calibri" w:hAnsi="Calibri" w:cs="Calibri"/>
            <w:i/>
            <w:iCs/>
            <w:color w:val="2F5496" w:themeColor="accent1" w:themeShade="BF"/>
            <w:lang w:eastAsia="en-IN"/>
          </w:rPr>
          <w:delText xml:space="preserve"> </w:delText>
        </w:r>
        <w:r w:rsidRPr="002D23B0" w:rsidDel="00B72D4A">
          <w:rPr>
            <w:rFonts w:ascii="Calibri" w:hAnsi="Calibri" w:cs="Calibri"/>
            <w:i/>
            <w:iCs/>
            <w:color w:val="4472C4" w:themeColor="accent1"/>
            <w:lang w:eastAsia="en-IN"/>
          </w:rPr>
          <w:delText>CloudFormation&gt;&gt; Stacks</w:delText>
        </w:r>
        <w:r w:rsidRPr="0021378B" w:rsidDel="00B72D4A">
          <w:rPr>
            <w:rFonts w:ascii="Calibri" w:hAnsi="Calibri" w:cs="Calibri"/>
            <w:i/>
            <w:iCs/>
            <w:color w:val="4472C4" w:themeColor="accent1"/>
            <w:lang w:eastAsia="en-IN"/>
          </w:rPr>
          <w:delText xml:space="preserve">&gt;&gt; </w:delText>
        </w:r>
        <w:r w:rsidR="00AC3D03" w:rsidRPr="0021378B" w:rsidDel="00B72D4A">
          <w:rPr>
            <w:color w:val="4472C4" w:themeColor="accent1"/>
          </w:rPr>
          <w:delText>{stack-name}</w:delText>
        </w:r>
        <w:r w:rsidR="0049741D" w:rsidRPr="0021378B" w:rsidDel="00B72D4A">
          <w:rPr>
            <w:rFonts w:ascii="Calibri" w:hAnsi="Calibri" w:cs="Calibri"/>
            <w:i/>
            <w:iCs/>
            <w:color w:val="4472C4" w:themeColor="accent1"/>
            <w:lang w:eastAsia="en-IN"/>
          </w:rPr>
          <w:delText>&gt;&gt;resources</w:delText>
        </w:r>
      </w:del>
    </w:p>
    <w:p w14:paraId="7684BD02" w14:textId="50D4BA51" w:rsidR="00DF5647" w:rsidRPr="00B72D4A" w:rsidDel="00B72D4A" w:rsidRDefault="00873CF5">
      <w:pPr>
        <w:jc w:val="center"/>
        <w:rPr>
          <w:del w:id="793" w:author="Shubra Singh" w:date="2022-12-21T12:20:00Z"/>
          <w:rFonts w:ascii="Calibri" w:hAnsi="Calibri" w:cs="Calibri"/>
          <w:i/>
          <w:iCs/>
          <w:color w:val="4472C4" w:themeColor="accent1"/>
          <w:lang w:eastAsia="en-IN"/>
          <w:rPrChange w:id="794" w:author="Shubra Singh" w:date="2022-12-21T12:20:00Z">
            <w:rPr>
              <w:del w:id="795" w:author="Shubra Singh" w:date="2022-12-21T12:20:00Z"/>
              <w:lang w:eastAsia="en-IN"/>
            </w:rPr>
          </w:rPrChange>
        </w:rPr>
        <w:pPrChange w:id="796" w:author="Shubra Singh" w:date="2022-12-21T12:20:00Z">
          <w:pPr>
            <w:pStyle w:val="ListParagraph"/>
            <w:ind w:firstLine="360"/>
          </w:pPr>
        </w:pPrChange>
      </w:pPr>
      <w:del w:id="797" w:author="Shubra Singh" w:date="2022-12-21T12:20:00Z">
        <w:r w:rsidRPr="00873CF5" w:rsidDel="00B72D4A">
          <w:rPr>
            <w:noProof/>
            <w:lang w:eastAsia="en-IN"/>
          </w:rPr>
          <w:drawing>
            <wp:inline distT="0" distB="0" distL="0" distR="0" wp14:anchorId="1B55D517" wp14:editId="0BFCA466">
              <wp:extent cx="3778444" cy="15685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8444" cy="1568531"/>
                      </a:xfrm>
                      <a:prstGeom prst="rect">
                        <a:avLst/>
                      </a:prstGeom>
                    </pic:spPr>
                  </pic:pic>
                </a:graphicData>
              </a:graphic>
            </wp:inline>
          </w:drawing>
        </w:r>
      </w:del>
    </w:p>
    <w:p w14:paraId="1313C42F" w14:textId="77777777" w:rsidR="00BC5651" w:rsidRPr="0049741D" w:rsidRDefault="00BC5651">
      <w:pPr>
        <w:jc w:val="center"/>
        <w:rPr>
          <w:szCs w:val="28"/>
        </w:rPr>
        <w:pPrChange w:id="798" w:author="Shubra Singh" w:date="2022-12-21T12:20:00Z">
          <w:pPr/>
        </w:pPrChange>
      </w:pPr>
    </w:p>
    <w:p w14:paraId="02D414E7" w14:textId="08CDF47E" w:rsidR="0058648E" w:rsidRPr="00A15FEC" w:rsidRDefault="00F178DE" w:rsidP="00A15FEC">
      <w:pPr>
        <w:rPr>
          <w:b/>
          <w:bCs/>
          <w:szCs w:val="28"/>
          <w:u w:val="single"/>
        </w:rPr>
      </w:pPr>
      <w:r>
        <w:rPr>
          <w:b/>
          <w:bCs/>
          <w:szCs w:val="28"/>
          <w:u w:val="single"/>
        </w:rPr>
        <w:t xml:space="preserve">b) </w:t>
      </w:r>
      <w:r w:rsidR="00BC5651" w:rsidRPr="00A15FEC">
        <w:rPr>
          <w:b/>
          <w:bCs/>
          <w:szCs w:val="28"/>
          <w:u w:val="single"/>
        </w:rPr>
        <w:t>Service Group</w:t>
      </w:r>
    </w:p>
    <w:p w14:paraId="4ED938AB" w14:textId="5FFCD0BD" w:rsidR="00BC5651" w:rsidRDefault="00BC5651" w:rsidP="00BC5651">
      <w:pPr>
        <w:pStyle w:val="ListParagraph"/>
        <w:ind w:left="1080"/>
        <w:rPr>
          <w:szCs w:val="28"/>
          <w:lang w:val="en-IN" w:eastAsia="en-US"/>
        </w:rPr>
      </w:pPr>
      <w:r>
        <w:rPr>
          <w:szCs w:val="28"/>
          <w:lang w:val="en-IN" w:eastAsia="en-US"/>
        </w:rPr>
        <w:t xml:space="preserve">Note: </w:t>
      </w:r>
      <w:r w:rsidR="00700F1D">
        <w:rPr>
          <w:szCs w:val="28"/>
          <w:lang w:val="en-IN" w:eastAsia="en-US"/>
        </w:rPr>
        <w:t xml:space="preserve">Service group name by default </w:t>
      </w:r>
      <w:r w:rsidR="005643DD">
        <w:rPr>
          <w:szCs w:val="28"/>
          <w:lang w:val="en-IN" w:eastAsia="en-US"/>
        </w:rPr>
        <w:t>is</w:t>
      </w:r>
      <w:r w:rsidR="00700F1D">
        <w:rPr>
          <w:szCs w:val="28"/>
          <w:lang w:val="en-IN" w:eastAsia="en-US"/>
        </w:rPr>
        <w:t xml:space="preserve"> </w:t>
      </w:r>
      <w:r w:rsidR="00700F1D" w:rsidRPr="00700F1D">
        <w:rPr>
          <w:b/>
          <w:bCs/>
          <w:szCs w:val="28"/>
          <w:lang w:val="en-IN" w:eastAsia="en-US"/>
        </w:rPr>
        <w:t>“sg+port_number</w:t>
      </w:r>
      <w:r w:rsidR="00DF1218">
        <w:rPr>
          <w:b/>
          <w:bCs/>
          <w:szCs w:val="28"/>
          <w:lang w:val="en-IN" w:eastAsia="en-US"/>
        </w:rPr>
        <w:t>”</w:t>
      </w:r>
      <w:r w:rsidR="00700F1D">
        <w:rPr>
          <w:szCs w:val="28"/>
          <w:lang w:val="en-IN" w:eastAsia="en-US"/>
        </w:rPr>
        <w:t xml:space="preserve">, </w:t>
      </w:r>
      <w:r>
        <w:rPr>
          <w:szCs w:val="28"/>
          <w:lang w:val="en-IN" w:eastAsia="en-US"/>
        </w:rPr>
        <w:t>If you want to change service group name then after changing name do respective changes in Virtual servers also.</w:t>
      </w:r>
    </w:p>
    <w:p w14:paraId="3383EA56" w14:textId="1781D661" w:rsidR="00E07F91" w:rsidRPr="006A6E47" w:rsidRDefault="00A95AEC" w:rsidP="006A6E47">
      <w:pPr>
        <w:pStyle w:val="ListParagraph"/>
        <w:ind w:left="1080"/>
        <w:jc w:val="center"/>
        <w:rPr>
          <w:szCs w:val="28"/>
          <w:lang w:val="en-IN" w:eastAsia="en-US"/>
        </w:rPr>
      </w:pPr>
      <w:r>
        <w:rPr>
          <w:noProof/>
          <w:szCs w:val="28"/>
          <w:lang w:val="en-IN" w:eastAsia="en-US"/>
        </w:rPr>
        <w:lastRenderedPageBreak/>
        <w:drawing>
          <wp:inline distT="0" distB="0" distL="0" distR="0" wp14:anchorId="522FA36F" wp14:editId="15CE6452">
            <wp:extent cx="2423160" cy="331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a:extLst>
                        <a:ext uri="{28A0092B-C50C-407E-A947-70E740481C1C}">
                          <a14:useLocalDpi xmlns:a14="http://schemas.microsoft.com/office/drawing/2010/main" val="0"/>
                        </a:ext>
                      </a:extLst>
                    </a:blip>
                    <a:stretch>
                      <a:fillRect/>
                    </a:stretch>
                  </pic:blipFill>
                  <pic:spPr>
                    <a:xfrm>
                      <a:off x="0" y="0"/>
                      <a:ext cx="2433433" cy="3328753"/>
                    </a:xfrm>
                    <a:prstGeom prst="rect">
                      <a:avLst/>
                    </a:prstGeom>
                  </pic:spPr>
                </pic:pic>
              </a:graphicData>
            </a:graphic>
          </wp:inline>
        </w:drawing>
      </w:r>
    </w:p>
    <w:p w14:paraId="18E011AD" w14:textId="77777777" w:rsidR="00ED33A0" w:rsidRPr="00ED33A0" w:rsidRDefault="00ED33A0" w:rsidP="00ED33A0">
      <w:pPr>
        <w:pStyle w:val="ListParagraph"/>
        <w:ind w:left="1080"/>
        <w:rPr>
          <w:szCs w:val="28"/>
          <w:lang w:val="en-IN" w:eastAsia="en-US"/>
        </w:rPr>
      </w:pPr>
    </w:p>
    <w:p w14:paraId="17379932" w14:textId="2EEFFC8B" w:rsidR="00F0724C" w:rsidRPr="0021378B" w:rsidRDefault="00F178DE" w:rsidP="0021378B">
      <w:pPr>
        <w:ind w:firstLine="709"/>
        <w:rPr>
          <w:b/>
          <w:bCs/>
        </w:rPr>
      </w:pPr>
      <w:r>
        <w:rPr>
          <w:b/>
          <w:bCs/>
        </w:rPr>
        <w:t>c</w:t>
      </w:r>
      <w:r w:rsidR="0021378B" w:rsidRPr="0021378B">
        <w:rPr>
          <w:b/>
          <w:bCs/>
        </w:rPr>
        <w:t xml:space="preserve">) </w:t>
      </w:r>
      <w:r w:rsidR="00F0724C" w:rsidRPr="0021378B">
        <w:rPr>
          <w:b/>
          <w:bCs/>
        </w:rPr>
        <w:t>Services Details</w:t>
      </w:r>
    </w:p>
    <w:p w14:paraId="61AD5DA9" w14:textId="5A71E027" w:rsidR="00F0724C" w:rsidRPr="00F0724C" w:rsidRDefault="00306EA9" w:rsidP="00C36004">
      <w:pPr>
        <w:ind w:left="709"/>
        <w:rPr>
          <w:noProof/>
          <w:color w:val="2F5496" w:themeColor="accent1" w:themeShade="BF"/>
        </w:rPr>
      </w:pPr>
      <w:r>
        <w:rPr>
          <w:szCs w:val="28"/>
        </w:rPr>
        <w:t>Default values of service group</w:t>
      </w:r>
      <w:r w:rsidRPr="00306EA9">
        <w:rPr>
          <w:szCs w:val="28"/>
        </w:rPr>
        <w:t xml:space="preserve"> is</w:t>
      </w:r>
      <w:r w:rsidRPr="00306EA9">
        <w:rPr>
          <w:b/>
          <w:bCs/>
          <w:szCs w:val="28"/>
        </w:rPr>
        <w:t xml:space="preserve"> “sg+port_number”.</w:t>
      </w:r>
      <w:r>
        <w:rPr>
          <w:szCs w:val="28"/>
        </w:rPr>
        <w:t xml:space="preserve"> </w:t>
      </w:r>
      <w:r w:rsidR="00F0724C" w:rsidRPr="00F0724C">
        <w:rPr>
          <w:szCs w:val="28"/>
        </w:rPr>
        <w:t>You can modify service details in parameter file</w:t>
      </w:r>
      <w:r w:rsidR="00F0724C">
        <w:rPr>
          <w:noProof/>
          <w:color w:val="2F5496" w:themeColor="accent1" w:themeShade="BF"/>
        </w:rPr>
        <w:t xml:space="preserve">. </w:t>
      </w:r>
    </w:p>
    <w:p w14:paraId="5720E563" w14:textId="1739647F" w:rsidR="00F0724C" w:rsidRDefault="00340EA7" w:rsidP="00EB2D83">
      <w:pPr>
        <w:jc w:val="center"/>
        <w:rPr>
          <w:color w:val="2F5496" w:themeColor="accent1" w:themeShade="BF"/>
        </w:rPr>
      </w:pPr>
      <w:r>
        <w:rPr>
          <w:noProof/>
          <w:color w:val="2F5496" w:themeColor="accent1" w:themeShade="BF"/>
        </w:rPr>
        <w:drawing>
          <wp:inline distT="0" distB="0" distL="0" distR="0" wp14:anchorId="4A2A0C3D" wp14:editId="5BDF9E1A">
            <wp:extent cx="2673654" cy="3390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extLst>
                        <a:ext uri="{28A0092B-C50C-407E-A947-70E740481C1C}">
                          <a14:useLocalDpi xmlns:a14="http://schemas.microsoft.com/office/drawing/2010/main" val="0"/>
                        </a:ext>
                      </a:extLst>
                    </a:blip>
                    <a:stretch>
                      <a:fillRect/>
                    </a:stretch>
                  </pic:blipFill>
                  <pic:spPr>
                    <a:xfrm>
                      <a:off x="0" y="0"/>
                      <a:ext cx="2681376" cy="3400693"/>
                    </a:xfrm>
                    <a:prstGeom prst="rect">
                      <a:avLst/>
                    </a:prstGeom>
                  </pic:spPr>
                </pic:pic>
              </a:graphicData>
            </a:graphic>
          </wp:inline>
        </w:drawing>
      </w:r>
    </w:p>
    <w:p w14:paraId="15C7E106" w14:textId="4CEE0C15" w:rsidR="00F178DE" w:rsidRPr="00A15FEC" w:rsidRDefault="00F178DE">
      <w:pPr>
        <w:pStyle w:val="ListParagraph"/>
        <w:numPr>
          <w:ilvl w:val="0"/>
          <w:numId w:val="24"/>
        </w:numPr>
        <w:rPr>
          <w:b/>
          <w:bCs/>
        </w:rPr>
      </w:pPr>
      <w:r w:rsidRPr="00A15FEC">
        <w:rPr>
          <w:b/>
          <w:bCs/>
        </w:rPr>
        <w:t>SSL parameters</w:t>
      </w:r>
    </w:p>
    <w:p w14:paraId="473A14B0" w14:textId="77777777" w:rsidR="00B72D4A" w:rsidRPr="001715FA" w:rsidRDefault="00B72D4A">
      <w:pPr>
        <w:pStyle w:val="ListParagraph"/>
        <w:ind w:left="1440"/>
        <w:rPr>
          <w:ins w:id="799" w:author="Shubra Singh" w:date="2022-12-21T12:22:00Z"/>
          <w:color w:val="2F5496" w:themeColor="accent1" w:themeShade="BF"/>
          <w:szCs w:val="28"/>
          <w:lang w:val="en-IN" w:eastAsia="en-US"/>
        </w:rPr>
        <w:pPrChange w:id="800" w:author="Shubra Singh" w:date="2022-12-21T12:22:00Z">
          <w:pPr>
            <w:pStyle w:val="ListParagraph"/>
            <w:numPr>
              <w:numId w:val="24"/>
            </w:numPr>
            <w:ind w:left="1440" w:hanging="360"/>
          </w:pPr>
        </w:pPrChange>
      </w:pPr>
      <w:ins w:id="801" w:author="Shubra Singh" w:date="2022-12-21T12:22:00Z">
        <w:r w:rsidRPr="001715FA">
          <w:rPr>
            <w:szCs w:val="28"/>
            <w:lang w:val="en-IN" w:eastAsia="en-US"/>
          </w:rPr>
          <w:t>Path</w:t>
        </w:r>
        <w:r>
          <w:rPr>
            <w:szCs w:val="28"/>
            <w:lang w:val="en-IN" w:eastAsia="en-US"/>
          </w:rPr>
          <w:t>- Should be the absolute path of the file</w:t>
        </w:r>
      </w:ins>
    </w:p>
    <w:p w14:paraId="024FA337" w14:textId="2EE50217" w:rsidR="00B72D4A" w:rsidRPr="00B72D4A" w:rsidRDefault="00B72D4A">
      <w:pPr>
        <w:pStyle w:val="ListParagraph"/>
        <w:ind w:left="1440"/>
        <w:rPr>
          <w:ins w:id="802" w:author="Shubra Singh" w:date="2022-12-21T12:22:00Z"/>
          <w:szCs w:val="28"/>
          <w:lang w:val="en-IN" w:eastAsia="en-US"/>
        </w:rPr>
        <w:pPrChange w:id="803" w:author="Shubra Singh" w:date="2022-12-21T12:22:00Z">
          <w:pPr>
            <w:pStyle w:val="ListParagraph"/>
            <w:numPr>
              <w:numId w:val="24"/>
            </w:numPr>
            <w:ind w:left="1440" w:hanging="360"/>
          </w:pPr>
        </w:pPrChange>
      </w:pPr>
      <w:ins w:id="804" w:author="Shubra Singh" w:date="2022-12-21T12:22:00Z">
        <w:r w:rsidRPr="00182A0C">
          <w:rPr>
            <w:szCs w:val="28"/>
            <w:lang w:val="en-IN" w:eastAsia="en-US"/>
          </w:rPr>
          <w:lastRenderedPageBreak/>
          <w:t>File</w:t>
        </w:r>
        <w:r>
          <w:rPr>
            <w:szCs w:val="28"/>
            <w:lang w:val="en-IN" w:eastAsia="en-US"/>
          </w:rPr>
          <w:t>- Name of the file</w:t>
        </w:r>
      </w:ins>
    </w:p>
    <w:p w14:paraId="443513ED" w14:textId="77777777" w:rsidR="00B72D4A" w:rsidRPr="00182A0C" w:rsidRDefault="00B72D4A">
      <w:pPr>
        <w:pStyle w:val="ListParagraph"/>
        <w:ind w:left="1440"/>
        <w:rPr>
          <w:ins w:id="805" w:author="Shubra Singh" w:date="2022-12-21T12:22:00Z"/>
          <w:color w:val="2F5496" w:themeColor="accent1" w:themeShade="BF"/>
          <w:szCs w:val="28"/>
          <w:lang w:val="en-IN" w:eastAsia="en-US"/>
        </w:rPr>
        <w:pPrChange w:id="806" w:author="Shubra Singh" w:date="2022-12-21T12:22:00Z">
          <w:pPr>
            <w:pStyle w:val="ListParagraph"/>
            <w:numPr>
              <w:numId w:val="24"/>
            </w:numPr>
            <w:ind w:left="1440" w:hanging="360"/>
          </w:pPr>
        </w:pPrChange>
      </w:pPr>
      <w:ins w:id="807" w:author="Shubra Singh" w:date="2022-12-21T12:22:00Z">
        <w:r>
          <w:rPr>
            <w:noProof/>
            <w:color w:val="2F5496" w:themeColor="accent1" w:themeShade="BF"/>
            <w:szCs w:val="28"/>
            <w:lang w:val="en-IN" w:eastAsia="en-US"/>
          </w:rPr>
          <w:drawing>
            <wp:inline distT="0" distB="0" distL="0" distR="0" wp14:anchorId="135D72B4" wp14:editId="03060EA1">
              <wp:extent cx="2390140" cy="781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0140" cy="781050"/>
                      </a:xfrm>
                      <a:prstGeom prst="rect">
                        <a:avLst/>
                      </a:prstGeom>
                      <a:noFill/>
                      <a:ln>
                        <a:noFill/>
                      </a:ln>
                    </pic:spPr>
                  </pic:pic>
                </a:graphicData>
              </a:graphic>
            </wp:inline>
          </w:drawing>
        </w:r>
      </w:ins>
    </w:p>
    <w:p w14:paraId="434A459D" w14:textId="379458BB" w:rsidR="00B72D4A" w:rsidRPr="00B72D4A" w:rsidRDefault="00B72D4A">
      <w:pPr>
        <w:pStyle w:val="ListParagraph"/>
        <w:ind w:left="1440"/>
        <w:rPr>
          <w:ins w:id="808" w:author="Shubra Singh" w:date="2022-12-21T12:22:00Z"/>
          <w:szCs w:val="28"/>
        </w:rPr>
        <w:pPrChange w:id="809" w:author="Shubra Singh" w:date="2022-12-21T12:22:00Z">
          <w:pPr>
            <w:pStyle w:val="ListParagraph"/>
            <w:numPr>
              <w:numId w:val="24"/>
            </w:numPr>
            <w:ind w:left="1440" w:hanging="360"/>
          </w:pPr>
        </w:pPrChange>
      </w:pPr>
      <w:bookmarkStart w:id="810" w:name="_Hlk119316556"/>
      <w:ins w:id="811" w:author="Shubra Singh" w:date="2022-12-21T12:22:00Z">
        <w:r w:rsidRPr="00B72D4A">
          <w:rPr>
            <w:szCs w:val="28"/>
          </w:rPr>
          <w:t xml:space="preserve">Note: Supported certification type </w:t>
        </w:r>
        <w:r w:rsidRPr="00B72D4A">
          <w:rPr>
            <w:i/>
            <w:iCs/>
            <w:color w:val="2E74B5" w:themeColor="accent5" w:themeShade="BF"/>
            <w:szCs w:val="28"/>
          </w:rPr>
          <w:t>.pem</w:t>
        </w:r>
        <w:r w:rsidRPr="00B72D4A">
          <w:rPr>
            <w:szCs w:val="28"/>
          </w:rPr>
          <w:t>.</w:t>
        </w:r>
      </w:ins>
    </w:p>
    <w:bookmarkEnd w:id="810"/>
    <w:p w14:paraId="30106F15" w14:textId="197D7BC6" w:rsidR="00F178DE" w:rsidRPr="001715FA" w:rsidDel="00B72D4A" w:rsidRDefault="00F178DE" w:rsidP="00F178DE">
      <w:pPr>
        <w:pStyle w:val="ListParagraph"/>
        <w:ind w:firstLine="349"/>
        <w:rPr>
          <w:del w:id="812" w:author="Shubra Singh" w:date="2022-12-21T12:22:00Z"/>
          <w:color w:val="2F5496" w:themeColor="accent1" w:themeShade="BF"/>
          <w:szCs w:val="28"/>
          <w:lang w:val="en-IN" w:eastAsia="en-US"/>
        </w:rPr>
      </w:pPr>
      <w:del w:id="813" w:author="Shubra Singh" w:date="2022-12-21T12:22:00Z">
        <w:r w:rsidRPr="001715FA" w:rsidDel="00B72D4A">
          <w:rPr>
            <w:szCs w:val="28"/>
            <w:lang w:val="en-IN" w:eastAsia="en-US"/>
          </w:rPr>
          <w:delText>Path</w:delText>
        </w:r>
        <w:r w:rsidDel="00B72D4A">
          <w:rPr>
            <w:szCs w:val="28"/>
            <w:lang w:val="en-IN" w:eastAsia="en-US"/>
          </w:rPr>
          <w:delText>- Should be the absolute path of the file</w:delText>
        </w:r>
      </w:del>
    </w:p>
    <w:p w14:paraId="0182528C" w14:textId="69EF3BC1" w:rsidR="00F178DE" w:rsidDel="00B72D4A" w:rsidRDefault="00F178DE" w:rsidP="00F178DE">
      <w:pPr>
        <w:pStyle w:val="ListParagraph"/>
        <w:ind w:firstLine="349"/>
        <w:rPr>
          <w:del w:id="814" w:author="Shubra Singh" w:date="2022-12-21T12:22:00Z"/>
          <w:szCs w:val="28"/>
          <w:lang w:val="en-IN" w:eastAsia="en-US"/>
        </w:rPr>
      </w:pPr>
      <w:del w:id="815" w:author="Shubra Singh" w:date="2022-12-21T12:22:00Z">
        <w:r w:rsidRPr="00182A0C" w:rsidDel="00B72D4A">
          <w:rPr>
            <w:szCs w:val="28"/>
            <w:lang w:val="en-IN" w:eastAsia="en-US"/>
          </w:rPr>
          <w:delText>File</w:delText>
        </w:r>
        <w:r w:rsidDel="00B72D4A">
          <w:rPr>
            <w:szCs w:val="28"/>
            <w:lang w:val="en-IN" w:eastAsia="en-US"/>
          </w:rPr>
          <w:delText>- Name of the file</w:delText>
        </w:r>
      </w:del>
    </w:p>
    <w:p w14:paraId="7FA57722" w14:textId="642FD9C9" w:rsidR="00F178DE" w:rsidDel="00B72D4A" w:rsidRDefault="00F178DE" w:rsidP="00F178DE">
      <w:pPr>
        <w:pStyle w:val="ListParagraph"/>
        <w:ind w:firstLine="349"/>
        <w:rPr>
          <w:del w:id="816" w:author="Shubra Singh" w:date="2022-12-21T12:22:00Z"/>
          <w:szCs w:val="28"/>
          <w:lang w:val="en-IN" w:eastAsia="en-US"/>
        </w:rPr>
      </w:pPr>
      <w:del w:id="817" w:author="Shubra Singh" w:date="2022-12-21T12:22:00Z">
        <w:r w:rsidRPr="00182A0C" w:rsidDel="00B72D4A">
          <w:rPr>
            <w:szCs w:val="28"/>
            <w:lang w:val="en-IN" w:eastAsia="en-US"/>
          </w:rPr>
          <w:delText>Certification</w:delText>
        </w:r>
        <w:r w:rsidDel="00B72D4A">
          <w:rPr>
            <w:szCs w:val="28"/>
            <w:lang w:val="en-IN" w:eastAsia="en-US"/>
          </w:rPr>
          <w:delText xml:space="preserve"> </w:delText>
        </w:r>
        <w:r w:rsidRPr="00182A0C" w:rsidDel="00B72D4A">
          <w:rPr>
            <w:szCs w:val="28"/>
            <w:lang w:val="en-IN" w:eastAsia="en-US"/>
          </w:rPr>
          <w:delText xml:space="preserve">Type </w:delText>
        </w:r>
        <w:r w:rsidDel="00B72D4A">
          <w:rPr>
            <w:szCs w:val="28"/>
            <w:lang w:val="en-IN" w:eastAsia="en-US"/>
          </w:rPr>
          <w:delText>– should be pem.</w:delText>
        </w:r>
      </w:del>
    </w:p>
    <w:p w14:paraId="09D84EFD" w14:textId="1AC2E876" w:rsidR="00F178DE" w:rsidDel="00B72D4A" w:rsidRDefault="00F178DE" w:rsidP="00F178DE">
      <w:pPr>
        <w:pStyle w:val="ListParagraph"/>
        <w:rPr>
          <w:del w:id="818" w:author="Shubra Singh" w:date="2022-12-21T12:22:00Z"/>
          <w:szCs w:val="28"/>
          <w:lang w:val="en-IN" w:eastAsia="en-US"/>
        </w:rPr>
      </w:pPr>
    </w:p>
    <w:p w14:paraId="4A5AF3AF" w14:textId="6D7B105B" w:rsidR="00F178DE" w:rsidRPr="00182A0C" w:rsidDel="00B72D4A" w:rsidRDefault="00F178DE" w:rsidP="00F178DE">
      <w:pPr>
        <w:pStyle w:val="ListParagraph"/>
        <w:ind w:firstLine="349"/>
        <w:rPr>
          <w:del w:id="819" w:author="Shubra Singh" w:date="2022-12-21T12:22:00Z"/>
          <w:color w:val="2F5496" w:themeColor="accent1" w:themeShade="BF"/>
          <w:szCs w:val="28"/>
          <w:lang w:val="en-IN" w:eastAsia="en-US"/>
        </w:rPr>
      </w:pPr>
      <w:del w:id="820" w:author="Shubra Singh" w:date="2022-12-21T12:22:00Z">
        <w:r w:rsidDel="00B72D4A">
          <w:rPr>
            <w:noProof/>
            <w:color w:val="2F5496" w:themeColor="accent1" w:themeShade="BF"/>
            <w:szCs w:val="28"/>
          </w:rPr>
          <w:drawing>
            <wp:inline distT="0" distB="0" distL="0" distR="0" wp14:anchorId="22CF2A35" wp14:editId="0092F4BF">
              <wp:extent cx="3582810" cy="1168107"/>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5239" cy="1181940"/>
                      </a:xfrm>
                      <a:prstGeom prst="rect">
                        <a:avLst/>
                      </a:prstGeom>
                      <a:noFill/>
                      <a:ln>
                        <a:noFill/>
                      </a:ln>
                    </pic:spPr>
                  </pic:pic>
                </a:graphicData>
              </a:graphic>
            </wp:inline>
          </w:drawing>
        </w:r>
      </w:del>
    </w:p>
    <w:p w14:paraId="1BE4642B" w14:textId="592805DA" w:rsidR="00F178DE" w:rsidDel="00B72D4A" w:rsidRDefault="00F178DE" w:rsidP="00F178DE">
      <w:pPr>
        <w:rPr>
          <w:del w:id="821" w:author="Shubra Singh" w:date="2022-12-21T12:22:00Z"/>
          <w:szCs w:val="28"/>
        </w:rPr>
      </w:pPr>
      <w:del w:id="822" w:author="Shubra Singh" w:date="2022-12-21T12:22:00Z">
        <w:r w:rsidDel="00B72D4A">
          <w:rPr>
            <w:szCs w:val="28"/>
          </w:rPr>
          <w:delText xml:space="preserve">          </w:delText>
        </w:r>
        <w:r w:rsidDel="00B72D4A">
          <w:rPr>
            <w:szCs w:val="28"/>
          </w:rPr>
          <w:tab/>
          <w:delText xml:space="preserve">   </w:delText>
        </w:r>
        <w:r w:rsidRPr="0049741D" w:rsidDel="00B72D4A">
          <w:rPr>
            <w:szCs w:val="28"/>
          </w:rPr>
          <w:delText xml:space="preserve">Note: Supported certification type </w:delText>
        </w:r>
        <w:r w:rsidRPr="0049741D" w:rsidDel="00B72D4A">
          <w:rPr>
            <w:i/>
            <w:iCs/>
            <w:color w:val="2E74B5" w:themeColor="accent5" w:themeShade="BF"/>
            <w:szCs w:val="28"/>
          </w:rPr>
          <w:delText>.pem</w:delText>
        </w:r>
        <w:r w:rsidRPr="0049741D" w:rsidDel="00B72D4A">
          <w:rPr>
            <w:szCs w:val="28"/>
          </w:rPr>
          <w:delText>.</w:delText>
        </w:r>
      </w:del>
    </w:p>
    <w:p w14:paraId="23E39559" w14:textId="05A5CF99" w:rsidR="00F178DE" w:rsidDel="00B72D4A" w:rsidRDefault="00F178DE" w:rsidP="00F178DE">
      <w:pPr>
        <w:ind w:left="720"/>
        <w:rPr>
          <w:del w:id="823" w:author="Shubra Singh" w:date="2022-12-21T12:22:00Z"/>
          <w:rFonts w:ascii="Segoe UI" w:hAnsi="Segoe UI" w:cs="Segoe UI"/>
          <w:color w:val="242424"/>
          <w:sz w:val="25"/>
          <w:szCs w:val="25"/>
          <w:shd w:val="clear" w:color="auto" w:fill="FFFFFF"/>
        </w:rPr>
      </w:pPr>
      <w:del w:id="824" w:author="Shubra Singh" w:date="2022-12-21T12:22:00Z">
        <w:r w:rsidDel="00B72D4A">
          <w:rPr>
            <w:rFonts w:ascii="Segoe UI" w:hAnsi="Segoe UI" w:cs="Segoe UI"/>
            <w:color w:val="242424"/>
            <w:sz w:val="25"/>
            <w:szCs w:val="25"/>
            <w:shd w:val="clear" w:color="auto" w:fill="FFFFFF"/>
          </w:rPr>
          <w:delText xml:space="preserve">   The sample values for the SSL certificate are as shown below:</w:delText>
        </w:r>
      </w:del>
    </w:p>
    <w:p w14:paraId="6CE534FF" w14:textId="0A8D1943" w:rsidR="00F178DE" w:rsidDel="00B72D4A" w:rsidRDefault="00F178DE" w:rsidP="00F178DE">
      <w:pPr>
        <w:pStyle w:val="HTMLPreformatted"/>
        <w:pBdr>
          <w:top w:val="single" w:sz="24" w:space="0" w:color="D1D1D1"/>
          <w:left w:val="single" w:sz="24" w:space="0" w:color="D1D1D1"/>
          <w:bottom w:val="single" w:sz="24" w:space="0" w:color="D1D1D1"/>
          <w:right w:val="single" w:sz="24" w:space="0" w:color="D1D1D1"/>
        </w:pBdr>
        <w:shd w:val="clear" w:color="auto" w:fill="FFFFFF"/>
        <w:rPr>
          <w:del w:id="825" w:author="Shubra Singh" w:date="2022-12-21T12:22:00Z"/>
          <w:rFonts w:ascii="Consolas" w:hAnsi="Consolas"/>
          <w:color w:val="242424"/>
        </w:rPr>
      </w:pPr>
      <w:del w:id="826" w:author="Shubra Singh" w:date="2022-12-21T12:22:00Z">
        <w:r w:rsidDel="00B72D4A">
          <w:rPr>
            <w:rFonts w:ascii="Consolas" w:hAnsi="Consolas"/>
            <w:color w:val="242424"/>
          </w:rPr>
          <w:delText> </w:delText>
        </w:r>
        <w:r w:rsidDel="00B72D4A">
          <w:rPr>
            <w:rFonts w:ascii="Consolas" w:hAnsi="Consolas"/>
            <w:color w:val="242424"/>
          </w:rPr>
          <w:tab/>
        </w:r>
        <w:r w:rsidDel="00B72D4A">
          <w:rPr>
            <w:rFonts w:ascii="Consolas" w:hAnsi="Consolas"/>
            <w:color w:val="242424"/>
          </w:rPr>
          <w:tab/>
          <w:delText>"sslConfig": {</w:delText>
        </w:r>
      </w:del>
    </w:p>
    <w:p w14:paraId="302F0749" w14:textId="702D1167" w:rsidR="00F178DE" w:rsidDel="00B72D4A" w:rsidRDefault="00F178DE" w:rsidP="00F178DE">
      <w:pPr>
        <w:pStyle w:val="HTMLPreformatted"/>
        <w:pBdr>
          <w:top w:val="single" w:sz="24" w:space="0" w:color="D1D1D1"/>
          <w:left w:val="single" w:sz="24" w:space="0" w:color="D1D1D1"/>
          <w:bottom w:val="single" w:sz="24" w:space="0" w:color="D1D1D1"/>
          <w:right w:val="single" w:sz="24" w:space="0" w:color="D1D1D1"/>
        </w:pBdr>
        <w:shd w:val="clear" w:color="auto" w:fill="FFFFFF"/>
        <w:rPr>
          <w:del w:id="827" w:author="Shubra Singh" w:date="2022-12-21T12:22:00Z"/>
          <w:rFonts w:ascii="Consolas" w:hAnsi="Consolas"/>
          <w:color w:val="242424"/>
        </w:rPr>
      </w:pPr>
      <w:del w:id="828" w:author="Shubra Singh" w:date="2022-12-21T12:22:00Z">
        <w:r w:rsidDel="00B72D4A">
          <w:rPr>
            <w:rFonts w:ascii="Consolas" w:hAnsi="Consolas"/>
            <w:color w:val="242424"/>
          </w:rPr>
          <w:delText>          </w:delText>
        </w:r>
        <w:r w:rsidDel="00B72D4A">
          <w:rPr>
            <w:rFonts w:ascii="Consolas" w:hAnsi="Consolas"/>
            <w:color w:val="242424"/>
          </w:rPr>
          <w:tab/>
          <w:delText xml:space="preserve">  "requestTimeOut": 40,</w:delText>
        </w:r>
      </w:del>
    </w:p>
    <w:p w14:paraId="17373DAF" w14:textId="3269EDF6" w:rsidR="00F178DE" w:rsidDel="00B72D4A" w:rsidRDefault="00F178DE" w:rsidP="00F178DE">
      <w:pPr>
        <w:pStyle w:val="HTMLPreformatted"/>
        <w:pBdr>
          <w:top w:val="single" w:sz="24" w:space="0" w:color="D1D1D1"/>
          <w:left w:val="single" w:sz="24" w:space="0" w:color="D1D1D1"/>
          <w:bottom w:val="single" w:sz="24" w:space="0" w:color="D1D1D1"/>
          <w:right w:val="single" w:sz="24" w:space="0" w:color="D1D1D1"/>
        </w:pBdr>
        <w:shd w:val="clear" w:color="auto" w:fill="FFFFFF"/>
        <w:rPr>
          <w:del w:id="829" w:author="Shubra Singh" w:date="2022-12-21T12:22:00Z"/>
          <w:rFonts w:ascii="Consolas" w:hAnsi="Consolas"/>
          <w:color w:val="242424"/>
        </w:rPr>
      </w:pPr>
      <w:del w:id="830" w:author="Shubra Singh" w:date="2022-12-21T12:22:00Z">
        <w:r w:rsidDel="00B72D4A">
          <w:rPr>
            <w:rFonts w:ascii="Consolas" w:hAnsi="Consolas"/>
            <w:color w:val="242424"/>
          </w:rPr>
          <w:delText>          </w:delText>
        </w:r>
        <w:r w:rsidDel="00B72D4A">
          <w:rPr>
            <w:rFonts w:ascii="Consolas" w:hAnsi="Consolas"/>
            <w:color w:val="242424"/>
          </w:rPr>
          <w:tab/>
          <w:delText xml:space="preserve">  "Path": "C://Users//..//..//..//server.pem”,</w:delText>
        </w:r>
      </w:del>
    </w:p>
    <w:p w14:paraId="3D4624F6" w14:textId="784FFFFC" w:rsidR="00F178DE" w:rsidDel="00B72D4A" w:rsidRDefault="00F178DE" w:rsidP="00F178DE">
      <w:pPr>
        <w:pStyle w:val="HTMLPreformatted"/>
        <w:pBdr>
          <w:top w:val="single" w:sz="24" w:space="0" w:color="D1D1D1"/>
          <w:left w:val="single" w:sz="24" w:space="0" w:color="D1D1D1"/>
          <w:bottom w:val="single" w:sz="24" w:space="0" w:color="D1D1D1"/>
          <w:right w:val="single" w:sz="24" w:space="0" w:color="D1D1D1"/>
        </w:pBdr>
        <w:shd w:val="clear" w:color="auto" w:fill="FFFFFF"/>
        <w:rPr>
          <w:del w:id="831" w:author="Shubra Singh" w:date="2022-12-21T12:22:00Z"/>
          <w:rFonts w:ascii="Consolas" w:hAnsi="Consolas"/>
          <w:color w:val="242424"/>
        </w:rPr>
      </w:pPr>
      <w:del w:id="832" w:author="Shubra Singh" w:date="2022-12-21T12:22:00Z">
        <w:r w:rsidDel="00B72D4A">
          <w:rPr>
            <w:rFonts w:ascii="Consolas" w:hAnsi="Consolas"/>
            <w:color w:val="242424"/>
          </w:rPr>
          <w:delText>          </w:delText>
        </w:r>
        <w:r w:rsidDel="00B72D4A">
          <w:rPr>
            <w:rFonts w:ascii="Consolas" w:hAnsi="Consolas"/>
            <w:color w:val="242424"/>
          </w:rPr>
          <w:tab/>
          <w:delText xml:space="preserve">  "File": "server",</w:delText>
        </w:r>
      </w:del>
    </w:p>
    <w:p w14:paraId="4704C8A9" w14:textId="3C68A4B3" w:rsidR="00F178DE" w:rsidDel="00B72D4A" w:rsidRDefault="00F178DE" w:rsidP="00F178DE">
      <w:pPr>
        <w:pStyle w:val="HTMLPreformatted"/>
        <w:pBdr>
          <w:top w:val="single" w:sz="24" w:space="0" w:color="D1D1D1"/>
          <w:left w:val="single" w:sz="24" w:space="0" w:color="D1D1D1"/>
          <w:bottom w:val="single" w:sz="24" w:space="0" w:color="D1D1D1"/>
          <w:right w:val="single" w:sz="24" w:space="0" w:color="D1D1D1"/>
        </w:pBdr>
        <w:shd w:val="clear" w:color="auto" w:fill="FFFFFF"/>
        <w:rPr>
          <w:del w:id="833" w:author="Shubra Singh" w:date="2022-12-21T12:22:00Z"/>
          <w:rFonts w:ascii="Consolas" w:hAnsi="Consolas"/>
          <w:color w:val="242424"/>
        </w:rPr>
      </w:pPr>
      <w:del w:id="834" w:author="Shubra Singh" w:date="2022-12-21T12:22:00Z">
        <w:r w:rsidDel="00B72D4A">
          <w:rPr>
            <w:rFonts w:ascii="Consolas" w:hAnsi="Consolas"/>
            <w:color w:val="242424"/>
          </w:rPr>
          <w:delText>          </w:delText>
        </w:r>
        <w:r w:rsidDel="00B72D4A">
          <w:rPr>
            <w:rFonts w:ascii="Consolas" w:hAnsi="Consolas"/>
            <w:color w:val="242424"/>
          </w:rPr>
          <w:tab/>
          <w:delText xml:space="preserve">  "CertificationType": "pem"</w:delText>
        </w:r>
      </w:del>
    </w:p>
    <w:p w14:paraId="1D92C653" w14:textId="66B59DD2" w:rsidR="00F178DE" w:rsidDel="00B72D4A" w:rsidRDefault="00F178DE" w:rsidP="00F178DE">
      <w:pPr>
        <w:pStyle w:val="HTMLPreformatted"/>
        <w:pBdr>
          <w:top w:val="single" w:sz="24" w:space="0" w:color="D1D1D1"/>
          <w:left w:val="single" w:sz="24" w:space="0" w:color="D1D1D1"/>
          <w:bottom w:val="single" w:sz="24" w:space="0" w:color="D1D1D1"/>
          <w:right w:val="single" w:sz="24" w:space="0" w:color="D1D1D1"/>
        </w:pBdr>
        <w:shd w:val="clear" w:color="auto" w:fill="FFFFFF"/>
        <w:rPr>
          <w:del w:id="835" w:author="Shubra Singh" w:date="2022-12-21T12:22:00Z"/>
          <w:rFonts w:ascii="Consolas" w:hAnsi="Consolas"/>
          <w:color w:val="242424"/>
        </w:rPr>
      </w:pPr>
      <w:del w:id="836" w:author="Shubra Singh" w:date="2022-12-21T12:22:00Z">
        <w:r w:rsidDel="00B72D4A">
          <w:rPr>
            <w:rFonts w:ascii="Consolas" w:hAnsi="Consolas"/>
            <w:color w:val="242424"/>
          </w:rPr>
          <w:delText>           </w:delText>
        </w:r>
        <w:r w:rsidDel="00B72D4A">
          <w:rPr>
            <w:rFonts w:ascii="Consolas" w:hAnsi="Consolas"/>
            <w:color w:val="242424"/>
          </w:rPr>
          <w:tab/>
          <w:delText xml:space="preserve">  }</w:delText>
        </w:r>
      </w:del>
    </w:p>
    <w:p w14:paraId="0FD11E01" w14:textId="60746385" w:rsidR="00F178DE" w:rsidRPr="00340EA7" w:rsidDel="00B72D4A" w:rsidRDefault="00F178DE" w:rsidP="00A15FEC">
      <w:pPr>
        <w:rPr>
          <w:del w:id="837" w:author="Shubra Singh" w:date="2022-12-21T12:22:00Z"/>
          <w:color w:val="2F5496" w:themeColor="accent1" w:themeShade="BF"/>
        </w:rPr>
      </w:pPr>
    </w:p>
    <w:p w14:paraId="2E47B570" w14:textId="77777777" w:rsidR="009B5503" w:rsidRDefault="009B5503" w:rsidP="006E458E">
      <w:pPr>
        <w:pStyle w:val="ListParagraph"/>
        <w:ind w:left="1080"/>
        <w:rPr>
          <w:color w:val="2F5496" w:themeColor="accent1" w:themeShade="BF"/>
          <w:lang w:val="en-IN" w:eastAsia="en-US"/>
        </w:rPr>
      </w:pPr>
    </w:p>
    <w:p w14:paraId="016C597F" w14:textId="50AD78B0" w:rsidR="00AF5F2B" w:rsidRDefault="00AF5F2B" w:rsidP="00687402">
      <w:pPr>
        <w:pStyle w:val="ListParagraph"/>
        <w:rPr>
          <w:b/>
          <w:bCs/>
          <w:szCs w:val="28"/>
          <w:lang w:val="en-IN" w:eastAsia="en-US"/>
        </w:rPr>
      </w:pPr>
      <w:r w:rsidRPr="00F863DE">
        <w:rPr>
          <w:b/>
          <w:bCs/>
          <w:szCs w:val="28"/>
          <w:lang w:val="en-IN" w:eastAsia="en-US"/>
        </w:rPr>
        <w:t>Import AWS keys</w:t>
      </w:r>
      <w:r w:rsidR="002E54BA">
        <w:rPr>
          <w:b/>
          <w:bCs/>
          <w:szCs w:val="28"/>
          <w:lang w:val="en-IN" w:eastAsia="en-US"/>
        </w:rPr>
        <w:t xml:space="preserve"> [Using FTP Server]</w:t>
      </w:r>
    </w:p>
    <w:p w14:paraId="08A3C4C0" w14:textId="7F9C9296" w:rsidR="002E54BA" w:rsidRDefault="002E54BA" w:rsidP="00687402">
      <w:pPr>
        <w:pStyle w:val="ListParagraph"/>
        <w:rPr>
          <w:szCs w:val="28"/>
          <w:lang w:val="en-IN" w:eastAsia="en-US"/>
        </w:rPr>
      </w:pPr>
      <w:r>
        <w:rPr>
          <w:szCs w:val="28"/>
          <w:lang w:val="en-IN" w:eastAsia="en-US"/>
        </w:rPr>
        <w:t>Note: Below steps are for transferring AWS keys to vThunder instance. Here we need to create FTP server. You can use existing FTP server if you have</w:t>
      </w:r>
      <w:r w:rsidR="00BF51EA">
        <w:rPr>
          <w:szCs w:val="28"/>
          <w:lang w:val="en-IN" w:eastAsia="en-US"/>
        </w:rPr>
        <w:t xml:space="preserve"> [Skip step a]</w:t>
      </w:r>
      <w:r>
        <w:rPr>
          <w:szCs w:val="28"/>
          <w:lang w:val="en-IN" w:eastAsia="en-US"/>
        </w:rPr>
        <w:t xml:space="preserve">. </w:t>
      </w:r>
    </w:p>
    <w:p w14:paraId="6B898D8E" w14:textId="77777777" w:rsidR="002E54BA" w:rsidRPr="002E54BA" w:rsidRDefault="002E54BA" w:rsidP="00687402">
      <w:pPr>
        <w:pStyle w:val="ListParagraph"/>
        <w:rPr>
          <w:color w:val="2F5496" w:themeColor="accent1" w:themeShade="BF"/>
          <w:lang w:val="en-IN" w:eastAsia="en-US"/>
        </w:rPr>
      </w:pPr>
    </w:p>
    <w:p w14:paraId="1D5F830B" w14:textId="33E333DD" w:rsidR="007B0623" w:rsidRPr="00A15FEC" w:rsidRDefault="007B0623">
      <w:pPr>
        <w:pStyle w:val="ListParagraph"/>
        <w:numPr>
          <w:ilvl w:val="0"/>
          <w:numId w:val="13"/>
        </w:numPr>
        <w:rPr>
          <w:color w:val="2F5496" w:themeColor="accent1" w:themeShade="BF"/>
          <w:lang w:val="en-IN" w:eastAsia="en-US"/>
        </w:rPr>
      </w:pPr>
      <w:r>
        <w:rPr>
          <w:szCs w:val="28"/>
          <w:lang w:val="en-IN" w:eastAsia="en-US"/>
        </w:rPr>
        <w:t>Launch an ubuntu EC2 instance in the same subnet as that of the instance 1.</w:t>
      </w:r>
    </w:p>
    <w:p w14:paraId="08C2D36A" w14:textId="08592E90" w:rsidR="00F178DE" w:rsidRDefault="0004201A" w:rsidP="00F178DE">
      <w:pPr>
        <w:pStyle w:val="ListParagraph"/>
        <w:ind w:left="1080"/>
        <w:rPr>
          <w:color w:val="2F5496" w:themeColor="accent1" w:themeShade="BF"/>
          <w:lang w:val="en-IN" w:eastAsia="en-US"/>
        </w:rPr>
      </w:pPr>
      <w:r>
        <w:rPr>
          <w:noProof/>
        </w:rPr>
        <w:lastRenderedPageBreak/>
        <w:drawing>
          <wp:inline distT="0" distB="0" distL="0" distR="0" wp14:anchorId="605BFD90" wp14:editId="5C24BEC7">
            <wp:extent cx="5731510" cy="5676900"/>
            <wp:effectExtent l="0" t="0" r="2540" b="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65"/>
                    <a:stretch>
                      <a:fillRect/>
                    </a:stretch>
                  </pic:blipFill>
                  <pic:spPr>
                    <a:xfrm>
                      <a:off x="0" y="0"/>
                      <a:ext cx="5731510" cy="5676900"/>
                    </a:xfrm>
                    <a:prstGeom prst="rect">
                      <a:avLst/>
                    </a:prstGeom>
                  </pic:spPr>
                </pic:pic>
              </a:graphicData>
            </a:graphic>
          </wp:inline>
        </w:drawing>
      </w:r>
    </w:p>
    <w:p w14:paraId="357111BF" w14:textId="77777777" w:rsidR="00FA2020" w:rsidRDefault="00FA2020" w:rsidP="00A15FEC">
      <w:pPr>
        <w:jc w:val="center"/>
        <w:rPr>
          <w:noProof/>
        </w:rPr>
      </w:pPr>
    </w:p>
    <w:p w14:paraId="3DAC850C" w14:textId="77777777" w:rsidR="00FA2020" w:rsidRDefault="00FA2020" w:rsidP="00A15FEC">
      <w:pPr>
        <w:jc w:val="center"/>
        <w:rPr>
          <w:noProof/>
        </w:rPr>
      </w:pPr>
    </w:p>
    <w:p w14:paraId="090F8744" w14:textId="1E78F195" w:rsidR="00F178DE" w:rsidRDefault="00F178DE" w:rsidP="00A15FEC">
      <w:pPr>
        <w:jc w:val="center"/>
        <w:rPr>
          <w:color w:val="2F5496" w:themeColor="accent1" w:themeShade="BF"/>
        </w:rPr>
      </w:pPr>
      <w:r>
        <w:rPr>
          <w:noProof/>
        </w:rPr>
        <w:drawing>
          <wp:inline distT="0" distB="0" distL="0" distR="0" wp14:anchorId="67E9B723" wp14:editId="7F2D558A">
            <wp:extent cx="4654550" cy="1192696"/>
            <wp:effectExtent l="0" t="0" r="0" b="762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rotWithShape="1">
                    <a:blip r:embed="rId66"/>
                    <a:srcRect b="75250"/>
                    <a:stretch/>
                  </pic:blipFill>
                  <pic:spPr bwMode="auto">
                    <a:xfrm>
                      <a:off x="0" y="0"/>
                      <a:ext cx="4655127" cy="1192844"/>
                    </a:xfrm>
                    <a:prstGeom prst="rect">
                      <a:avLst/>
                    </a:prstGeom>
                    <a:ln>
                      <a:noFill/>
                    </a:ln>
                    <a:extLst>
                      <a:ext uri="{53640926-AAD7-44D8-BBD7-CCE9431645EC}">
                        <a14:shadowObscured xmlns:a14="http://schemas.microsoft.com/office/drawing/2010/main"/>
                      </a:ext>
                    </a:extLst>
                  </pic:spPr>
                </pic:pic>
              </a:graphicData>
            </a:graphic>
          </wp:inline>
        </w:drawing>
      </w:r>
    </w:p>
    <w:p w14:paraId="20D89AE7" w14:textId="466A7BDD" w:rsidR="00FA2020" w:rsidRPr="00A15FEC" w:rsidRDefault="001D4127" w:rsidP="00A15FEC">
      <w:pPr>
        <w:jc w:val="center"/>
        <w:rPr>
          <w:color w:val="2F5496" w:themeColor="accent1" w:themeShade="BF"/>
        </w:rPr>
      </w:pPr>
      <w:r w:rsidRPr="001D4127">
        <w:rPr>
          <w:noProof/>
          <w:color w:val="2F5496" w:themeColor="accent1" w:themeShade="BF"/>
        </w:rPr>
        <w:lastRenderedPageBreak/>
        <w:drawing>
          <wp:inline distT="0" distB="0" distL="0" distR="0" wp14:anchorId="7E1E9F07" wp14:editId="1E3FB32D">
            <wp:extent cx="4785360" cy="31045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5360" cy="3104515"/>
                    </a:xfrm>
                    <a:prstGeom prst="rect">
                      <a:avLst/>
                    </a:prstGeom>
                  </pic:spPr>
                </pic:pic>
              </a:graphicData>
            </a:graphic>
          </wp:inline>
        </w:drawing>
      </w:r>
    </w:p>
    <w:p w14:paraId="35AE4625" w14:textId="1EEE5D59" w:rsidR="00312BA6" w:rsidRDefault="00312BA6">
      <w:pPr>
        <w:pStyle w:val="ListParagraph"/>
        <w:numPr>
          <w:ilvl w:val="0"/>
          <w:numId w:val="13"/>
        </w:numPr>
        <w:rPr>
          <w:lang w:val="en-IN" w:eastAsia="en-US"/>
        </w:rPr>
      </w:pPr>
      <w:r w:rsidRPr="0036494C">
        <w:rPr>
          <w:lang w:val="en-IN" w:eastAsia="en-US"/>
        </w:rPr>
        <w:t>Add</w:t>
      </w:r>
      <w:r>
        <w:rPr>
          <w:lang w:val="en-IN" w:eastAsia="en-US"/>
        </w:rPr>
        <w:t xml:space="preserve"> new rule in security group.</w:t>
      </w:r>
    </w:p>
    <w:p w14:paraId="79C5DC45" w14:textId="63211FA7" w:rsidR="00312BA6" w:rsidRDefault="00312BA6" w:rsidP="00312BA6">
      <w:pPr>
        <w:pStyle w:val="ListParagraph"/>
        <w:ind w:left="1080"/>
        <w:rPr>
          <w:lang w:val="en-IN" w:eastAsia="en-US"/>
        </w:rPr>
      </w:pPr>
      <w:r>
        <w:rPr>
          <w:lang w:val="en-IN" w:eastAsia="en-US"/>
        </w:rPr>
        <w:t xml:space="preserve">Path: </w:t>
      </w:r>
      <w:r w:rsidRPr="006B459C">
        <w:rPr>
          <w:color w:val="0070C0"/>
          <w:sz w:val="27"/>
          <w:szCs w:val="27"/>
          <w:lang w:val="en-IN" w:eastAsia="en-US"/>
        </w:rPr>
        <w:t>EC2&gt;&gt; Security Groups&gt;&gt; {stack-Name}</w:t>
      </w:r>
      <w:r w:rsidR="00E25D28">
        <w:rPr>
          <w:color w:val="0070C0"/>
          <w:sz w:val="27"/>
          <w:szCs w:val="27"/>
          <w:lang w:val="en-IN" w:eastAsia="en-US"/>
        </w:rPr>
        <w:t>-sg-</w:t>
      </w:r>
      <w:r w:rsidRPr="006B459C">
        <w:rPr>
          <w:color w:val="0070C0"/>
          <w:sz w:val="27"/>
          <w:szCs w:val="27"/>
          <w:lang w:val="en-IN" w:eastAsia="en-US"/>
        </w:rPr>
        <w:t>data&gt;&gt; Edit inbound rules</w:t>
      </w:r>
    </w:p>
    <w:p w14:paraId="39322400" w14:textId="61BF2C17" w:rsidR="00056A5E" w:rsidRDefault="00056A5E" w:rsidP="00056A5E">
      <w:pPr>
        <w:pStyle w:val="ListParagraph"/>
        <w:ind w:left="1080"/>
        <w:rPr>
          <w:i/>
          <w:iCs/>
          <w:color w:val="806000" w:themeColor="accent4" w:themeShade="80"/>
          <w:lang w:val="en-IN" w:eastAsia="en-US"/>
        </w:rPr>
      </w:pPr>
      <w:r w:rsidRPr="00633E4A">
        <w:rPr>
          <w:b/>
          <w:bCs/>
          <w:i/>
          <w:iCs/>
          <w:color w:val="806000" w:themeColor="accent4" w:themeShade="80"/>
          <w:lang w:val="en-IN" w:eastAsia="en-US"/>
        </w:rPr>
        <w:t>Note</w:t>
      </w:r>
      <w:r w:rsidRPr="00633E4A">
        <w:rPr>
          <w:i/>
          <w:iCs/>
          <w:color w:val="806000" w:themeColor="accent4" w:themeShade="80"/>
          <w:lang w:val="en-IN" w:eastAsia="en-US"/>
        </w:rPr>
        <w:t>: All TCP rule is only to transfer AWS keys to vthunder instance.</w:t>
      </w:r>
      <w:r w:rsidR="00E25D28">
        <w:rPr>
          <w:i/>
          <w:iCs/>
          <w:color w:val="806000" w:themeColor="accent4" w:themeShade="80"/>
          <w:lang w:val="en-IN" w:eastAsia="en-US"/>
        </w:rPr>
        <w:t xml:space="preserve"> </w:t>
      </w:r>
    </w:p>
    <w:p w14:paraId="7E0B5ED2" w14:textId="051A4665" w:rsidR="00E25D28" w:rsidRPr="00633E4A" w:rsidDel="00DE2940" w:rsidRDefault="00E25D28" w:rsidP="00056A5E">
      <w:pPr>
        <w:pStyle w:val="ListParagraph"/>
        <w:ind w:left="1080"/>
        <w:rPr>
          <w:del w:id="838" w:author="Shubra Singh" w:date="2022-12-21T12:30:00Z"/>
          <w:i/>
          <w:iCs/>
          <w:color w:val="806000" w:themeColor="accent4" w:themeShade="80"/>
          <w:lang w:val="en-IN" w:eastAsia="en-US"/>
        </w:rPr>
      </w:pPr>
      <w:r>
        <w:rPr>
          <w:noProof/>
        </w:rPr>
        <w:drawing>
          <wp:inline distT="0" distB="0" distL="0" distR="0" wp14:anchorId="5C0B5480" wp14:editId="4C1D8223">
            <wp:extent cx="5731510" cy="2559685"/>
            <wp:effectExtent l="0" t="0" r="2540" b="0"/>
            <wp:docPr id="192" name="Picture 1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Teams&#10;&#10;Description automatically generated"/>
                    <pic:cNvPicPr/>
                  </pic:nvPicPr>
                  <pic:blipFill>
                    <a:blip r:embed="rId68"/>
                    <a:stretch>
                      <a:fillRect/>
                    </a:stretch>
                  </pic:blipFill>
                  <pic:spPr>
                    <a:xfrm>
                      <a:off x="0" y="0"/>
                      <a:ext cx="5731510" cy="2559685"/>
                    </a:xfrm>
                    <a:prstGeom prst="rect">
                      <a:avLst/>
                    </a:prstGeom>
                  </pic:spPr>
                </pic:pic>
              </a:graphicData>
            </a:graphic>
          </wp:inline>
        </w:drawing>
      </w:r>
    </w:p>
    <w:p w14:paraId="120732BC" w14:textId="77777777" w:rsidR="00056A5E" w:rsidDel="00DE2940" w:rsidRDefault="00056A5E" w:rsidP="00312BA6">
      <w:pPr>
        <w:pStyle w:val="ListParagraph"/>
        <w:ind w:left="1080"/>
        <w:rPr>
          <w:del w:id="839" w:author="Shubra Singh" w:date="2022-12-21T12:30:00Z"/>
          <w:lang w:val="en-IN" w:eastAsia="en-US"/>
        </w:rPr>
      </w:pPr>
    </w:p>
    <w:p w14:paraId="47D634D8" w14:textId="183FC6ED" w:rsidR="002E54BA" w:rsidRPr="00754E79" w:rsidRDefault="002E54BA">
      <w:pPr>
        <w:pStyle w:val="ListParagraph"/>
        <w:ind w:left="1080"/>
        <w:pPrChange w:id="840" w:author="Shubra Singh" w:date="2022-12-21T12:30:00Z">
          <w:pPr>
            <w:jc w:val="right"/>
          </w:pPr>
        </w:pPrChange>
      </w:pPr>
    </w:p>
    <w:p w14:paraId="6BF01ABC" w14:textId="5487BC97" w:rsidR="007B0623" w:rsidRPr="00A15FEC" w:rsidRDefault="007B0623">
      <w:pPr>
        <w:pStyle w:val="ListParagraph"/>
        <w:numPr>
          <w:ilvl w:val="0"/>
          <w:numId w:val="13"/>
        </w:numPr>
        <w:rPr>
          <w:color w:val="2F5496" w:themeColor="accent1" w:themeShade="BF"/>
          <w:lang w:val="en-IN" w:eastAsia="en-US"/>
        </w:rPr>
      </w:pPr>
      <w:r>
        <w:rPr>
          <w:szCs w:val="28"/>
          <w:lang w:val="en-IN" w:eastAsia="en-US"/>
        </w:rPr>
        <w:t>Now copy the public ip of the instance.</w:t>
      </w:r>
    </w:p>
    <w:p w14:paraId="0BA49B8F" w14:textId="1DD56C73" w:rsidR="007B0623" w:rsidRPr="00056A5E" w:rsidRDefault="00C03042" w:rsidP="00907125">
      <w:pPr>
        <w:jc w:val="right"/>
        <w:rPr>
          <w:color w:val="2F5496" w:themeColor="accent1" w:themeShade="BF"/>
        </w:rPr>
      </w:pPr>
      <w:r>
        <w:rPr>
          <w:noProof/>
        </w:rPr>
        <w:lastRenderedPageBreak/>
        <w:drawing>
          <wp:inline distT="0" distB="0" distL="0" distR="0" wp14:anchorId="1FAE396B" wp14:editId="2DCAAEDC">
            <wp:extent cx="5731510" cy="1747520"/>
            <wp:effectExtent l="0" t="0" r="2540" b="508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69"/>
                    <a:stretch>
                      <a:fillRect/>
                    </a:stretch>
                  </pic:blipFill>
                  <pic:spPr>
                    <a:xfrm>
                      <a:off x="0" y="0"/>
                      <a:ext cx="5731510" cy="1747520"/>
                    </a:xfrm>
                    <a:prstGeom prst="rect">
                      <a:avLst/>
                    </a:prstGeom>
                  </pic:spPr>
                </pic:pic>
              </a:graphicData>
            </a:graphic>
          </wp:inline>
        </w:drawing>
      </w:r>
    </w:p>
    <w:p w14:paraId="44F07E36" w14:textId="77777777" w:rsidR="007B0623" w:rsidRPr="007B66C5" w:rsidRDefault="007B0623">
      <w:pPr>
        <w:pStyle w:val="ListParagraph"/>
        <w:numPr>
          <w:ilvl w:val="0"/>
          <w:numId w:val="13"/>
        </w:numPr>
        <w:rPr>
          <w:color w:val="2F5496" w:themeColor="accent1" w:themeShade="BF"/>
          <w:lang w:val="en-IN" w:eastAsia="en-US"/>
        </w:rPr>
      </w:pPr>
      <w:r>
        <w:rPr>
          <w:lang w:val="en-IN" w:eastAsia="en-US"/>
        </w:rPr>
        <w:t>paste this Ip to new session window of MobaxTerm and paste it in host.</w:t>
      </w:r>
    </w:p>
    <w:p w14:paraId="5926BF79" w14:textId="002756E8" w:rsidR="007B0623" w:rsidRPr="006E70FE" w:rsidRDefault="006E70FE" w:rsidP="006E70FE">
      <w:pPr>
        <w:rPr>
          <w:color w:val="2F5496" w:themeColor="accent1" w:themeShade="BF"/>
        </w:rPr>
      </w:pPr>
      <w:r>
        <w:rPr>
          <w:noProof/>
        </w:rPr>
        <w:drawing>
          <wp:inline distT="0" distB="0" distL="0" distR="0" wp14:anchorId="003DBDB4" wp14:editId="0A6DB65B">
            <wp:extent cx="5731510" cy="3827145"/>
            <wp:effectExtent l="0" t="0" r="2540" b="1905"/>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70"/>
                    <a:stretch>
                      <a:fillRect/>
                    </a:stretch>
                  </pic:blipFill>
                  <pic:spPr>
                    <a:xfrm>
                      <a:off x="0" y="0"/>
                      <a:ext cx="5731510" cy="3827145"/>
                    </a:xfrm>
                    <a:prstGeom prst="rect">
                      <a:avLst/>
                    </a:prstGeom>
                  </pic:spPr>
                </pic:pic>
              </a:graphicData>
            </a:graphic>
          </wp:inline>
        </w:drawing>
      </w:r>
    </w:p>
    <w:p w14:paraId="3E8C6757" w14:textId="77777777" w:rsidR="007B0623" w:rsidRDefault="007B0623" w:rsidP="007B0623">
      <w:pPr>
        <w:pStyle w:val="ListParagraph"/>
        <w:ind w:left="1080"/>
        <w:rPr>
          <w:color w:val="2F5496" w:themeColor="accent1" w:themeShade="BF"/>
          <w:lang w:val="en-IN" w:eastAsia="en-US"/>
        </w:rPr>
      </w:pPr>
    </w:p>
    <w:p w14:paraId="2B653B0A" w14:textId="63C6E7D8" w:rsidR="007B0623" w:rsidRDefault="007B0623">
      <w:pPr>
        <w:pStyle w:val="ListParagraph"/>
        <w:numPr>
          <w:ilvl w:val="0"/>
          <w:numId w:val="13"/>
        </w:numPr>
        <w:jc w:val="both"/>
        <w:rPr>
          <w:color w:val="000000" w:themeColor="text1"/>
          <w:lang w:val="en-IN" w:eastAsia="en-US"/>
        </w:rPr>
      </w:pPr>
      <w:r>
        <w:rPr>
          <w:color w:val="000000" w:themeColor="text1"/>
          <w:lang w:val="en-IN" w:eastAsia="en-US"/>
        </w:rPr>
        <w:t>Upload the access key in the instance.</w:t>
      </w:r>
    </w:p>
    <w:p w14:paraId="65B26460" w14:textId="77777777" w:rsidR="0087145E" w:rsidRDefault="0087145E" w:rsidP="0087145E">
      <w:pPr>
        <w:pStyle w:val="ListParagraph"/>
        <w:numPr>
          <w:ilvl w:val="0"/>
          <w:numId w:val="13"/>
        </w:numPr>
        <w:jc w:val="both"/>
        <w:rPr>
          <w:ins w:id="841" w:author="Shubra Singh" w:date="2022-12-21T17:37:00Z"/>
          <w:color w:val="000000" w:themeColor="text1"/>
          <w:lang w:val="en-IN" w:eastAsia="en-US"/>
        </w:rPr>
      </w:pPr>
      <w:ins w:id="842" w:author="Shubra Singh" w:date="2022-12-21T17:37:00Z">
        <w:r>
          <w:rPr>
            <w:color w:val="000000" w:themeColor="text1"/>
            <w:lang w:val="en-IN" w:eastAsia="en-US"/>
          </w:rPr>
          <w:t>Create aws_access_key.txt and add aws_access_key_id as well as aws_ secret_access_key.</w:t>
        </w:r>
      </w:ins>
    </w:p>
    <w:p w14:paraId="07C1A493" w14:textId="77777777" w:rsidR="0087145E" w:rsidRDefault="0087145E" w:rsidP="0087145E">
      <w:pPr>
        <w:pStyle w:val="ListParagraph"/>
        <w:ind w:left="1080"/>
        <w:jc w:val="both"/>
        <w:rPr>
          <w:ins w:id="843" w:author="Shubra Singh" w:date="2022-12-21T17:37:00Z"/>
          <w:color w:val="000000" w:themeColor="text1"/>
          <w:lang w:val="en-IN" w:eastAsia="en-US"/>
        </w:rPr>
      </w:pPr>
      <w:ins w:id="844" w:author="Shubra Singh" w:date="2022-12-21T17:37:00Z">
        <w:r>
          <w:rPr>
            <w:color w:val="000000" w:themeColor="text1"/>
            <w:lang w:val="en-IN" w:eastAsia="en-US"/>
          </w:rPr>
          <w:t>Example:</w:t>
        </w:r>
      </w:ins>
    </w:p>
    <w:p w14:paraId="2AD34BE2" w14:textId="77777777" w:rsidR="0087145E" w:rsidRDefault="0087145E" w:rsidP="0087145E">
      <w:pPr>
        <w:pStyle w:val="ListParagraph"/>
        <w:ind w:left="1080"/>
        <w:jc w:val="both"/>
        <w:rPr>
          <w:ins w:id="845" w:author="Shubra Singh" w:date="2022-12-21T17:37:00Z"/>
          <w:color w:val="000000" w:themeColor="text1"/>
          <w:lang w:val="en-IN" w:eastAsia="en-US"/>
        </w:rPr>
      </w:pPr>
      <w:ins w:id="846" w:author="Shubra Singh" w:date="2022-12-21T17:37:00Z">
        <w:r>
          <w:rPr>
            <w:noProof/>
            <w:color w:val="000000" w:themeColor="text1"/>
            <w:lang w:eastAsia="en-US"/>
          </w:rPr>
          <w:drawing>
            <wp:inline distT="0" distB="0" distL="0" distR="0" wp14:anchorId="0712E496" wp14:editId="7AD80CE7">
              <wp:extent cx="5211552" cy="723265"/>
              <wp:effectExtent l="0" t="0" r="825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6874" cy="724004"/>
                      </a:xfrm>
                      <a:prstGeom prst="rect">
                        <a:avLst/>
                      </a:prstGeom>
                      <a:noFill/>
                      <a:ln>
                        <a:noFill/>
                      </a:ln>
                    </pic:spPr>
                  </pic:pic>
                </a:graphicData>
              </a:graphic>
            </wp:inline>
          </w:drawing>
        </w:r>
      </w:ins>
    </w:p>
    <w:p w14:paraId="60B9416D" w14:textId="67417AA0" w:rsidR="00020F25" w:rsidDel="00DE2940" w:rsidRDefault="00833E7B">
      <w:pPr>
        <w:pStyle w:val="ListParagraph"/>
        <w:numPr>
          <w:ilvl w:val="0"/>
          <w:numId w:val="13"/>
        </w:numPr>
        <w:jc w:val="both"/>
        <w:rPr>
          <w:del w:id="847" w:author="Shubra Singh" w:date="2022-12-21T12:34:00Z"/>
          <w:color w:val="000000" w:themeColor="text1"/>
          <w:lang w:val="en-IN" w:eastAsia="en-US"/>
        </w:rPr>
      </w:pPr>
      <w:del w:id="848" w:author="Shubra Singh" w:date="2022-12-21T12:34:00Z">
        <w:r w:rsidDel="00DE2940">
          <w:rPr>
            <w:color w:val="000000" w:themeColor="text1"/>
            <w:lang w:val="en-IN" w:eastAsia="en-US"/>
          </w:rPr>
          <w:lastRenderedPageBreak/>
          <w:delText>Create aws_access_key.txt and add aws_access_key_id as well as aws_ secret_access_key.</w:delText>
        </w:r>
      </w:del>
    </w:p>
    <w:p w14:paraId="72E46A45" w14:textId="60B52B80" w:rsidR="00833E7B" w:rsidDel="00DE2940" w:rsidRDefault="00833E7B" w:rsidP="00833E7B">
      <w:pPr>
        <w:pStyle w:val="ListParagraph"/>
        <w:ind w:left="1080"/>
        <w:jc w:val="both"/>
        <w:rPr>
          <w:del w:id="849" w:author="Shubra Singh" w:date="2022-12-21T12:34:00Z"/>
          <w:color w:val="000000" w:themeColor="text1"/>
          <w:lang w:val="en-IN" w:eastAsia="en-US"/>
        </w:rPr>
      </w:pPr>
      <w:del w:id="850" w:author="Shubra Singh" w:date="2022-12-21T12:34:00Z">
        <w:r w:rsidDel="00DE2940">
          <w:rPr>
            <w:color w:val="000000" w:themeColor="text1"/>
            <w:lang w:val="en-IN" w:eastAsia="en-US"/>
          </w:rPr>
          <w:delText>Example:</w:delText>
        </w:r>
      </w:del>
    </w:p>
    <w:p w14:paraId="4F6BFDCA" w14:textId="7051EF02" w:rsidR="00833E7B" w:rsidRDefault="00833E7B" w:rsidP="00833E7B">
      <w:pPr>
        <w:pStyle w:val="ListParagraph"/>
        <w:ind w:left="1080"/>
        <w:jc w:val="both"/>
        <w:rPr>
          <w:color w:val="000000" w:themeColor="text1"/>
          <w:lang w:val="en-IN" w:eastAsia="en-US"/>
        </w:rPr>
      </w:pPr>
      <w:del w:id="851" w:author="Shubra Singh" w:date="2022-12-21T12:34:00Z">
        <w:r w:rsidDel="00DE2940">
          <w:rPr>
            <w:noProof/>
            <w:color w:val="000000" w:themeColor="text1"/>
            <w:lang w:eastAsia="en-US"/>
          </w:rPr>
          <w:drawing>
            <wp:inline distT="0" distB="0" distL="0" distR="0" wp14:anchorId="220FE6CF" wp14:editId="124B0E8C">
              <wp:extent cx="5211552" cy="723265"/>
              <wp:effectExtent l="0" t="0" r="825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6874" cy="724004"/>
                      </a:xfrm>
                      <a:prstGeom prst="rect">
                        <a:avLst/>
                      </a:prstGeom>
                      <a:noFill/>
                      <a:ln>
                        <a:noFill/>
                      </a:ln>
                    </pic:spPr>
                  </pic:pic>
                </a:graphicData>
              </a:graphic>
            </wp:inline>
          </w:drawing>
        </w:r>
      </w:del>
    </w:p>
    <w:p w14:paraId="6596BE94" w14:textId="77777777" w:rsidR="007B0623" w:rsidRDefault="007B0623" w:rsidP="007B0623">
      <w:pPr>
        <w:pStyle w:val="ListParagraph"/>
        <w:ind w:left="1080"/>
        <w:jc w:val="both"/>
        <w:rPr>
          <w:color w:val="000000" w:themeColor="text1"/>
          <w:lang w:val="en-IN" w:eastAsia="en-US"/>
        </w:rPr>
      </w:pPr>
      <w:r w:rsidRPr="005B73A3">
        <w:rPr>
          <w:noProof/>
        </w:rPr>
        <w:drawing>
          <wp:inline distT="0" distB="0" distL="0" distR="0" wp14:anchorId="190A102C" wp14:editId="267E0605">
            <wp:extent cx="2959100" cy="2944379"/>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7287" cy="2972426"/>
                    </a:xfrm>
                    <a:prstGeom prst="rect">
                      <a:avLst/>
                    </a:prstGeom>
                  </pic:spPr>
                </pic:pic>
              </a:graphicData>
            </a:graphic>
          </wp:inline>
        </w:drawing>
      </w:r>
    </w:p>
    <w:p w14:paraId="631A2CB3" w14:textId="77777777" w:rsidR="007B0623" w:rsidRDefault="007B0623">
      <w:pPr>
        <w:pStyle w:val="ListParagraph"/>
        <w:numPr>
          <w:ilvl w:val="0"/>
          <w:numId w:val="13"/>
        </w:numPr>
        <w:rPr>
          <w:lang w:val="en-IN" w:eastAsia="en-US"/>
        </w:rPr>
      </w:pPr>
      <w:r w:rsidRPr="002D66F7">
        <w:rPr>
          <w:lang w:val="en-IN" w:eastAsia="en-US"/>
        </w:rPr>
        <w:t>Run the command given below to provide the uploaded file permission with read and write permission.</w:t>
      </w:r>
    </w:p>
    <w:p w14:paraId="7E31AF4F" w14:textId="384AB005" w:rsidR="007B0623" w:rsidRDefault="007B0623" w:rsidP="007B0623">
      <w:pPr>
        <w:pStyle w:val="ListParagraph"/>
        <w:ind w:left="1080"/>
        <w:rPr>
          <w:color w:val="2E74B5" w:themeColor="accent5" w:themeShade="BF"/>
          <w:lang w:val="en-IN" w:eastAsia="en-US"/>
        </w:rPr>
      </w:pPr>
      <w:r>
        <w:rPr>
          <w:lang w:val="en-IN" w:eastAsia="en-US"/>
        </w:rPr>
        <w:t xml:space="preserve"> </w:t>
      </w:r>
      <w:r>
        <w:rPr>
          <w:lang w:val="en-IN" w:eastAsia="en-US"/>
        </w:rPr>
        <w:tab/>
      </w:r>
      <w:r w:rsidRPr="002D66F7">
        <w:rPr>
          <w:color w:val="2E74B5" w:themeColor="accent5" w:themeShade="BF"/>
          <w:lang w:val="en-IN" w:eastAsia="en-US"/>
        </w:rPr>
        <w:t>sudo chmod 777 aws_access_key.txt</w:t>
      </w:r>
    </w:p>
    <w:p w14:paraId="244F7F78" w14:textId="77777777" w:rsidR="00325B68" w:rsidRPr="002D66F7" w:rsidRDefault="00325B68" w:rsidP="007B0623">
      <w:pPr>
        <w:pStyle w:val="ListParagraph"/>
        <w:ind w:left="1080"/>
        <w:rPr>
          <w:color w:val="2E74B5" w:themeColor="accent5" w:themeShade="BF"/>
          <w:lang w:val="en-IN" w:eastAsia="en-US"/>
        </w:rPr>
      </w:pPr>
    </w:p>
    <w:p w14:paraId="531F5333" w14:textId="77777777" w:rsidR="007B0623" w:rsidRPr="00E83C88" w:rsidRDefault="007B0623">
      <w:pPr>
        <w:pStyle w:val="ListParagraph"/>
        <w:numPr>
          <w:ilvl w:val="0"/>
          <w:numId w:val="13"/>
        </w:numPr>
        <w:rPr>
          <w:color w:val="2F5496" w:themeColor="accent1" w:themeShade="BF"/>
          <w:lang w:val="en-IN" w:eastAsia="en-US"/>
        </w:rPr>
      </w:pPr>
      <w:r>
        <w:rPr>
          <w:lang w:val="en-IN" w:eastAsia="en-US"/>
        </w:rPr>
        <w:t>Run the following commands.</w:t>
      </w:r>
    </w:p>
    <w:p w14:paraId="73C79BC6"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sudo apt update</w:t>
      </w:r>
    </w:p>
    <w:p w14:paraId="4BAFE960" w14:textId="09876D23" w:rsidR="007B0623" w:rsidRPr="008C6566" w:rsidRDefault="00FD2FF8" w:rsidP="007B0623">
      <w:pPr>
        <w:pStyle w:val="ListParagraph"/>
        <w:ind w:left="1080"/>
        <w:rPr>
          <w:color w:val="000000" w:themeColor="text1"/>
          <w:lang w:val="en-IN" w:eastAsia="en-US"/>
        </w:rPr>
      </w:pPr>
      <w:r>
        <w:rPr>
          <w:noProof/>
        </w:rPr>
        <w:drawing>
          <wp:inline distT="0" distB="0" distL="0" distR="0" wp14:anchorId="2B728E7D" wp14:editId="382C9141">
            <wp:extent cx="5731510" cy="659130"/>
            <wp:effectExtent l="0" t="0" r="254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59130"/>
                    </a:xfrm>
                    <a:prstGeom prst="rect">
                      <a:avLst/>
                    </a:prstGeom>
                  </pic:spPr>
                </pic:pic>
              </a:graphicData>
            </a:graphic>
          </wp:inline>
        </w:drawing>
      </w:r>
    </w:p>
    <w:p w14:paraId="3698D7D3"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sudo apt upgrade</w:t>
      </w:r>
    </w:p>
    <w:p w14:paraId="0933DEAD" w14:textId="77777777" w:rsidR="00325B68" w:rsidRDefault="00325B68" w:rsidP="007B0623">
      <w:pPr>
        <w:pStyle w:val="ListParagraph"/>
        <w:ind w:left="1080"/>
        <w:rPr>
          <w:color w:val="2F5496" w:themeColor="accent1" w:themeShade="BF"/>
          <w:lang w:val="en-IN" w:eastAsia="en-US"/>
        </w:rPr>
      </w:pPr>
    </w:p>
    <w:p w14:paraId="30BC46FE" w14:textId="77777777" w:rsidR="007B0623" w:rsidRDefault="007B0623">
      <w:pPr>
        <w:pStyle w:val="ListParagraph"/>
        <w:numPr>
          <w:ilvl w:val="0"/>
          <w:numId w:val="13"/>
        </w:numPr>
        <w:rPr>
          <w:color w:val="2F5496" w:themeColor="accent1" w:themeShade="BF"/>
          <w:lang w:val="en-IN" w:eastAsia="en-US"/>
        </w:rPr>
      </w:pPr>
      <w:r>
        <w:rPr>
          <w:lang w:val="en-IN" w:eastAsia="en-US"/>
        </w:rPr>
        <w:t>Run the following command to download ftp</w:t>
      </w:r>
    </w:p>
    <w:p w14:paraId="41FC4169"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sudo apt</w:t>
      </w:r>
      <w:r>
        <w:rPr>
          <w:color w:val="2E74B5" w:themeColor="accent5" w:themeShade="BF"/>
          <w:lang w:val="en-IN" w:eastAsia="en-US"/>
        </w:rPr>
        <w:t>-get</w:t>
      </w:r>
      <w:r w:rsidRPr="00282EB9">
        <w:rPr>
          <w:color w:val="2E74B5" w:themeColor="accent5" w:themeShade="BF"/>
          <w:lang w:val="en-IN" w:eastAsia="en-US"/>
        </w:rPr>
        <w:t xml:space="preserve"> install vsftpd</w:t>
      </w:r>
    </w:p>
    <w:p w14:paraId="05662966" w14:textId="7C4AF994" w:rsidR="007B0623" w:rsidRDefault="008677DD" w:rsidP="007B0623">
      <w:pPr>
        <w:pStyle w:val="ListParagraph"/>
        <w:ind w:left="1080"/>
        <w:rPr>
          <w:color w:val="2F5496" w:themeColor="accent1" w:themeShade="BF"/>
          <w:lang w:val="en-IN" w:eastAsia="en-US"/>
        </w:rPr>
      </w:pPr>
      <w:r>
        <w:rPr>
          <w:noProof/>
        </w:rPr>
        <w:drawing>
          <wp:inline distT="0" distB="0" distL="0" distR="0" wp14:anchorId="6355AB0F" wp14:editId="64C7936E">
            <wp:extent cx="5731510" cy="833120"/>
            <wp:effectExtent l="0" t="0" r="2540" b="5080"/>
            <wp:docPr id="161" name="Picture 1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10;&#10;Description automatically generated"/>
                    <pic:cNvPicPr/>
                  </pic:nvPicPr>
                  <pic:blipFill>
                    <a:blip r:embed="rId74"/>
                    <a:stretch>
                      <a:fillRect/>
                    </a:stretch>
                  </pic:blipFill>
                  <pic:spPr>
                    <a:xfrm>
                      <a:off x="0" y="0"/>
                      <a:ext cx="5731510" cy="833120"/>
                    </a:xfrm>
                    <a:prstGeom prst="rect">
                      <a:avLst/>
                    </a:prstGeom>
                  </pic:spPr>
                </pic:pic>
              </a:graphicData>
            </a:graphic>
          </wp:inline>
        </w:drawing>
      </w:r>
    </w:p>
    <w:p w14:paraId="3B4ECFC6" w14:textId="26C1F90B" w:rsidR="007B0623" w:rsidRPr="009E5407" w:rsidRDefault="007B0623">
      <w:pPr>
        <w:pStyle w:val="ListParagraph"/>
        <w:numPr>
          <w:ilvl w:val="0"/>
          <w:numId w:val="13"/>
        </w:numPr>
        <w:rPr>
          <w:color w:val="2F5496" w:themeColor="accent1" w:themeShade="BF"/>
          <w:lang w:val="en-IN" w:eastAsia="en-US"/>
        </w:rPr>
      </w:pPr>
      <w:r>
        <w:rPr>
          <w:color w:val="000000" w:themeColor="text1"/>
          <w:lang w:val="en-IN" w:eastAsia="en-US"/>
        </w:rPr>
        <w:t>Run the following command to start the ft</w:t>
      </w:r>
      <w:r w:rsidR="004A47FB">
        <w:rPr>
          <w:color w:val="000000" w:themeColor="text1"/>
          <w:lang w:val="en-IN" w:eastAsia="en-US"/>
        </w:rPr>
        <w:t>p</w:t>
      </w:r>
      <w:r>
        <w:rPr>
          <w:color w:val="000000" w:themeColor="text1"/>
          <w:lang w:val="en-IN" w:eastAsia="en-US"/>
        </w:rPr>
        <w:t>.</w:t>
      </w:r>
    </w:p>
    <w:p w14:paraId="5985AEBA"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lastRenderedPageBreak/>
        <w:t>sudo systemctl start vsftpd</w:t>
      </w:r>
    </w:p>
    <w:p w14:paraId="788D0091"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sudo systemctl enable vsftpd</w:t>
      </w:r>
    </w:p>
    <w:p w14:paraId="545BA333" w14:textId="00EC3DB4" w:rsidR="007B0623" w:rsidRDefault="00E15B8F" w:rsidP="007B0623">
      <w:pPr>
        <w:pStyle w:val="ListParagraph"/>
        <w:ind w:left="1080"/>
        <w:rPr>
          <w:color w:val="2F5496" w:themeColor="accent1" w:themeShade="BF"/>
          <w:lang w:val="en-IN" w:eastAsia="en-US"/>
        </w:rPr>
      </w:pPr>
      <w:r>
        <w:rPr>
          <w:noProof/>
        </w:rPr>
        <w:drawing>
          <wp:inline distT="0" distB="0" distL="0" distR="0" wp14:anchorId="0207CC21" wp14:editId="6A93BB94">
            <wp:extent cx="5731510" cy="46164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61645"/>
                    </a:xfrm>
                    <a:prstGeom prst="rect">
                      <a:avLst/>
                    </a:prstGeom>
                  </pic:spPr>
                </pic:pic>
              </a:graphicData>
            </a:graphic>
          </wp:inline>
        </w:drawing>
      </w:r>
    </w:p>
    <w:p w14:paraId="5470BE07" w14:textId="77777777" w:rsidR="00325B68" w:rsidRDefault="00325B68" w:rsidP="007B0623">
      <w:pPr>
        <w:pStyle w:val="ListParagraph"/>
        <w:ind w:left="1080"/>
        <w:rPr>
          <w:color w:val="2F5496" w:themeColor="accent1" w:themeShade="BF"/>
          <w:lang w:val="en-IN" w:eastAsia="en-US"/>
        </w:rPr>
      </w:pPr>
    </w:p>
    <w:p w14:paraId="5A90C45A" w14:textId="77777777" w:rsidR="007B0623" w:rsidRDefault="007B0623">
      <w:pPr>
        <w:pStyle w:val="ListParagraph"/>
        <w:numPr>
          <w:ilvl w:val="0"/>
          <w:numId w:val="13"/>
        </w:numPr>
        <w:rPr>
          <w:color w:val="000000" w:themeColor="text1"/>
          <w:lang w:val="en-IN" w:eastAsia="en-US"/>
        </w:rPr>
      </w:pPr>
      <w:r w:rsidRPr="00680CB2">
        <w:rPr>
          <w:color w:val="000000" w:themeColor="text1"/>
          <w:lang w:val="en-IN" w:eastAsia="en-US"/>
        </w:rPr>
        <w:t>Run the following commands to add the new user and set password.</w:t>
      </w:r>
    </w:p>
    <w:p w14:paraId="7EC98EF4"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sudo useradd -m vth-user</w:t>
      </w:r>
    </w:p>
    <w:p w14:paraId="157E13D0" w14:textId="2D264CB5" w:rsidR="007B0623" w:rsidRPr="00282EB9" w:rsidRDefault="007B0623" w:rsidP="007B0623">
      <w:pPr>
        <w:pStyle w:val="ListParagraph"/>
        <w:ind w:left="1080"/>
        <w:rPr>
          <w:color w:val="2E74B5" w:themeColor="accent5" w:themeShade="BF"/>
          <w:lang w:val="en-IN" w:eastAsia="en-US"/>
        </w:rPr>
      </w:pPr>
      <w:r>
        <w:rPr>
          <w:color w:val="2E74B5" w:themeColor="accent5" w:themeShade="BF"/>
          <w:lang w:val="en-IN" w:eastAsia="en-US"/>
        </w:rPr>
        <w:t xml:space="preserve"> </w:t>
      </w:r>
      <w:r w:rsidR="00325B68">
        <w:rPr>
          <w:color w:val="2E74B5" w:themeColor="accent5" w:themeShade="BF"/>
          <w:lang w:val="en-IN" w:eastAsia="en-US"/>
        </w:rPr>
        <w:tab/>
      </w:r>
      <w:r w:rsidRPr="00282EB9">
        <w:rPr>
          <w:color w:val="2E74B5" w:themeColor="accent5" w:themeShade="BF"/>
          <w:lang w:val="en-IN" w:eastAsia="en-US"/>
        </w:rPr>
        <w:t>sudo passwd vth-user</w:t>
      </w:r>
    </w:p>
    <w:p w14:paraId="20CADF11" w14:textId="28CED6D0" w:rsidR="007B0623" w:rsidRDefault="007C0062" w:rsidP="007B0623">
      <w:pPr>
        <w:pStyle w:val="ListParagraph"/>
        <w:ind w:left="1080"/>
        <w:rPr>
          <w:color w:val="2F5496" w:themeColor="accent1" w:themeShade="BF"/>
          <w:lang w:val="en-IN" w:eastAsia="en-US"/>
        </w:rPr>
      </w:pPr>
      <w:r>
        <w:rPr>
          <w:noProof/>
        </w:rPr>
        <w:drawing>
          <wp:inline distT="0" distB="0" distL="0" distR="0" wp14:anchorId="2213B671" wp14:editId="24EA26E5">
            <wp:extent cx="3723921" cy="2273300"/>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76"/>
                    <a:stretch>
                      <a:fillRect/>
                    </a:stretch>
                  </pic:blipFill>
                  <pic:spPr>
                    <a:xfrm>
                      <a:off x="0" y="0"/>
                      <a:ext cx="3731005" cy="2277624"/>
                    </a:xfrm>
                    <a:prstGeom prst="rect">
                      <a:avLst/>
                    </a:prstGeom>
                  </pic:spPr>
                </pic:pic>
              </a:graphicData>
            </a:graphic>
          </wp:inline>
        </w:drawing>
      </w:r>
    </w:p>
    <w:p w14:paraId="4C89E114" w14:textId="77777777" w:rsidR="00325B68" w:rsidRDefault="00325B68" w:rsidP="007B0623">
      <w:pPr>
        <w:pStyle w:val="ListParagraph"/>
        <w:ind w:left="1080"/>
        <w:rPr>
          <w:color w:val="2F5496" w:themeColor="accent1" w:themeShade="BF"/>
          <w:lang w:val="en-IN" w:eastAsia="en-US"/>
        </w:rPr>
      </w:pPr>
    </w:p>
    <w:p w14:paraId="21DC541D" w14:textId="77777777" w:rsidR="007B0623" w:rsidRPr="00163668" w:rsidRDefault="007B0623">
      <w:pPr>
        <w:pStyle w:val="ListParagraph"/>
        <w:numPr>
          <w:ilvl w:val="0"/>
          <w:numId w:val="13"/>
        </w:numPr>
        <w:rPr>
          <w:color w:val="000000" w:themeColor="text1"/>
          <w:lang w:val="en-IN" w:eastAsia="en-US"/>
        </w:rPr>
      </w:pPr>
      <w:r w:rsidRPr="00163668">
        <w:rPr>
          <w:color w:val="000000" w:themeColor="text1"/>
          <w:lang w:val="en-IN" w:eastAsia="en-US"/>
        </w:rPr>
        <w:t>Go to the folder where you have uploaded AWS keys.</w:t>
      </w:r>
    </w:p>
    <w:p w14:paraId="1C939436" w14:textId="608CABFB" w:rsidR="007B0623"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cd /etc/</w:t>
      </w:r>
    </w:p>
    <w:p w14:paraId="0FAEB5B8" w14:textId="77777777" w:rsidR="00325B68" w:rsidRPr="00282EB9" w:rsidRDefault="00325B68" w:rsidP="007B0623">
      <w:pPr>
        <w:pStyle w:val="ListParagraph"/>
        <w:ind w:left="1440"/>
        <w:rPr>
          <w:color w:val="2E74B5" w:themeColor="accent5" w:themeShade="BF"/>
          <w:lang w:val="en-IN" w:eastAsia="en-US"/>
        </w:rPr>
      </w:pPr>
    </w:p>
    <w:p w14:paraId="64A98D84" w14:textId="77777777" w:rsidR="007B0623" w:rsidRPr="00163668" w:rsidRDefault="007B0623">
      <w:pPr>
        <w:pStyle w:val="ListParagraph"/>
        <w:numPr>
          <w:ilvl w:val="0"/>
          <w:numId w:val="13"/>
        </w:numPr>
        <w:rPr>
          <w:color w:val="000000" w:themeColor="text1"/>
          <w:lang w:val="en-IN" w:eastAsia="en-US"/>
        </w:rPr>
      </w:pPr>
      <w:r w:rsidRPr="00163668">
        <w:rPr>
          <w:color w:val="000000" w:themeColor="text1"/>
          <w:lang w:val="en-IN" w:eastAsia="en-US"/>
        </w:rPr>
        <w:t>Now give it write permission</w:t>
      </w:r>
    </w:p>
    <w:p w14:paraId="57A7001B" w14:textId="77777777" w:rsidR="007B0623" w:rsidRPr="00282EB9" w:rsidRDefault="007B0623" w:rsidP="007B0623">
      <w:pPr>
        <w:pStyle w:val="ListParagraph"/>
        <w:ind w:left="1440"/>
        <w:rPr>
          <w:color w:val="2E74B5" w:themeColor="accent5" w:themeShade="BF"/>
          <w:lang w:val="en-IN" w:eastAsia="en-US"/>
        </w:rPr>
      </w:pPr>
      <w:r w:rsidRPr="00282EB9">
        <w:rPr>
          <w:color w:val="2E74B5" w:themeColor="accent5" w:themeShade="BF"/>
          <w:lang w:val="en-IN" w:eastAsia="en-US"/>
        </w:rPr>
        <w:t>sudo vi vsftpd.conf</w:t>
      </w:r>
    </w:p>
    <w:p w14:paraId="3CBBEF04" w14:textId="5E33B333" w:rsidR="007B0623" w:rsidRDefault="00C11CA0" w:rsidP="007B0623">
      <w:pPr>
        <w:pStyle w:val="ListParagraph"/>
        <w:ind w:left="1080"/>
        <w:rPr>
          <w:color w:val="2F5496" w:themeColor="accent1" w:themeShade="BF"/>
          <w:lang w:val="en-IN" w:eastAsia="en-US"/>
        </w:rPr>
      </w:pPr>
      <w:r>
        <w:rPr>
          <w:noProof/>
        </w:rPr>
        <w:drawing>
          <wp:inline distT="0" distB="0" distL="0" distR="0" wp14:anchorId="006E92EF" wp14:editId="35A29D92">
            <wp:extent cx="5007100" cy="238539"/>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2816" cy="243099"/>
                    </a:xfrm>
                    <a:prstGeom prst="rect">
                      <a:avLst/>
                    </a:prstGeom>
                  </pic:spPr>
                </pic:pic>
              </a:graphicData>
            </a:graphic>
          </wp:inline>
        </w:drawing>
      </w:r>
    </w:p>
    <w:p w14:paraId="10CD32D0" w14:textId="77777777" w:rsidR="007B0623" w:rsidRDefault="007B0623" w:rsidP="007B0623">
      <w:pPr>
        <w:pStyle w:val="ListParagraph"/>
        <w:ind w:left="1080"/>
        <w:rPr>
          <w:color w:val="2F5496" w:themeColor="accent1" w:themeShade="BF"/>
          <w:lang w:val="en-IN" w:eastAsia="en-US"/>
        </w:rPr>
      </w:pPr>
      <w:r w:rsidRPr="00C155A3">
        <w:rPr>
          <w:noProof/>
        </w:rPr>
        <w:drawing>
          <wp:inline distT="0" distB="0" distL="0" distR="0" wp14:anchorId="001E4044" wp14:editId="1B53BD5D">
            <wp:extent cx="5384165" cy="244475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5215" cy="2449767"/>
                    </a:xfrm>
                    <a:prstGeom prst="rect">
                      <a:avLst/>
                    </a:prstGeom>
                  </pic:spPr>
                </pic:pic>
              </a:graphicData>
            </a:graphic>
          </wp:inline>
        </w:drawing>
      </w:r>
    </w:p>
    <w:p w14:paraId="6527D5E5" w14:textId="539D4D66" w:rsidR="00B67212" w:rsidRPr="008F4284" w:rsidRDefault="007B0623">
      <w:pPr>
        <w:pStyle w:val="ListParagraph"/>
        <w:numPr>
          <w:ilvl w:val="0"/>
          <w:numId w:val="13"/>
        </w:numPr>
        <w:jc w:val="both"/>
        <w:rPr>
          <w:color w:val="000000" w:themeColor="text1"/>
          <w:lang w:val="en-IN" w:eastAsia="en-US"/>
        </w:rPr>
      </w:pPr>
      <w:r w:rsidRPr="00163668">
        <w:rPr>
          <w:color w:val="000000" w:themeColor="text1"/>
          <w:lang w:val="en-IN" w:eastAsia="en-US"/>
        </w:rPr>
        <w:t xml:space="preserve">Restart the ftp using commands </w:t>
      </w:r>
    </w:p>
    <w:p w14:paraId="7D57912F" w14:textId="0AA6C2C8" w:rsidR="007B0623" w:rsidRDefault="007B0623" w:rsidP="007B0623">
      <w:pPr>
        <w:pStyle w:val="ListParagraph"/>
        <w:ind w:left="1440"/>
        <w:jc w:val="both"/>
        <w:rPr>
          <w:color w:val="2E74B5" w:themeColor="accent5" w:themeShade="BF"/>
          <w:lang w:val="en-IN" w:eastAsia="en-US"/>
        </w:rPr>
      </w:pPr>
      <w:r w:rsidRPr="00282EB9">
        <w:rPr>
          <w:color w:val="2E74B5" w:themeColor="accent5" w:themeShade="BF"/>
          <w:lang w:val="en-IN" w:eastAsia="en-US"/>
        </w:rPr>
        <w:lastRenderedPageBreak/>
        <w:t>sudo systemctl restart vsftpd</w:t>
      </w:r>
    </w:p>
    <w:p w14:paraId="5E0FE361" w14:textId="2292D86E" w:rsidR="008F4284" w:rsidRPr="00282EB9" w:rsidRDefault="008F4284" w:rsidP="007B0623">
      <w:pPr>
        <w:pStyle w:val="ListParagraph"/>
        <w:ind w:left="1440"/>
        <w:jc w:val="both"/>
        <w:rPr>
          <w:color w:val="2E74B5" w:themeColor="accent5" w:themeShade="BF"/>
          <w:lang w:val="en-IN" w:eastAsia="en-US"/>
        </w:rPr>
      </w:pPr>
      <w:r w:rsidRPr="00B67212">
        <w:rPr>
          <w:color w:val="2E74B5" w:themeColor="accent5" w:themeShade="BF"/>
          <w:lang w:val="en-IN" w:eastAsia="en-US"/>
        </w:rPr>
        <w:t>cd /home/ubuntu</w:t>
      </w:r>
    </w:p>
    <w:p w14:paraId="2369BE59" w14:textId="2358399B" w:rsidR="007B0623" w:rsidRPr="00282EB9" w:rsidRDefault="007B0623" w:rsidP="007B0623">
      <w:pPr>
        <w:pStyle w:val="ListParagraph"/>
        <w:ind w:left="1440"/>
        <w:jc w:val="both"/>
        <w:rPr>
          <w:color w:val="2E74B5" w:themeColor="accent5" w:themeShade="BF"/>
          <w:lang w:val="en-IN" w:eastAsia="en-US"/>
        </w:rPr>
      </w:pPr>
      <w:r w:rsidRPr="00282EB9">
        <w:rPr>
          <w:color w:val="2E74B5" w:themeColor="accent5" w:themeShade="BF"/>
          <w:lang w:val="en-IN" w:eastAsia="en-US"/>
        </w:rPr>
        <w:t>ftp localhost</w:t>
      </w:r>
    </w:p>
    <w:p w14:paraId="2AB822FE" w14:textId="77777777" w:rsidR="007B0623" w:rsidRPr="00BA24B7" w:rsidRDefault="007B0623">
      <w:pPr>
        <w:pStyle w:val="ListParagraph"/>
        <w:numPr>
          <w:ilvl w:val="0"/>
          <w:numId w:val="13"/>
        </w:numPr>
        <w:jc w:val="both"/>
        <w:rPr>
          <w:color w:val="000000" w:themeColor="text1"/>
        </w:rPr>
      </w:pPr>
      <w:r w:rsidRPr="00BA24B7">
        <w:rPr>
          <w:color w:val="000000" w:themeColor="text1"/>
        </w:rPr>
        <w:t>Put the access keys in the instance.</w:t>
      </w:r>
    </w:p>
    <w:p w14:paraId="752328C3" w14:textId="77777777" w:rsidR="007B0623" w:rsidRPr="00282EB9" w:rsidRDefault="007B0623" w:rsidP="007B0623">
      <w:pPr>
        <w:pStyle w:val="ListParagraph"/>
        <w:ind w:left="1440"/>
        <w:jc w:val="both"/>
        <w:rPr>
          <w:color w:val="2E74B5" w:themeColor="accent5" w:themeShade="BF"/>
        </w:rPr>
      </w:pPr>
      <w:r>
        <w:rPr>
          <w:color w:val="2E74B5" w:themeColor="accent5" w:themeShade="BF"/>
        </w:rPr>
        <w:t xml:space="preserve">  </w:t>
      </w:r>
      <w:r w:rsidRPr="00282EB9">
        <w:rPr>
          <w:color w:val="2E74B5" w:themeColor="accent5" w:themeShade="BF"/>
        </w:rPr>
        <w:t>put aws_access_key.txt</w:t>
      </w:r>
    </w:p>
    <w:p w14:paraId="60DFAD69" w14:textId="568A7E1E" w:rsidR="007B0623" w:rsidRDefault="007C5C8C" w:rsidP="007B0623">
      <w:pPr>
        <w:pStyle w:val="ListParagraph"/>
        <w:ind w:left="1080"/>
        <w:rPr>
          <w:color w:val="000000" w:themeColor="text1"/>
        </w:rPr>
      </w:pPr>
      <w:r>
        <w:rPr>
          <w:noProof/>
        </w:rPr>
        <w:drawing>
          <wp:inline distT="0" distB="0" distL="0" distR="0" wp14:anchorId="1A1518E5" wp14:editId="338B5B73">
            <wp:extent cx="5731510" cy="74866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48665"/>
                    </a:xfrm>
                    <a:prstGeom prst="rect">
                      <a:avLst/>
                    </a:prstGeom>
                  </pic:spPr>
                </pic:pic>
              </a:graphicData>
            </a:graphic>
          </wp:inline>
        </w:drawing>
      </w:r>
    </w:p>
    <w:p w14:paraId="3164994C" w14:textId="77777777" w:rsidR="005D7ABB" w:rsidRPr="005D7ABB" w:rsidRDefault="0068248F">
      <w:pPr>
        <w:pStyle w:val="ListParagraph"/>
        <w:numPr>
          <w:ilvl w:val="0"/>
          <w:numId w:val="13"/>
        </w:numPr>
        <w:rPr>
          <w:rStyle w:val="eop"/>
          <w:color w:val="2E74B5" w:themeColor="accent5" w:themeShade="BF"/>
        </w:rPr>
      </w:pPr>
      <w:r w:rsidRPr="00713DC7">
        <w:rPr>
          <w:rStyle w:val="normaltextrun"/>
          <w:rFonts w:ascii="Calibri" w:hAnsi="Calibri" w:cs="Calibri"/>
          <w:color w:val="000000"/>
          <w:szCs w:val="28"/>
          <w:shd w:val="clear" w:color="auto" w:fill="FFFFFF"/>
        </w:rPr>
        <w:t xml:space="preserve">Now access the both the vthunder using its public ip and import the access keys using the given command to </w:t>
      </w:r>
      <w:r w:rsidR="005D7ABB" w:rsidRPr="00713DC7">
        <w:rPr>
          <w:rStyle w:val="normaltextrun"/>
          <w:rFonts w:ascii="Calibri" w:hAnsi="Calibri" w:cs="Calibri"/>
          <w:color w:val="000000"/>
          <w:szCs w:val="28"/>
          <w:shd w:val="clear" w:color="auto" w:fill="FFFFFF"/>
        </w:rPr>
        <w:t>both</w:t>
      </w:r>
      <w:r w:rsidRPr="00713DC7">
        <w:rPr>
          <w:rStyle w:val="normaltextrun"/>
          <w:rFonts w:ascii="Calibri" w:hAnsi="Calibri" w:cs="Calibri"/>
          <w:color w:val="000000"/>
          <w:szCs w:val="28"/>
          <w:shd w:val="clear" w:color="auto" w:fill="FFFFFF"/>
        </w:rPr>
        <w:t>.</w:t>
      </w:r>
      <w:r w:rsidRPr="00713DC7">
        <w:rPr>
          <w:rStyle w:val="eop"/>
          <w:rFonts w:ascii="Calibri" w:hAnsi="Calibri" w:cs="Calibri"/>
          <w:color w:val="000000"/>
          <w:szCs w:val="28"/>
          <w:shd w:val="clear" w:color="auto" w:fill="FFFFFF"/>
        </w:rPr>
        <w:t> </w:t>
      </w:r>
    </w:p>
    <w:p w14:paraId="792FBE06" w14:textId="0C6C4A21" w:rsidR="007B0623" w:rsidRPr="00713DC7" w:rsidRDefault="007B0623" w:rsidP="005D7ABB">
      <w:pPr>
        <w:pStyle w:val="ListParagraph"/>
        <w:ind w:left="1080"/>
        <w:rPr>
          <w:color w:val="2E74B5" w:themeColor="accent5" w:themeShade="BF"/>
        </w:rPr>
      </w:pPr>
      <w:r w:rsidRPr="00713DC7">
        <w:rPr>
          <w:color w:val="2E74B5" w:themeColor="accent5" w:themeShade="BF"/>
        </w:rPr>
        <w:t>admin admin</w:t>
      </w:r>
    </w:p>
    <w:p w14:paraId="3799ED95" w14:textId="77777777" w:rsidR="007B0623" w:rsidRPr="004D5FF9" w:rsidRDefault="007B0623" w:rsidP="007B0623">
      <w:pPr>
        <w:ind w:left="1080"/>
        <w:rPr>
          <w:color w:val="2E74B5" w:themeColor="accent5" w:themeShade="BF"/>
          <w:lang w:val="en-US" w:eastAsia="zh-CN"/>
        </w:rPr>
      </w:pPr>
      <w:r w:rsidRPr="004D5FF9">
        <w:rPr>
          <w:color w:val="2E74B5" w:themeColor="accent5" w:themeShade="BF"/>
          <w:lang w:val="en-US" w:eastAsia="zh-CN"/>
        </w:rPr>
        <w:t xml:space="preserve">aws-accesskey import use-mgmt-port </w:t>
      </w:r>
      <w:hyperlink r:id="rId80" w:history="1">
        <w:r w:rsidRPr="004D5FF9">
          <w:rPr>
            <w:color w:val="2E74B5" w:themeColor="accent5" w:themeShade="BF"/>
            <w:lang w:val="en-US" w:eastAsia="zh-CN"/>
          </w:rPr>
          <w:t>ftp://vth-user@publicipof</w:t>
        </w:r>
      </w:hyperlink>
      <w:r w:rsidRPr="004D5FF9">
        <w:rPr>
          <w:color w:val="2E74B5" w:themeColor="accent5" w:themeShade="BF"/>
          <w:lang w:val="en-US" w:eastAsia="zh-CN"/>
        </w:rPr>
        <w:t>theinstancewithkeys</w:t>
      </w:r>
    </w:p>
    <w:p w14:paraId="273C48EB" w14:textId="7278BCC1" w:rsidR="007B0623" w:rsidRPr="002B4636" w:rsidRDefault="0093378E" w:rsidP="007B0623">
      <w:pPr>
        <w:pStyle w:val="ListParagraph"/>
        <w:ind w:left="1080"/>
        <w:jc w:val="both"/>
        <w:rPr>
          <w:color w:val="000000" w:themeColor="text1"/>
        </w:rPr>
      </w:pPr>
      <w:r w:rsidRPr="0093378E">
        <w:rPr>
          <w:noProof/>
          <w:color w:val="000000" w:themeColor="text1"/>
        </w:rPr>
        <w:drawing>
          <wp:inline distT="0" distB="0" distL="0" distR="0" wp14:anchorId="38D42B49" wp14:editId="1CEE1A92">
            <wp:extent cx="5731510" cy="71374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3740"/>
                    </a:xfrm>
                    <a:prstGeom prst="rect">
                      <a:avLst/>
                    </a:prstGeom>
                  </pic:spPr>
                </pic:pic>
              </a:graphicData>
            </a:graphic>
          </wp:inline>
        </w:drawing>
      </w:r>
    </w:p>
    <w:p w14:paraId="4EC62667" w14:textId="77777777" w:rsidR="007B0623" w:rsidRDefault="007B0623" w:rsidP="007B0623">
      <w:pPr>
        <w:jc w:val="both"/>
        <w:rPr>
          <w:color w:val="000000" w:themeColor="text1"/>
        </w:rPr>
      </w:pPr>
      <w:r>
        <w:rPr>
          <w:color w:val="000000" w:themeColor="text1"/>
        </w:rPr>
        <w:tab/>
        <w:t xml:space="preserve">       You can check keys with following command.</w:t>
      </w:r>
    </w:p>
    <w:p w14:paraId="22BC1EC0" w14:textId="77777777" w:rsidR="007B0623" w:rsidRPr="00BA7C58" w:rsidRDefault="007B0623" w:rsidP="007B0623">
      <w:pPr>
        <w:ind w:left="720"/>
        <w:jc w:val="both"/>
        <w:rPr>
          <w:color w:val="2E74B5" w:themeColor="accent5" w:themeShade="BF"/>
          <w:lang w:val="en-US" w:eastAsia="zh-CN"/>
        </w:rPr>
      </w:pPr>
      <w:r>
        <w:rPr>
          <w:color w:val="000000" w:themeColor="text1"/>
        </w:rPr>
        <w:t xml:space="preserve">        </w:t>
      </w:r>
      <w:r w:rsidRPr="00BA7C58">
        <w:rPr>
          <w:color w:val="2E74B5" w:themeColor="accent5" w:themeShade="BF"/>
          <w:lang w:val="en-US" w:eastAsia="zh-CN"/>
        </w:rPr>
        <w:t>aws-accesskey show</w:t>
      </w:r>
    </w:p>
    <w:p w14:paraId="4F7BC0F5" w14:textId="0CC9856A" w:rsidR="007B0623" w:rsidRDefault="007B0623" w:rsidP="007B0623">
      <w:pPr>
        <w:pStyle w:val="ListParagraph"/>
        <w:rPr>
          <w:b/>
          <w:bCs/>
          <w:color w:val="2F5496" w:themeColor="accent1" w:themeShade="BF"/>
          <w:lang w:val="en-IN" w:eastAsia="en-US"/>
        </w:rPr>
      </w:pPr>
    </w:p>
    <w:p w14:paraId="2A0FF299" w14:textId="45DA2DF3" w:rsidR="001D4127" w:rsidRDefault="001D4127" w:rsidP="007B0623">
      <w:pPr>
        <w:pStyle w:val="ListParagraph"/>
        <w:rPr>
          <w:b/>
          <w:bCs/>
          <w:color w:val="2F5496" w:themeColor="accent1" w:themeShade="BF"/>
          <w:lang w:val="en-IN" w:eastAsia="en-US"/>
        </w:rPr>
      </w:pPr>
    </w:p>
    <w:p w14:paraId="5E21ACA0" w14:textId="4CE85ECD" w:rsidR="001D4127" w:rsidRDefault="001D4127" w:rsidP="007B0623">
      <w:pPr>
        <w:pStyle w:val="ListParagraph"/>
        <w:rPr>
          <w:b/>
          <w:bCs/>
          <w:color w:val="2F5496" w:themeColor="accent1" w:themeShade="BF"/>
          <w:lang w:val="en-IN" w:eastAsia="en-US"/>
        </w:rPr>
      </w:pPr>
    </w:p>
    <w:p w14:paraId="0989AECD" w14:textId="0203972A" w:rsidR="001D4127" w:rsidRDefault="001D4127" w:rsidP="007B0623">
      <w:pPr>
        <w:pStyle w:val="ListParagraph"/>
        <w:rPr>
          <w:b/>
          <w:bCs/>
          <w:color w:val="2F5496" w:themeColor="accent1" w:themeShade="BF"/>
          <w:lang w:val="en-IN" w:eastAsia="en-US"/>
        </w:rPr>
      </w:pPr>
    </w:p>
    <w:p w14:paraId="5ECACB92" w14:textId="24F08B6A" w:rsidR="001D4127" w:rsidRDefault="001D4127" w:rsidP="007B0623">
      <w:pPr>
        <w:pStyle w:val="ListParagraph"/>
        <w:rPr>
          <w:b/>
          <w:bCs/>
          <w:color w:val="2F5496" w:themeColor="accent1" w:themeShade="BF"/>
          <w:lang w:val="en-IN" w:eastAsia="en-US"/>
        </w:rPr>
      </w:pPr>
    </w:p>
    <w:p w14:paraId="3B213727" w14:textId="044D9E40" w:rsidR="001D4127" w:rsidRDefault="001D4127" w:rsidP="007B0623">
      <w:pPr>
        <w:pStyle w:val="ListParagraph"/>
        <w:rPr>
          <w:b/>
          <w:bCs/>
          <w:color w:val="2F5496" w:themeColor="accent1" w:themeShade="BF"/>
          <w:lang w:val="en-IN" w:eastAsia="en-US"/>
        </w:rPr>
      </w:pPr>
    </w:p>
    <w:p w14:paraId="30BCB0E0" w14:textId="51DA60FC" w:rsidR="001D4127" w:rsidRDefault="001D4127" w:rsidP="007B0623">
      <w:pPr>
        <w:pStyle w:val="ListParagraph"/>
        <w:rPr>
          <w:b/>
          <w:bCs/>
          <w:color w:val="2F5496" w:themeColor="accent1" w:themeShade="BF"/>
          <w:lang w:val="en-IN" w:eastAsia="en-US"/>
        </w:rPr>
      </w:pPr>
    </w:p>
    <w:p w14:paraId="41C774B2" w14:textId="1BD49FA4" w:rsidR="001D4127" w:rsidRDefault="001D4127" w:rsidP="007B0623">
      <w:pPr>
        <w:pStyle w:val="ListParagraph"/>
        <w:rPr>
          <w:b/>
          <w:bCs/>
          <w:color w:val="2F5496" w:themeColor="accent1" w:themeShade="BF"/>
          <w:lang w:val="en-IN" w:eastAsia="en-US"/>
        </w:rPr>
      </w:pPr>
    </w:p>
    <w:p w14:paraId="46FD1B4A" w14:textId="770CAF03" w:rsidR="001D4127" w:rsidRDefault="001D4127" w:rsidP="007B0623">
      <w:pPr>
        <w:pStyle w:val="ListParagraph"/>
        <w:rPr>
          <w:b/>
          <w:bCs/>
          <w:color w:val="2F5496" w:themeColor="accent1" w:themeShade="BF"/>
          <w:lang w:val="en-IN" w:eastAsia="en-US"/>
        </w:rPr>
      </w:pPr>
    </w:p>
    <w:p w14:paraId="3CA2EAB8" w14:textId="51136C96" w:rsidR="001D4127" w:rsidRDefault="001D4127" w:rsidP="007B0623">
      <w:pPr>
        <w:pStyle w:val="ListParagraph"/>
        <w:rPr>
          <w:b/>
          <w:bCs/>
          <w:color w:val="2F5496" w:themeColor="accent1" w:themeShade="BF"/>
          <w:lang w:val="en-IN" w:eastAsia="en-US"/>
        </w:rPr>
      </w:pPr>
    </w:p>
    <w:p w14:paraId="713984DD" w14:textId="46AB1256" w:rsidR="001D4127" w:rsidRDefault="001D4127" w:rsidP="007B0623">
      <w:pPr>
        <w:pStyle w:val="ListParagraph"/>
        <w:rPr>
          <w:b/>
          <w:bCs/>
          <w:color w:val="2F5496" w:themeColor="accent1" w:themeShade="BF"/>
          <w:lang w:val="en-IN" w:eastAsia="en-US"/>
        </w:rPr>
      </w:pPr>
    </w:p>
    <w:p w14:paraId="2BEB576B" w14:textId="7E85661B" w:rsidR="001D4127" w:rsidRDefault="001D4127" w:rsidP="007B0623">
      <w:pPr>
        <w:pStyle w:val="ListParagraph"/>
        <w:rPr>
          <w:b/>
          <w:bCs/>
          <w:color w:val="2F5496" w:themeColor="accent1" w:themeShade="BF"/>
          <w:lang w:val="en-IN" w:eastAsia="en-US"/>
        </w:rPr>
      </w:pPr>
    </w:p>
    <w:p w14:paraId="5EAB0986" w14:textId="62995349" w:rsidR="001D4127" w:rsidRDefault="001D4127" w:rsidP="007B0623">
      <w:pPr>
        <w:pStyle w:val="ListParagraph"/>
        <w:rPr>
          <w:b/>
          <w:bCs/>
          <w:color w:val="2F5496" w:themeColor="accent1" w:themeShade="BF"/>
          <w:lang w:val="en-IN" w:eastAsia="en-US"/>
        </w:rPr>
      </w:pPr>
    </w:p>
    <w:p w14:paraId="2F1D1028" w14:textId="090192F2" w:rsidR="001D4127" w:rsidRDefault="001D4127" w:rsidP="007B0623">
      <w:pPr>
        <w:pStyle w:val="ListParagraph"/>
        <w:rPr>
          <w:b/>
          <w:bCs/>
          <w:color w:val="2F5496" w:themeColor="accent1" w:themeShade="BF"/>
          <w:lang w:val="en-IN" w:eastAsia="en-US"/>
        </w:rPr>
      </w:pPr>
    </w:p>
    <w:p w14:paraId="1C6EFB2C" w14:textId="68A695BB" w:rsidR="001D4127" w:rsidRDefault="001D4127" w:rsidP="007B0623">
      <w:pPr>
        <w:pStyle w:val="ListParagraph"/>
        <w:rPr>
          <w:b/>
          <w:bCs/>
          <w:color w:val="2F5496" w:themeColor="accent1" w:themeShade="BF"/>
          <w:lang w:val="en-IN" w:eastAsia="en-US"/>
        </w:rPr>
      </w:pPr>
    </w:p>
    <w:p w14:paraId="59CB2377" w14:textId="611C61B9" w:rsidR="001D4127" w:rsidRDefault="001D4127" w:rsidP="007B0623">
      <w:pPr>
        <w:pStyle w:val="ListParagraph"/>
        <w:rPr>
          <w:b/>
          <w:bCs/>
          <w:color w:val="2F5496" w:themeColor="accent1" w:themeShade="BF"/>
          <w:lang w:val="en-IN" w:eastAsia="en-US"/>
        </w:rPr>
      </w:pPr>
    </w:p>
    <w:p w14:paraId="18DDD9B7" w14:textId="11F5FD5A" w:rsidR="001D4127" w:rsidRDefault="001D4127" w:rsidP="007B0623">
      <w:pPr>
        <w:pStyle w:val="ListParagraph"/>
        <w:rPr>
          <w:b/>
          <w:bCs/>
          <w:color w:val="2F5496" w:themeColor="accent1" w:themeShade="BF"/>
          <w:lang w:val="en-IN" w:eastAsia="en-US"/>
        </w:rPr>
      </w:pPr>
    </w:p>
    <w:p w14:paraId="25051E31" w14:textId="506415FE" w:rsidR="001D4127" w:rsidRDefault="001D4127" w:rsidP="007B0623">
      <w:pPr>
        <w:pStyle w:val="ListParagraph"/>
        <w:rPr>
          <w:b/>
          <w:bCs/>
          <w:color w:val="2F5496" w:themeColor="accent1" w:themeShade="BF"/>
          <w:lang w:val="en-IN" w:eastAsia="en-US"/>
        </w:rPr>
      </w:pPr>
    </w:p>
    <w:p w14:paraId="5939AD46" w14:textId="77777777" w:rsidR="00325B68" w:rsidRPr="00325B68" w:rsidRDefault="00325B68" w:rsidP="00325B68">
      <w:pPr>
        <w:rPr>
          <w:b/>
          <w:bCs/>
          <w:color w:val="2F5496" w:themeColor="accent1" w:themeShade="BF"/>
        </w:rPr>
      </w:pPr>
    </w:p>
    <w:p w14:paraId="0C324AA7" w14:textId="16BE824C" w:rsidR="000904A6" w:rsidRPr="008249A2" w:rsidRDefault="00C76A41" w:rsidP="008249A2">
      <w:pPr>
        <w:pStyle w:val="Heading1"/>
      </w:pPr>
      <w:bookmarkStart w:id="852" w:name="_Toc122527867"/>
      <w:r>
        <w:t>Chapte</w:t>
      </w:r>
      <w:r w:rsidR="008249A2">
        <w:t xml:space="preserve">r </w:t>
      </w:r>
      <w:del w:id="853" w:author="Shubra Singh" w:date="2022-12-21T12:35:00Z">
        <w:r w:rsidR="008102A7" w:rsidDel="00DE2940">
          <w:delText>6</w:delText>
        </w:r>
      </w:del>
      <w:r w:rsidR="00841C90">
        <w:t xml:space="preserve"> </w:t>
      </w:r>
      <w:r w:rsidR="00602A71">
        <w:t>-</w:t>
      </w:r>
      <w:ins w:id="854" w:author="Shubra Singh" w:date="2022-12-21T12:35:00Z">
        <w:r w:rsidR="00DE2940">
          <w:t>5</w:t>
        </w:r>
      </w:ins>
      <w:r w:rsidR="00602A71">
        <w:t xml:space="preserve"> vThunder </w:t>
      </w:r>
      <w:r w:rsidR="008249A2">
        <w:t>HA</w:t>
      </w:r>
      <w:r w:rsidR="00CE3DE4">
        <w:t xml:space="preserve"> and GLM</w:t>
      </w:r>
      <w:r w:rsidR="008249A2">
        <w:t xml:space="preserve"> Setup</w:t>
      </w:r>
      <w:bookmarkEnd w:id="852"/>
    </w:p>
    <w:p w14:paraId="01BCBDD8" w14:textId="5D89CFE1" w:rsidR="007B0623" w:rsidRPr="007B0623" w:rsidRDefault="00CE3DE4" w:rsidP="00A15FEC">
      <w:pPr>
        <w:pStyle w:val="Heading2"/>
      </w:pPr>
      <w:bookmarkStart w:id="855" w:name="_Toc110957059"/>
      <w:bookmarkStart w:id="856" w:name="_Toc113282286"/>
      <w:bookmarkStart w:id="857" w:name="_Toc122527868"/>
      <w:r>
        <w:rPr>
          <w:rStyle w:val="normaltextrun"/>
          <w:sz w:val="28"/>
          <w:szCs w:val="28"/>
        </w:rPr>
        <w:t xml:space="preserve">HA </w:t>
      </w:r>
      <w:r w:rsidR="000904A6" w:rsidRPr="008249A2">
        <w:rPr>
          <w:rStyle w:val="normaltextrun"/>
          <w:sz w:val="28"/>
          <w:szCs w:val="28"/>
        </w:rPr>
        <w:t>Configuration</w:t>
      </w:r>
      <w:bookmarkEnd w:id="855"/>
      <w:bookmarkEnd w:id="856"/>
      <w:bookmarkEnd w:id="857"/>
      <w:r w:rsidR="00C0362C">
        <w:tab/>
      </w:r>
    </w:p>
    <w:p w14:paraId="7DBD0F60" w14:textId="77777777" w:rsidR="000904A6" w:rsidRPr="008249A2" w:rsidRDefault="000904A6" w:rsidP="00E37AFC">
      <w:pPr>
        <w:rPr>
          <w:b/>
          <w:bCs/>
          <w:u w:val="single"/>
        </w:rPr>
      </w:pPr>
      <w:bookmarkStart w:id="858" w:name="_Toc110957060"/>
      <w:bookmarkStart w:id="859" w:name="_Toc113282287"/>
      <w:r w:rsidRPr="008249A2">
        <w:rPr>
          <w:rStyle w:val="normaltextrun"/>
          <w:b/>
          <w:bCs/>
          <w:u w:val="single"/>
        </w:rPr>
        <w:t>DNS</w:t>
      </w:r>
      <w:bookmarkEnd w:id="858"/>
      <w:bookmarkEnd w:id="859"/>
      <w:r w:rsidRPr="008249A2">
        <w:rPr>
          <w:rStyle w:val="eop"/>
          <w:b/>
          <w:bCs/>
          <w:u w:val="single"/>
        </w:rPr>
        <w:t> </w:t>
      </w:r>
    </w:p>
    <w:p w14:paraId="293E8934" w14:textId="7BBE4229" w:rsidR="000904A6" w:rsidRDefault="000904A6">
      <w:pPr>
        <w:pStyle w:val="paragraph"/>
        <w:numPr>
          <w:ilvl w:val="1"/>
          <w:numId w:val="6"/>
        </w:numPr>
        <w:spacing w:before="0" w:beforeAutospacing="0" w:after="0" w:afterAutospacing="0"/>
        <w:textAlignment w:val="baseline"/>
        <w:rPr>
          <w:rStyle w:val="normaltextrun"/>
          <w:rFonts w:ascii="Calibri" w:hAnsi="Calibri" w:cs="Calibri"/>
          <w:sz w:val="28"/>
          <w:szCs w:val="28"/>
        </w:rPr>
      </w:pPr>
      <w:r w:rsidRPr="000904A6">
        <w:rPr>
          <w:rStyle w:val="normaltextrun"/>
          <w:rFonts w:ascii="Calibri" w:hAnsi="Calibri" w:cs="Calibri"/>
          <w:sz w:val="28"/>
          <w:szCs w:val="28"/>
        </w:rPr>
        <w:t>Default value is google</w:t>
      </w:r>
      <w:r w:rsidR="00944153">
        <w:rPr>
          <w:rStyle w:val="normaltextrun"/>
          <w:rFonts w:ascii="Calibri" w:hAnsi="Calibri" w:cs="Calibri"/>
          <w:sz w:val="28"/>
          <w:szCs w:val="28"/>
        </w:rPr>
        <w:t xml:space="preserve"> </w:t>
      </w:r>
      <w:r w:rsidRPr="000904A6">
        <w:rPr>
          <w:rStyle w:val="normaltextrun"/>
          <w:rFonts w:ascii="Calibri" w:hAnsi="Calibri" w:cs="Calibri"/>
          <w:sz w:val="28"/>
          <w:szCs w:val="28"/>
        </w:rPr>
        <w:t>dns address.</w:t>
      </w:r>
    </w:p>
    <w:p w14:paraId="5903C72B" w14:textId="73373D7B" w:rsidR="000904A6" w:rsidRPr="000904A6" w:rsidRDefault="000904A6" w:rsidP="000904A6">
      <w:pPr>
        <w:pStyle w:val="paragraph"/>
        <w:spacing w:before="0" w:beforeAutospacing="0" w:after="0" w:afterAutospacing="0"/>
        <w:ind w:left="1440"/>
        <w:textAlignment w:val="baseline"/>
        <w:rPr>
          <w:rFonts w:ascii="Calibri" w:hAnsi="Calibri" w:cs="Calibri"/>
          <w:sz w:val="28"/>
          <w:szCs w:val="28"/>
        </w:rPr>
      </w:pPr>
      <w:r w:rsidRPr="000904A6">
        <w:rPr>
          <w:rStyle w:val="normaltextrun"/>
          <w:rFonts w:ascii="Calibri" w:hAnsi="Calibri" w:cs="Calibri"/>
          <w:sz w:val="28"/>
          <w:szCs w:val="28"/>
        </w:rPr>
        <w:t> </w:t>
      </w:r>
      <w:r w:rsidRPr="000904A6">
        <w:rPr>
          <w:rStyle w:val="eop"/>
          <w:rFonts w:ascii="Calibri" w:hAnsi="Calibri" w:cs="Calibri"/>
          <w:sz w:val="28"/>
          <w:szCs w:val="28"/>
        </w:rPr>
        <w:t> </w:t>
      </w:r>
    </w:p>
    <w:p w14:paraId="00FC9710" w14:textId="6AADCB31" w:rsidR="000904A6" w:rsidRDefault="00E87E3C" w:rsidP="000904A6">
      <w:pPr>
        <w:pStyle w:val="paragraph"/>
        <w:spacing w:before="0" w:beforeAutospacing="0" w:after="0" w:afterAutospacing="0"/>
        <w:ind w:left="1440"/>
        <w:textAlignment w:val="baseline"/>
        <w:rPr>
          <w:rStyle w:val="eop"/>
          <w:rFonts w:ascii="Calibri" w:hAnsi="Calibri" w:cs="Calibri"/>
          <w:b/>
          <w:bCs/>
          <w:sz w:val="22"/>
          <w:szCs w:val="22"/>
          <w:u w:val="single"/>
        </w:rPr>
      </w:pPr>
      <w:r w:rsidRPr="00E87E3C">
        <w:rPr>
          <w:rStyle w:val="eop"/>
          <w:rFonts w:ascii="Calibri" w:hAnsi="Calibri" w:cs="Calibri"/>
          <w:b/>
          <w:bCs/>
          <w:noProof/>
          <w:sz w:val="22"/>
          <w:szCs w:val="22"/>
          <w:u w:val="single"/>
        </w:rPr>
        <w:drawing>
          <wp:inline distT="0" distB="0" distL="0" distR="0" wp14:anchorId="28590D0A" wp14:editId="3D6DAFF4">
            <wp:extent cx="2399639" cy="682466"/>
            <wp:effectExtent l="0" t="0" r="127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15539" cy="686988"/>
                    </a:xfrm>
                    <a:prstGeom prst="rect">
                      <a:avLst/>
                    </a:prstGeom>
                  </pic:spPr>
                </pic:pic>
              </a:graphicData>
            </a:graphic>
          </wp:inline>
        </w:drawing>
      </w:r>
      <w:r w:rsidR="000904A6" w:rsidRPr="008249A2">
        <w:rPr>
          <w:rStyle w:val="eop"/>
          <w:rFonts w:ascii="Calibri" w:hAnsi="Calibri" w:cs="Calibri"/>
          <w:b/>
          <w:bCs/>
          <w:sz w:val="22"/>
          <w:szCs w:val="22"/>
          <w:u w:val="single"/>
        </w:rPr>
        <w:t> </w:t>
      </w:r>
    </w:p>
    <w:p w14:paraId="1EB2308F" w14:textId="77777777" w:rsidR="00D737C4" w:rsidRPr="008249A2" w:rsidRDefault="00D737C4" w:rsidP="000904A6">
      <w:pPr>
        <w:pStyle w:val="paragraph"/>
        <w:spacing w:before="0" w:beforeAutospacing="0" w:after="0" w:afterAutospacing="0"/>
        <w:ind w:left="1440"/>
        <w:textAlignment w:val="baseline"/>
        <w:rPr>
          <w:rFonts w:ascii="Calibri" w:hAnsi="Calibri" w:cs="Calibri"/>
          <w:b/>
          <w:bCs/>
          <w:sz w:val="22"/>
          <w:szCs w:val="22"/>
          <w:u w:val="single"/>
        </w:rPr>
      </w:pPr>
    </w:p>
    <w:p w14:paraId="753BFD80" w14:textId="77777777" w:rsidR="000904A6" w:rsidRPr="008249A2" w:rsidRDefault="000904A6" w:rsidP="00E37AFC">
      <w:pPr>
        <w:rPr>
          <w:b/>
          <w:bCs/>
          <w:u w:val="single"/>
        </w:rPr>
      </w:pPr>
      <w:bookmarkStart w:id="860" w:name="_Toc110957061"/>
      <w:bookmarkStart w:id="861" w:name="_Toc113282288"/>
      <w:r w:rsidRPr="008249A2">
        <w:rPr>
          <w:rStyle w:val="normaltextrun"/>
          <w:b/>
          <w:bCs/>
          <w:u w:val="single"/>
        </w:rPr>
        <w:t>Network Gateway IP</w:t>
      </w:r>
      <w:bookmarkEnd w:id="860"/>
      <w:bookmarkEnd w:id="861"/>
      <w:r w:rsidRPr="008249A2">
        <w:rPr>
          <w:rStyle w:val="eop"/>
          <w:b/>
          <w:bCs/>
          <w:u w:val="single"/>
        </w:rPr>
        <w:t> </w:t>
      </w:r>
    </w:p>
    <w:p w14:paraId="19791CA7" w14:textId="7FA5D2AB" w:rsidR="000904A6" w:rsidRDefault="000904A6">
      <w:pPr>
        <w:pStyle w:val="paragraph"/>
        <w:numPr>
          <w:ilvl w:val="0"/>
          <w:numId w:val="7"/>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of network gateway ip address</w:t>
      </w:r>
      <w:r w:rsidR="00F35DBD">
        <w:rPr>
          <w:rStyle w:val="normaltextrun"/>
          <w:rFonts w:ascii="Calibri" w:hAnsi="Calibri" w:cs="Calibri"/>
          <w:sz w:val="28"/>
          <w:szCs w:val="28"/>
          <w:lang w:val="en-US"/>
        </w:rPr>
        <w:t xml:space="preserve"> for data subnet</w:t>
      </w:r>
      <w:r w:rsidRPr="000904A6">
        <w:rPr>
          <w:rStyle w:val="normaltextrun"/>
          <w:rFonts w:ascii="Calibri" w:hAnsi="Calibri" w:cs="Calibri"/>
          <w:sz w:val="28"/>
          <w:szCs w:val="28"/>
          <w:lang w:val="en-US"/>
        </w:rPr>
        <w:t xml:space="preserve"> is 10.0.</w:t>
      </w:r>
      <w:r w:rsidR="001A5716">
        <w:rPr>
          <w:rStyle w:val="normaltextrun"/>
          <w:rFonts w:ascii="Calibri" w:hAnsi="Calibri" w:cs="Calibri"/>
          <w:sz w:val="28"/>
          <w:szCs w:val="28"/>
          <w:lang w:val="en-US"/>
        </w:rPr>
        <w:t>2</w:t>
      </w:r>
      <w:r w:rsidRPr="000904A6">
        <w:rPr>
          <w:rStyle w:val="normaltextrun"/>
          <w:rFonts w:ascii="Calibri" w:hAnsi="Calibri" w:cs="Calibri"/>
          <w:sz w:val="28"/>
          <w:szCs w:val="28"/>
          <w:lang w:val="en-US"/>
        </w:rPr>
        <w:t>.1.</w:t>
      </w:r>
      <w:r w:rsidRPr="000904A6">
        <w:rPr>
          <w:rStyle w:val="eop"/>
          <w:rFonts w:ascii="Calibri" w:hAnsi="Calibri" w:cs="Calibri"/>
          <w:sz w:val="28"/>
          <w:szCs w:val="28"/>
        </w:rPr>
        <w:t> </w:t>
      </w:r>
    </w:p>
    <w:p w14:paraId="094DD80A" w14:textId="669E100D" w:rsidR="00FC5192" w:rsidRPr="00D85086" w:rsidRDefault="00F35DBD">
      <w:pPr>
        <w:pStyle w:val="paragraph"/>
        <w:numPr>
          <w:ilvl w:val="0"/>
          <w:numId w:val="7"/>
        </w:numPr>
        <w:spacing w:before="0" w:beforeAutospacing="0" w:after="0" w:afterAutospacing="0"/>
        <w:textAlignment w:val="baseline"/>
        <w:rPr>
          <w:rStyle w:val="normaltextrun"/>
          <w:rFonts w:ascii="Calibri" w:hAnsi="Calibri" w:cs="Calibri"/>
          <w:sz w:val="28"/>
          <w:szCs w:val="28"/>
        </w:rPr>
      </w:pPr>
      <w:r w:rsidRPr="000904A6">
        <w:rPr>
          <w:rStyle w:val="normaltextrun"/>
          <w:rFonts w:ascii="Calibri" w:hAnsi="Calibri" w:cs="Calibri"/>
          <w:sz w:val="28"/>
          <w:szCs w:val="28"/>
          <w:lang w:val="en-US"/>
        </w:rPr>
        <w:t>Default value of network gateway ip address</w:t>
      </w:r>
      <w:r>
        <w:rPr>
          <w:rStyle w:val="normaltextrun"/>
          <w:rFonts w:ascii="Calibri" w:hAnsi="Calibri" w:cs="Calibri"/>
          <w:sz w:val="28"/>
          <w:szCs w:val="28"/>
          <w:lang w:val="en-US"/>
        </w:rPr>
        <w:t xml:space="preserve"> for management subnet</w:t>
      </w:r>
      <w:r w:rsidRPr="000904A6">
        <w:rPr>
          <w:rStyle w:val="normaltextrun"/>
          <w:rFonts w:ascii="Calibri" w:hAnsi="Calibri" w:cs="Calibri"/>
          <w:sz w:val="28"/>
          <w:szCs w:val="28"/>
          <w:lang w:val="en-US"/>
        </w:rPr>
        <w:t xml:space="preserve"> is 10.0.</w:t>
      </w:r>
      <w:r>
        <w:rPr>
          <w:rStyle w:val="normaltextrun"/>
          <w:rFonts w:ascii="Calibri" w:hAnsi="Calibri" w:cs="Calibri"/>
          <w:sz w:val="28"/>
          <w:szCs w:val="28"/>
          <w:lang w:val="en-US"/>
        </w:rPr>
        <w:t>1</w:t>
      </w:r>
      <w:r w:rsidRPr="000904A6">
        <w:rPr>
          <w:rStyle w:val="normaltextrun"/>
          <w:rFonts w:ascii="Calibri" w:hAnsi="Calibri" w:cs="Calibri"/>
          <w:sz w:val="28"/>
          <w:szCs w:val="28"/>
          <w:lang w:val="en-US"/>
        </w:rPr>
        <w:t>.1.</w:t>
      </w:r>
    </w:p>
    <w:p w14:paraId="58DAB8A9" w14:textId="431EBAF1" w:rsidR="00D85086" w:rsidRDefault="00D85086" w:rsidP="00D85086">
      <w:pPr>
        <w:pStyle w:val="paragraph"/>
        <w:spacing w:before="0" w:beforeAutospacing="0" w:after="0" w:afterAutospacing="0"/>
        <w:ind w:left="720"/>
        <w:textAlignment w:val="baseline"/>
        <w:rPr>
          <w:rStyle w:val="eop"/>
          <w:rFonts w:ascii="Calibri" w:hAnsi="Calibri" w:cs="Calibri"/>
          <w:sz w:val="28"/>
          <w:szCs w:val="28"/>
        </w:rPr>
      </w:pPr>
      <w:r>
        <w:rPr>
          <w:rStyle w:val="eop"/>
          <w:rFonts w:ascii="Calibri" w:hAnsi="Calibri" w:cs="Calibri"/>
          <w:sz w:val="28"/>
          <w:szCs w:val="28"/>
        </w:rPr>
        <w:lastRenderedPageBreak/>
        <w:t xml:space="preserve">           </w:t>
      </w:r>
      <w:del w:id="862" w:author="Shubra Singh" w:date="2022-12-21T17:38:00Z">
        <w:r w:rsidR="00873CF5" w:rsidRPr="00873CF5" w:rsidDel="00094FC1">
          <w:rPr>
            <w:rStyle w:val="eop"/>
            <w:rFonts w:ascii="Calibri" w:hAnsi="Calibri" w:cs="Calibri"/>
            <w:noProof/>
            <w:sz w:val="28"/>
            <w:szCs w:val="28"/>
          </w:rPr>
          <w:drawing>
            <wp:inline distT="0" distB="0" distL="0" distR="0" wp14:anchorId="11D5344B" wp14:editId="38339389">
              <wp:extent cx="3778444" cy="2730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8444" cy="2730640"/>
                      </a:xfrm>
                      <a:prstGeom prst="rect">
                        <a:avLst/>
                      </a:prstGeom>
                    </pic:spPr>
                  </pic:pic>
                </a:graphicData>
              </a:graphic>
            </wp:inline>
          </w:drawing>
        </w:r>
      </w:del>
      <w:ins w:id="863" w:author="Shubra Singh" w:date="2022-12-21T17:39:00Z">
        <w:r w:rsidR="00094FC1" w:rsidRPr="00094FC1">
          <w:rPr>
            <w:noProof/>
          </w:rPr>
          <w:t xml:space="preserve"> </w:t>
        </w:r>
        <w:r w:rsidR="00094FC1" w:rsidRPr="00094FC1">
          <w:rPr>
            <w:rStyle w:val="eop"/>
            <w:rFonts w:ascii="Calibri" w:hAnsi="Calibri" w:cs="Calibri"/>
            <w:noProof/>
            <w:sz w:val="28"/>
            <w:szCs w:val="28"/>
          </w:rPr>
          <w:drawing>
            <wp:inline distT="0" distB="0" distL="0" distR="0" wp14:anchorId="203327A9" wp14:editId="65853A69">
              <wp:extent cx="3854648" cy="305450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648" cy="3054507"/>
                      </a:xfrm>
                      <a:prstGeom prst="rect">
                        <a:avLst/>
                      </a:prstGeom>
                    </pic:spPr>
                  </pic:pic>
                </a:graphicData>
              </a:graphic>
            </wp:inline>
          </w:drawing>
        </w:r>
      </w:ins>
    </w:p>
    <w:p w14:paraId="564CE924" w14:textId="4CF442E0" w:rsidR="000904A6" w:rsidRDefault="000904A6" w:rsidP="00EE646A">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5F98E5F0" w14:textId="77777777" w:rsidR="000904A6" w:rsidRPr="008249A2" w:rsidRDefault="000904A6" w:rsidP="00E37AFC">
      <w:pPr>
        <w:rPr>
          <w:b/>
          <w:bCs/>
          <w:u w:val="single"/>
        </w:rPr>
      </w:pPr>
      <w:bookmarkStart w:id="864" w:name="_Toc110957062"/>
      <w:bookmarkStart w:id="865" w:name="_Toc113282289"/>
      <w:r w:rsidRPr="008249A2">
        <w:rPr>
          <w:rStyle w:val="normaltextrun"/>
          <w:b/>
          <w:bCs/>
          <w:u w:val="single"/>
        </w:rPr>
        <w:t>Vrrp</w:t>
      </w:r>
      <w:bookmarkEnd w:id="864"/>
      <w:bookmarkEnd w:id="865"/>
      <w:r w:rsidRPr="008249A2">
        <w:rPr>
          <w:rStyle w:val="eop"/>
          <w:b/>
          <w:bCs/>
          <w:u w:val="single"/>
        </w:rPr>
        <w:t> </w:t>
      </w:r>
    </w:p>
    <w:p w14:paraId="07BA1C8E" w14:textId="14008B3A" w:rsidR="000904A6" w:rsidRPr="000904A6" w:rsidRDefault="000904A6">
      <w:pPr>
        <w:pStyle w:val="paragraph"/>
        <w:numPr>
          <w:ilvl w:val="0"/>
          <w:numId w:val="8"/>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of set id is 1</w:t>
      </w:r>
      <w:r w:rsidRPr="000904A6">
        <w:rPr>
          <w:rStyle w:val="eop"/>
          <w:rFonts w:ascii="Calibri" w:hAnsi="Calibri" w:cs="Calibri"/>
          <w:sz w:val="28"/>
          <w:szCs w:val="28"/>
        </w:rPr>
        <w:t> </w:t>
      </w:r>
    </w:p>
    <w:p w14:paraId="73E9E39E" w14:textId="77777777" w:rsidR="000904A6" w:rsidRDefault="000904A6" w:rsidP="000904A6">
      <w:pPr>
        <w:pStyle w:val="paragraph"/>
        <w:spacing w:before="0" w:beforeAutospacing="0" w:after="0" w:afterAutospacing="0"/>
        <w:ind w:left="720"/>
        <w:textAlignment w:val="baseline"/>
        <w:rPr>
          <w:rFonts w:ascii="Calibri" w:hAnsi="Calibri" w:cs="Calibri"/>
          <w:sz w:val="22"/>
          <w:szCs w:val="22"/>
        </w:rPr>
      </w:pPr>
    </w:p>
    <w:p w14:paraId="09E62A70" w14:textId="23E16175" w:rsidR="000904A6" w:rsidRDefault="00E87E3C" w:rsidP="000904A6">
      <w:pPr>
        <w:pStyle w:val="paragraph"/>
        <w:spacing w:before="0" w:beforeAutospacing="0" w:after="0" w:afterAutospacing="0"/>
        <w:ind w:left="1440"/>
        <w:textAlignment w:val="baseline"/>
        <w:rPr>
          <w:rStyle w:val="eop"/>
          <w:rFonts w:ascii="Calibri" w:hAnsi="Calibri" w:cs="Calibri"/>
          <w:sz w:val="22"/>
          <w:szCs w:val="22"/>
        </w:rPr>
      </w:pPr>
      <w:r w:rsidRPr="00E87E3C">
        <w:rPr>
          <w:rStyle w:val="eop"/>
          <w:rFonts w:ascii="Calibri" w:hAnsi="Calibri" w:cs="Calibri"/>
          <w:noProof/>
          <w:sz w:val="22"/>
          <w:szCs w:val="22"/>
        </w:rPr>
        <w:drawing>
          <wp:inline distT="0" distB="0" distL="0" distR="0" wp14:anchorId="3D145A6D" wp14:editId="5E9E0F55">
            <wp:extent cx="2626632" cy="856259"/>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4973" cy="862238"/>
                    </a:xfrm>
                    <a:prstGeom prst="rect">
                      <a:avLst/>
                    </a:prstGeom>
                  </pic:spPr>
                </pic:pic>
              </a:graphicData>
            </a:graphic>
          </wp:inline>
        </w:drawing>
      </w:r>
      <w:r w:rsidR="000904A6">
        <w:rPr>
          <w:rStyle w:val="eop"/>
          <w:rFonts w:ascii="Calibri" w:hAnsi="Calibri" w:cs="Calibri"/>
          <w:sz w:val="22"/>
          <w:szCs w:val="22"/>
        </w:rPr>
        <w:t> </w:t>
      </w:r>
    </w:p>
    <w:p w14:paraId="18647C21" w14:textId="77777777" w:rsidR="00EE646A" w:rsidRDefault="00EE646A" w:rsidP="000904A6">
      <w:pPr>
        <w:pStyle w:val="paragraph"/>
        <w:spacing w:before="0" w:beforeAutospacing="0" w:after="0" w:afterAutospacing="0"/>
        <w:ind w:left="1440"/>
        <w:textAlignment w:val="baseline"/>
        <w:rPr>
          <w:rFonts w:ascii="Calibri" w:hAnsi="Calibri" w:cs="Calibri"/>
          <w:sz w:val="22"/>
          <w:szCs w:val="22"/>
        </w:rPr>
      </w:pPr>
    </w:p>
    <w:p w14:paraId="5DF6BCAA" w14:textId="77777777" w:rsidR="000904A6" w:rsidRPr="00AD7286" w:rsidRDefault="000904A6" w:rsidP="00E37AFC">
      <w:pPr>
        <w:rPr>
          <w:b/>
          <w:bCs/>
        </w:rPr>
      </w:pPr>
      <w:bookmarkStart w:id="866" w:name="_Toc110957063"/>
      <w:bookmarkStart w:id="867" w:name="_Toc113282290"/>
      <w:r w:rsidRPr="00AD7286">
        <w:rPr>
          <w:rStyle w:val="normaltextrun"/>
          <w:b/>
          <w:bCs/>
        </w:rPr>
        <w:t>Terminal Idle Timeout</w:t>
      </w:r>
      <w:bookmarkEnd w:id="866"/>
      <w:bookmarkEnd w:id="867"/>
      <w:r w:rsidRPr="00AD7286">
        <w:rPr>
          <w:rStyle w:val="eop"/>
          <w:b/>
          <w:bCs/>
        </w:rPr>
        <w:t> </w:t>
      </w:r>
    </w:p>
    <w:p w14:paraId="5DB0A584" w14:textId="6ECE2366" w:rsidR="000904A6" w:rsidRPr="000904A6" w:rsidRDefault="000904A6">
      <w:pPr>
        <w:pStyle w:val="paragraph"/>
        <w:numPr>
          <w:ilvl w:val="0"/>
          <w:numId w:val="9"/>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for idle timeout is 0</w:t>
      </w:r>
      <w:r w:rsidRPr="000904A6">
        <w:rPr>
          <w:rStyle w:val="eop"/>
          <w:rFonts w:ascii="Calibri" w:hAnsi="Calibri" w:cs="Calibri"/>
          <w:sz w:val="28"/>
          <w:szCs w:val="28"/>
        </w:rPr>
        <w:t> </w:t>
      </w:r>
    </w:p>
    <w:p w14:paraId="7530FBC2" w14:textId="77777777" w:rsidR="000904A6" w:rsidRDefault="000904A6" w:rsidP="000904A6">
      <w:pPr>
        <w:pStyle w:val="paragraph"/>
        <w:spacing w:before="0" w:beforeAutospacing="0" w:after="0" w:afterAutospacing="0"/>
        <w:ind w:left="720"/>
        <w:textAlignment w:val="baseline"/>
        <w:rPr>
          <w:rFonts w:ascii="Calibri" w:hAnsi="Calibri" w:cs="Calibri"/>
          <w:sz w:val="22"/>
          <w:szCs w:val="22"/>
        </w:rPr>
      </w:pPr>
    </w:p>
    <w:p w14:paraId="5CCA9809" w14:textId="73C8462C" w:rsidR="000904A6" w:rsidRDefault="00E87E3C" w:rsidP="000904A6">
      <w:pPr>
        <w:pStyle w:val="paragraph"/>
        <w:spacing w:before="0" w:beforeAutospacing="0" w:after="0" w:afterAutospacing="0"/>
        <w:ind w:left="1440"/>
        <w:textAlignment w:val="baseline"/>
        <w:rPr>
          <w:rStyle w:val="eop"/>
          <w:rFonts w:ascii="Calibri" w:hAnsi="Calibri" w:cs="Calibri"/>
          <w:sz w:val="22"/>
          <w:szCs w:val="22"/>
        </w:rPr>
      </w:pPr>
      <w:r w:rsidRPr="00E87E3C">
        <w:rPr>
          <w:rStyle w:val="eop"/>
          <w:rFonts w:ascii="Calibri" w:hAnsi="Calibri" w:cs="Calibri"/>
          <w:noProof/>
          <w:sz w:val="22"/>
          <w:szCs w:val="22"/>
        </w:rPr>
        <w:lastRenderedPageBreak/>
        <w:drawing>
          <wp:inline distT="0" distB="0" distL="0" distR="0" wp14:anchorId="67315F8C" wp14:editId="11CD6D7E">
            <wp:extent cx="2653346" cy="72899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2719" cy="737069"/>
                    </a:xfrm>
                    <a:prstGeom prst="rect">
                      <a:avLst/>
                    </a:prstGeom>
                  </pic:spPr>
                </pic:pic>
              </a:graphicData>
            </a:graphic>
          </wp:inline>
        </w:drawing>
      </w:r>
      <w:r w:rsidR="000904A6">
        <w:rPr>
          <w:rStyle w:val="eop"/>
          <w:rFonts w:ascii="Calibri" w:hAnsi="Calibri" w:cs="Calibri"/>
          <w:sz w:val="22"/>
          <w:szCs w:val="22"/>
        </w:rPr>
        <w:t> </w:t>
      </w:r>
    </w:p>
    <w:p w14:paraId="65390DFA" w14:textId="77777777" w:rsidR="00036180" w:rsidRDefault="00036180" w:rsidP="000904A6">
      <w:pPr>
        <w:pStyle w:val="paragraph"/>
        <w:spacing w:before="0" w:beforeAutospacing="0" w:after="0" w:afterAutospacing="0"/>
        <w:ind w:left="1440"/>
        <w:textAlignment w:val="baseline"/>
        <w:rPr>
          <w:rFonts w:ascii="Calibri" w:hAnsi="Calibri" w:cs="Calibri"/>
          <w:sz w:val="22"/>
          <w:szCs w:val="22"/>
        </w:rPr>
      </w:pPr>
    </w:p>
    <w:p w14:paraId="63377E5D" w14:textId="77777777" w:rsidR="000904A6" w:rsidRPr="00AD7286" w:rsidRDefault="000904A6" w:rsidP="00E37AFC">
      <w:pPr>
        <w:rPr>
          <w:b/>
          <w:bCs/>
        </w:rPr>
      </w:pPr>
      <w:bookmarkStart w:id="868" w:name="_Toc110957064"/>
      <w:bookmarkStart w:id="869" w:name="_Toc113282291"/>
      <w:r w:rsidRPr="00AD7286">
        <w:rPr>
          <w:rStyle w:val="normaltextrun"/>
          <w:b/>
          <w:bCs/>
        </w:rPr>
        <w:t>Vrid</w:t>
      </w:r>
      <w:bookmarkEnd w:id="868"/>
      <w:bookmarkEnd w:id="869"/>
      <w:r w:rsidRPr="00AD7286">
        <w:rPr>
          <w:rStyle w:val="eop"/>
          <w:b/>
          <w:bCs/>
        </w:rPr>
        <w:t> </w:t>
      </w:r>
    </w:p>
    <w:p w14:paraId="62F7A19B" w14:textId="1F07BBAF" w:rsidR="000904A6" w:rsidRPr="000904A6" w:rsidRDefault="000904A6">
      <w:pPr>
        <w:pStyle w:val="paragraph"/>
        <w:numPr>
          <w:ilvl w:val="0"/>
          <w:numId w:val="10"/>
        </w:numPr>
        <w:spacing w:before="0" w:beforeAutospacing="0" w:after="0" w:afterAutospacing="0"/>
        <w:textAlignment w:val="baseline"/>
        <w:rPr>
          <w:rFonts w:ascii="Calibri" w:hAnsi="Calibri" w:cs="Calibri"/>
          <w:sz w:val="28"/>
          <w:szCs w:val="28"/>
        </w:rPr>
      </w:pPr>
      <w:r w:rsidRPr="000904A6">
        <w:rPr>
          <w:rStyle w:val="normaltextrun"/>
          <w:rFonts w:ascii="Calibri" w:hAnsi="Calibri" w:cs="Calibri"/>
          <w:sz w:val="28"/>
          <w:szCs w:val="28"/>
        </w:rPr>
        <w:t>Default value of vrid is 0</w:t>
      </w:r>
      <w:r w:rsidRPr="000904A6">
        <w:rPr>
          <w:rStyle w:val="eop"/>
          <w:rFonts w:ascii="Calibri" w:hAnsi="Calibri" w:cs="Calibri"/>
          <w:sz w:val="28"/>
          <w:szCs w:val="28"/>
        </w:rPr>
        <w:t> </w:t>
      </w:r>
    </w:p>
    <w:p w14:paraId="50FF9FC2" w14:textId="3746EC38" w:rsidR="000904A6" w:rsidRDefault="000904A6">
      <w:pPr>
        <w:pStyle w:val="paragraph"/>
        <w:numPr>
          <w:ilvl w:val="0"/>
          <w:numId w:val="10"/>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rPr>
        <w:t>Default priority for vThunder-1 is 100, and vThunder-2 will have 99 (100-1) priority.</w:t>
      </w:r>
      <w:r w:rsidRPr="000904A6">
        <w:rPr>
          <w:rStyle w:val="eop"/>
          <w:rFonts w:ascii="Calibri" w:hAnsi="Calibri" w:cs="Calibri"/>
          <w:sz w:val="28"/>
          <w:szCs w:val="28"/>
        </w:rPr>
        <w:t> </w:t>
      </w:r>
    </w:p>
    <w:p w14:paraId="36E101D4" w14:textId="6B1D9653" w:rsidR="00873CF5" w:rsidRDefault="00873CF5" w:rsidP="00873CF5">
      <w:pPr>
        <w:pStyle w:val="paragraph"/>
        <w:spacing w:before="0" w:beforeAutospacing="0" w:after="0" w:afterAutospacing="0"/>
        <w:textAlignment w:val="baseline"/>
        <w:rPr>
          <w:rStyle w:val="eop"/>
          <w:rFonts w:ascii="Calibri" w:hAnsi="Calibri" w:cs="Calibri"/>
          <w:b/>
          <w:bCs/>
          <w:sz w:val="28"/>
          <w:szCs w:val="28"/>
        </w:rPr>
      </w:pPr>
      <w:r w:rsidRPr="00873CF5">
        <w:rPr>
          <w:rStyle w:val="eop"/>
          <w:rFonts w:ascii="Calibri" w:hAnsi="Calibri" w:cs="Calibri"/>
          <w:b/>
          <w:bCs/>
          <w:sz w:val="28"/>
          <w:szCs w:val="28"/>
        </w:rPr>
        <w:t>AWSSecretManagerName</w:t>
      </w:r>
    </w:p>
    <w:p w14:paraId="691CDCAB" w14:textId="77777777" w:rsidR="00873CF5" w:rsidRDefault="00873CF5" w:rsidP="00873CF5">
      <w:pPr>
        <w:pStyle w:val="paragraph"/>
        <w:spacing w:before="0" w:beforeAutospacing="0" w:after="0" w:afterAutospacing="0"/>
        <w:textAlignment w:val="baseline"/>
        <w:rPr>
          <w:rStyle w:val="eop"/>
          <w:rFonts w:ascii="Calibri" w:hAnsi="Calibri" w:cs="Calibri"/>
          <w:b/>
          <w:bCs/>
          <w:sz w:val="28"/>
          <w:szCs w:val="28"/>
        </w:rPr>
      </w:pPr>
    </w:p>
    <w:p w14:paraId="23CCCDF7" w14:textId="42326F37" w:rsidR="00873CF5" w:rsidRDefault="00EE646A">
      <w:pPr>
        <w:pStyle w:val="paragraph"/>
        <w:numPr>
          <w:ilvl w:val="0"/>
          <w:numId w:val="29"/>
        </w:numPr>
        <w:spacing w:before="0" w:beforeAutospacing="0" w:after="0" w:afterAutospacing="0"/>
        <w:textAlignment w:val="baseline"/>
        <w:rPr>
          <w:rStyle w:val="eop"/>
          <w:rFonts w:ascii="Calibri" w:hAnsi="Calibri" w:cs="Calibri"/>
          <w:sz w:val="28"/>
          <w:szCs w:val="28"/>
        </w:rPr>
      </w:pPr>
      <w:r>
        <w:rPr>
          <w:rStyle w:val="normaltextrun"/>
          <w:rFonts w:ascii="Calibri" w:hAnsi="Calibri" w:cs="Calibri"/>
          <w:sz w:val="28"/>
          <w:szCs w:val="28"/>
        </w:rPr>
        <w:t>Enter AWS secret manager name in parameter file.</w:t>
      </w:r>
    </w:p>
    <w:p w14:paraId="638DBA00" w14:textId="7DF2C798" w:rsidR="00873CF5" w:rsidRDefault="00873CF5" w:rsidP="00873CF5">
      <w:pPr>
        <w:pStyle w:val="paragraph"/>
        <w:spacing w:before="0" w:beforeAutospacing="0" w:after="0" w:afterAutospacing="0"/>
        <w:ind w:left="720"/>
        <w:textAlignment w:val="baseline"/>
        <w:rPr>
          <w:rStyle w:val="eop"/>
          <w:rFonts w:ascii="Calibri" w:hAnsi="Calibri" w:cs="Calibri"/>
          <w:sz w:val="28"/>
          <w:szCs w:val="28"/>
        </w:rPr>
      </w:pPr>
      <w:r w:rsidRPr="00873CF5">
        <w:rPr>
          <w:rStyle w:val="eop"/>
          <w:rFonts w:ascii="Calibri" w:hAnsi="Calibri" w:cs="Calibri"/>
          <w:noProof/>
          <w:sz w:val="28"/>
          <w:szCs w:val="28"/>
        </w:rPr>
        <w:drawing>
          <wp:inline distT="0" distB="0" distL="0" distR="0" wp14:anchorId="2FDFBDFD" wp14:editId="358862EF">
            <wp:extent cx="4369025" cy="93984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9025" cy="939848"/>
                    </a:xfrm>
                    <a:prstGeom prst="rect">
                      <a:avLst/>
                    </a:prstGeom>
                  </pic:spPr>
                </pic:pic>
              </a:graphicData>
            </a:graphic>
          </wp:inline>
        </w:drawing>
      </w:r>
    </w:p>
    <w:p w14:paraId="65E00562" w14:textId="515DDE51" w:rsidR="006E70FE" w:rsidRPr="006E70FE" w:rsidRDefault="006E70FE" w:rsidP="006E70FE">
      <w:pPr>
        <w:pStyle w:val="paragraph"/>
        <w:spacing w:before="0" w:beforeAutospacing="0" w:after="0" w:afterAutospacing="0"/>
        <w:textAlignment w:val="baseline"/>
        <w:rPr>
          <w:rStyle w:val="eop"/>
          <w:rFonts w:ascii="Calibri" w:hAnsi="Calibri" w:cs="Calibri"/>
          <w:b/>
          <w:bCs/>
          <w:sz w:val="28"/>
          <w:szCs w:val="28"/>
        </w:rPr>
      </w:pPr>
    </w:p>
    <w:p w14:paraId="1926BADF" w14:textId="667867D3" w:rsidR="006E70FE" w:rsidRDefault="006E70FE" w:rsidP="006E70FE">
      <w:pPr>
        <w:pStyle w:val="paragraph"/>
        <w:spacing w:before="0" w:beforeAutospacing="0" w:after="0" w:afterAutospacing="0"/>
        <w:textAlignment w:val="baseline"/>
        <w:rPr>
          <w:rStyle w:val="eop"/>
          <w:rFonts w:ascii="Calibri" w:hAnsi="Calibri" w:cs="Calibri"/>
          <w:b/>
          <w:bCs/>
          <w:sz w:val="28"/>
          <w:szCs w:val="28"/>
        </w:rPr>
      </w:pPr>
      <w:r w:rsidRPr="006E70FE">
        <w:rPr>
          <w:rStyle w:val="eop"/>
          <w:rFonts w:ascii="Calibri" w:hAnsi="Calibri" w:cs="Calibri"/>
          <w:b/>
          <w:bCs/>
          <w:sz w:val="28"/>
          <w:szCs w:val="28"/>
        </w:rPr>
        <w:t>Server port list</w:t>
      </w:r>
    </w:p>
    <w:p w14:paraId="3434012A" w14:textId="3F534918" w:rsidR="006E70FE" w:rsidRDefault="006E70FE">
      <w:pPr>
        <w:pStyle w:val="paragraph"/>
        <w:numPr>
          <w:ilvl w:val="0"/>
          <w:numId w:val="30"/>
        </w:numPr>
        <w:spacing w:before="0" w:beforeAutospacing="0" w:after="0" w:afterAutospacing="0"/>
        <w:textAlignment w:val="baseline"/>
        <w:rPr>
          <w:rStyle w:val="eop"/>
          <w:rFonts w:ascii="Calibri" w:hAnsi="Calibri" w:cs="Calibri"/>
          <w:sz w:val="28"/>
          <w:szCs w:val="28"/>
        </w:rPr>
      </w:pPr>
      <w:r>
        <w:rPr>
          <w:rStyle w:val="eop"/>
          <w:rFonts w:ascii="Calibri" w:hAnsi="Calibri" w:cs="Calibri"/>
          <w:sz w:val="28"/>
          <w:szCs w:val="28"/>
        </w:rPr>
        <w:t>If you want to change server port number you can do it by parameter file.</w:t>
      </w:r>
    </w:p>
    <w:p w14:paraId="7927E353" w14:textId="61FAC16C" w:rsidR="006E70FE" w:rsidRDefault="006E70FE" w:rsidP="006E70FE">
      <w:pPr>
        <w:pStyle w:val="paragraph"/>
        <w:spacing w:before="0" w:beforeAutospacing="0" w:after="0" w:afterAutospacing="0"/>
        <w:ind w:left="720"/>
        <w:textAlignment w:val="baseline"/>
        <w:rPr>
          <w:rStyle w:val="eop"/>
          <w:rFonts w:ascii="Calibri" w:hAnsi="Calibri" w:cs="Calibri"/>
          <w:sz w:val="28"/>
          <w:szCs w:val="28"/>
        </w:rPr>
      </w:pPr>
      <w:r w:rsidRPr="006E70FE">
        <w:rPr>
          <w:rStyle w:val="eop"/>
          <w:rFonts w:ascii="Calibri" w:hAnsi="Calibri" w:cs="Calibri"/>
          <w:noProof/>
          <w:sz w:val="28"/>
          <w:szCs w:val="28"/>
        </w:rPr>
        <w:drawing>
          <wp:inline distT="0" distB="0" distL="0" distR="0" wp14:anchorId="08CABFF3" wp14:editId="65327523">
            <wp:extent cx="2387723" cy="295925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7723" cy="2959252"/>
                    </a:xfrm>
                    <a:prstGeom prst="rect">
                      <a:avLst/>
                    </a:prstGeom>
                  </pic:spPr>
                </pic:pic>
              </a:graphicData>
            </a:graphic>
          </wp:inline>
        </w:drawing>
      </w:r>
    </w:p>
    <w:p w14:paraId="6BDB385B" w14:textId="77777777" w:rsidR="00EE646A" w:rsidRPr="006E70FE" w:rsidRDefault="00EE646A" w:rsidP="006E70FE">
      <w:pPr>
        <w:pStyle w:val="paragraph"/>
        <w:spacing w:before="0" w:beforeAutospacing="0" w:after="0" w:afterAutospacing="0"/>
        <w:ind w:left="720"/>
        <w:textAlignment w:val="baseline"/>
        <w:rPr>
          <w:rStyle w:val="eop"/>
          <w:rFonts w:ascii="Calibri" w:hAnsi="Calibri" w:cs="Calibri"/>
          <w:sz w:val="28"/>
          <w:szCs w:val="28"/>
        </w:rPr>
      </w:pPr>
    </w:p>
    <w:p w14:paraId="7F8EC2A8" w14:textId="77777777" w:rsidR="007374D7" w:rsidRPr="000904A6" w:rsidRDefault="007374D7" w:rsidP="007374D7">
      <w:pPr>
        <w:pStyle w:val="paragraph"/>
        <w:spacing w:before="0" w:beforeAutospacing="0" w:after="0" w:afterAutospacing="0"/>
        <w:ind w:left="720"/>
        <w:textAlignment w:val="baseline"/>
        <w:rPr>
          <w:rFonts w:ascii="Calibri" w:hAnsi="Calibri" w:cs="Calibri"/>
          <w:sz w:val="28"/>
          <w:szCs w:val="28"/>
        </w:rPr>
      </w:pPr>
    </w:p>
    <w:p w14:paraId="529A3BF0" w14:textId="77777777" w:rsidR="00CE3DE4" w:rsidRPr="00CE3DE4" w:rsidRDefault="00CE3DE4" w:rsidP="00CE3DE4">
      <w:pPr>
        <w:pStyle w:val="Heading2"/>
        <w:rPr>
          <w:rStyle w:val="normaltextrun"/>
          <w:sz w:val="28"/>
          <w:szCs w:val="28"/>
        </w:rPr>
      </w:pPr>
      <w:bookmarkStart w:id="870" w:name="_Toc110943282"/>
      <w:bookmarkStart w:id="871" w:name="_Toc113019311"/>
      <w:bookmarkStart w:id="872" w:name="_Toc113379531"/>
      <w:bookmarkStart w:id="873" w:name="_Toc114654697"/>
      <w:bookmarkStart w:id="874" w:name="_Toc122527869"/>
      <w:r w:rsidRPr="00CE3DE4">
        <w:rPr>
          <w:rStyle w:val="normaltextrun"/>
          <w:sz w:val="28"/>
          <w:szCs w:val="28"/>
        </w:rPr>
        <w:t>GLM Configuration</w:t>
      </w:r>
      <w:bookmarkEnd w:id="870"/>
      <w:bookmarkEnd w:id="871"/>
      <w:bookmarkEnd w:id="872"/>
      <w:bookmarkEnd w:id="873"/>
      <w:bookmarkEnd w:id="874"/>
    </w:p>
    <w:p w14:paraId="01FA57A2" w14:textId="77777777" w:rsidR="00CE3DE4" w:rsidRPr="001A3BA2" w:rsidRDefault="00CE3DE4" w:rsidP="00CE3DE4">
      <w:r>
        <w:t xml:space="preserve"> LOGIN</w:t>
      </w:r>
    </w:p>
    <w:p w14:paraId="7C009579" w14:textId="77777777" w:rsidR="00CE3DE4" w:rsidRDefault="00CE3DE4">
      <w:pPr>
        <w:pStyle w:val="ListParagraph"/>
        <w:numPr>
          <w:ilvl w:val="1"/>
          <w:numId w:val="17"/>
        </w:numPr>
        <w:rPr>
          <w:lang w:val="en-IN" w:eastAsia="en-IN"/>
        </w:rPr>
      </w:pPr>
      <w:r>
        <w:rPr>
          <w:lang w:val="en-IN" w:eastAsia="en-IN"/>
        </w:rPr>
        <w:t xml:space="preserve">Go to </w:t>
      </w:r>
      <w:hyperlink r:id="rId89" w:history="1">
        <w:r w:rsidRPr="00AC79EF">
          <w:rPr>
            <w:rStyle w:val="Hyperlink"/>
            <w:lang w:val="en-IN" w:eastAsia="en-IN"/>
          </w:rPr>
          <w:t>https://glm.a10networks.com</w:t>
        </w:r>
      </w:hyperlink>
    </w:p>
    <w:p w14:paraId="3D7348EF" w14:textId="77777777" w:rsidR="00CE3DE4" w:rsidRDefault="00CE3DE4">
      <w:pPr>
        <w:pStyle w:val="ListParagraph"/>
        <w:numPr>
          <w:ilvl w:val="1"/>
          <w:numId w:val="17"/>
        </w:numPr>
        <w:rPr>
          <w:lang w:val="en-IN" w:eastAsia="en-IN"/>
        </w:rPr>
      </w:pPr>
      <w:r>
        <w:rPr>
          <w:lang w:val="en-IN" w:eastAsia="en-IN"/>
        </w:rPr>
        <w:lastRenderedPageBreak/>
        <w:t>Now enter valid email id.</w:t>
      </w:r>
    </w:p>
    <w:p w14:paraId="0AC1BAB1" w14:textId="77777777" w:rsidR="00CE3DE4" w:rsidRPr="00803A97" w:rsidRDefault="00CE3DE4" w:rsidP="00CE3DE4">
      <w:r w:rsidRPr="00803A97">
        <w:rPr>
          <w:noProof/>
        </w:rPr>
        <w:drawing>
          <wp:inline distT="0" distB="0" distL="0" distR="0" wp14:anchorId="62B20DF0" wp14:editId="4F8A07A0">
            <wp:extent cx="5906770" cy="27829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4470" cy="2796008"/>
                    </a:xfrm>
                    <a:prstGeom prst="rect">
                      <a:avLst/>
                    </a:prstGeom>
                  </pic:spPr>
                </pic:pic>
              </a:graphicData>
            </a:graphic>
          </wp:inline>
        </w:drawing>
      </w:r>
    </w:p>
    <w:p w14:paraId="4523BED0" w14:textId="77777777" w:rsidR="00CE3DE4" w:rsidRDefault="00CE3DE4">
      <w:pPr>
        <w:pStyle w:val="ListParagraph"/>
        <w:numPr>
          <w:ilvl w:val="1"/>
          <w:numId w:val="17"/>
        </w:numPr>
        <w:rPr>
          <w:lang w:val="en-IN" w:eastAsia="en-IN"/>
        </w:rPr>
      </w:pPr>
      <w:r>
        <w:rPr>
          <w:lang w:val="en-IN" w:eastAsia="en-IN"/>
        </w:rPr>
        <w:t>Enter the password for the entered email-id</w:t>
      </w:r>
    </w:p>
    <w:p w14:paraId="075C1958" w14:textId="77777777" w:rsidR="00CE3DE4" w:rsidRPr="00BC0446" w:rsidDel="00B72D4A" w:rsidRDefault="00CE3DE4" w:rsidP="00CE3DE4">
      <w:pPr>
        <w:rPr>
          <w:del w:id="875" w:author="Shubra Singh" w:date="2022-12-21T12:24:00Z"/>
          <w:lang w:eastAsia="en-IN"/>
        </w:rPr>
      </w:pPr>
      <w:r w:rsidRPr="00BC0446">
        <w:rPr>
          <w:noProof/>
          <w:lang w:eastAsia="en-IN"/>
        </w:rPr>
        <w:drawing>
          <wp:inline distT="0" distB="0" distL="0" distR="0" wp14:anchorId="5F9F5B6E" wp14:editId="5531FD6C">
            <wp:extent cx="5942678" cy="238539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3978" cy="2389928"/>
                    </a:xfrm>
                    <a:prstGeom prst="rect">
                      <a:avLst/>
                    </a:prstGeom>
                  </pic:spPr>
                </pic:pic>
              </a:graphicData>
            </a:graphic>
          </wp:inline>
        </w:drawing>
      </w:r>
    </w:p>
    <w:p w14:paraId="7344E808" w14:textId="07819A7D" w:rsidR="00CE3DE4" w:rsidDel="00B72D4A" w:rsidRDefault="00CE3DE4" w:rsidP="00CE3DE4">
      <w:pPr>
        <w:rPr>
          <w:del w:id="876" w:author="Shubra Singh" w:date="2022-12-21T12:24:00Z"/>
        </w:rPr>
      </w:pPr>
    </w:p>
    <w:p w14:paraId="12106C81" w14:textId="77777777" w:rsidR="006A6E47" w:rsidRPr="001A3BA2" w:rsidRDefault="006A6E47" w:rsidP="00CE3DE4"/>
    <w:p w14:paraId="35867B69" w14:textId="5FB591F1" w:rsidR="00CE3DE4" w:rsidRDefault="00CE3DE4">
      <w:pPr>
        <w:pStyle w:val="ListParagraph"/>
        <w:numPr>
          <w:ilvl w:val="1"/>
          <w:numId w:val="17"/>
        </w:numPr>
        <w:rPr>
          <w:lang w:val="en-IN" w:eastAsia="en-US"/>
        </w:rPr>
        <w:pPrChange w:id="877" w:author="Shubra Singh" w:date="2022-12-16T10:51:00Z">
          <w:pPr>
            <w:pStyle w:val="ListParagraph"/>
            <w:numPr>
              <w:numId w:val="18"/>
            </w:numPr>
            <w:ind w:hanging="360"/>
          </w:pPr>
        </w:pPrChange>
      </w:pPr>
      <w:r>
        <w:rPr>
          <w:lang w:val="en-IN" w:eastAsia="en-US"/>
        </w:rPr>
        <w:t>Add username, password and entitlement token in parameter file.</w:t>
      </w:r>
    </w:p>
    <w:p w14:paraId="03393268" w14:textId="77777777" w:rsidR="00CE3DE4" w:rsidRDefault="00CE3DE4" w:rsidP="00CE3DE4">
      <w:pPr>
        <w:pStyle w:val="ListParagraph"/>
        <w:rPr>
          <w:lang w:val="en-IN" w:eastAsia="en-US"/>
        </w:rPr>
      </w:pPr>
    </w:p>
    <w:p w14:paraId="444F694B" w14:textId="42B1B47A" w:rsidR="00CE3DE4" w:rsidRPr="00296E08" w:rsidRDefault="00E87E3C" w:rsidP="00CE3DE4">
      <w:pPr>
        <w:pStyle w:val="ListParagraph"/>
        <w:rPr>
          <w:lang w:val="en-IN" w:eastAsia="en-US"/>
        </w:rPr>
      </w:pPr>
      <w:r w:rsidRPr="00E87E3C">
        <w:rPr>
          <w:noProof/>
          <w:lang w:val="en-IN" w:eastAsia="en-US"/>
        </w:rPr>
        <w:lastRenderedPageBreak/>
        <w:drawing>
          <wp:inline distT="0" distB="0" distL="0" distR="0" wp14:anchorId="36658C61" wp14:editId="7BA87ED5">
            <wp:extent cx="3129045" cy="21214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8000" cy="2127554"/>
                    </a:xfrm>
                    <a:prstGeom prst="rect">
                      <a:avLst/>
                    </a:prstGeom>
                  </pic:spPr>
                </pic:pic>
              </a:graphicData>
            </a:graphic>
          </wp:inline>
        </w:drawing>
      </w:r>
      <w:r w:rsidR="00CE3DE4" w:rsidRPr="00296E08">
        <w:rPr>
          <w:lang w:val="en-IN" w:eastAsia="en-US"/>
        </w:rPr>
        <w:br w:type="textWrapping" w:clear="all"/>
      </w:r>
    </w:p>
    <w:p w14:paraId="35872DDA" w14:textId="3753A02F" w:rsidR="00CE3DE4" w:rsidRPr="00E87E3C" w:rsidDel="00880C01" w:rsidRDefault="00CE3DE4">
      <w:pPr>
        <w:pStyle w:val="ListParagraph"/>
        <w:numPr>
          <w:ilvl w:val="0"/>
          <w:numId w:val="18"/>
        </w:numPr>
        <w:rPr>
          <w:del w:id="878" w:author="Shubra Singh" w:date="2022-12-16T10:51:00Z"/>
          <w:lang w:val="en-IN" w:eastAsia="en-US"/>
        </w:rPr>
      </w:pPr>
      <w:del w:id="879" w:author="Shubra Singh" w:date="2022-12-16T10:51:00Z">
        <w:r w:rsidDel="00880C01">
          <w:rPr>
            <w:lang w:val="en-IN" w:eastAsia="en-US"/>
          </w:rPr>
          <w:delText xml:space="preserve">To get entitlement token login to </w:delText>
        </w:r>
        <w:r w:rsidDel="00880C01">
          <w:fldChar w:fldCharType="begin"/>
        </w:r>
        <w:r w:rsidDel="00880C01">
          <w:delInstrText>HYPERLINK "https://glm.a10networks.com/" \t "_blank" \o "https://glm.a10networks.com/"</w:delInstrText>
        </w:r>
        <w:r w:rsidDel="00880C01">
          <w:fldChar w:fldCharType="separate"/>
        </w:r>
        <w:r w:rsidDel="00880C01">
          <w:rPr>
            <w:rStyle w:val="Hyperlink"/>
            <w:rFonts w:ascii="Segoe UI" w:hAnsi="Segoe UI" w:cs="Segoe UI"/>
            <w:color w:val="4F52B2"/>
            <w:sz w:val="21"/>
            <w:szCs w:val="21"/>
            <w:shd w:val="clear" w:color="auto" w:fill="E8EBFA"/>
          </w:rPr>
          <w:delText>https://glm.a10networks.com/</w:delText>
        </w:r>
        <w:r w:rsidDel="00880C01">
          <w:rPr>
            <w:rStyle w:val="Hyperlink"/>
            <w:rFonts w:ascii="Segoe UI" w:hAnsi="Segoe UI" w:cs="Segoe UI"/>
            <w:color w:val="4F52B2"/>
            <w:sz w:val="21"/>
            <w:szCs w:val="21"/>
            <w:shd w:val="clear" w:color="auto" w:fill="E8EBFA"/>
          </w:rPr>
          <w:fldChar w:fldCharType="end"/>
        </w:r>
        <w:r w:rsidDel="00880C01">
          <w:delText>.</w:delText>
        </w:r>
      </w:del>
    </w:p>
    <w:p w14:paraId="4881E33B" w14:textId="4434B097" w:rsidR="00E87E3C" w:rsidRPr="00AB4BFD" w:rsidRDefault="00E87E3C" w:rsidP="00E87E3C">
      <w:pPr>
        <w:pStyle w:val="ListParagraph"/>
        <w:rPr>
          <w:lang w:val="en-IN" w:eastAsia="en-US"/>
        </w:rPr>
      </w:pPr>
      <w:r w:rsidRPr="00E87E3C">
        <w:rPr>
          <w:noProof/>
          <w:lang w:val="en-IN" w:eastAsia="en-US"/>
        </w:rPr>
        <w:drawing>
          <wp:inline distT="0" distB="0" distL="0" distR="0" wp14:anchorId="346770B1" wp14:editId="76363568">
            <wp:extent cx="5731510" cy="240411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04110"/>
                    </a:xfrm>
                    <a:prstGeom prst="rect">
                      <a:avLst/>
                    </a:prstGeom>
                  </pic:spPr>
                </pic:pic>
              </a:graphicData>
            </a:graphic>
          </wp:inline>
        </w:drawing>
      </w:r>
    </w:p>
    <w:p w14:paraId="1DF6D93E" w14:textId="77777777" w:rsidR="00CE3DE4" w:rsidRPr="006F56EE" w:rsidRDefault="00CE3DE4" w:rsidP="00CE3DE4">
      <w:pPr>
        <w:pStyle w:val="ListParagraph"/>
        <w:rPr>
          <w:lang w:val="en-IN" w:eastAsia="en-US"/>
        </w:rPr>
      </w:pPr>
    </w:p>
    <w:p w14:paraId="21F8D938" w14:textId="3A658A03" w:rsidR="00CE3DE4" w:rsidRPr="00E87E3C" w:rsidRDefault="00CE3DE4">
      <w:pPr>
        <w:pStyle w:val="ListParagraph"/>
        <w:numPr>
          <w:ilvl w:val="1"/>
          <w:numId w:val="17"/>
        </w:numPr>
        <w:rPr>
          <w:lang w:val="en-IN" w:eastAsia="en-US"/>
        </w:rPr>
        <w:pPrChange w:id="880" w:author="Shubra Singh" w:date="2022-12-16T10:51:00Z">
          <w:pPr>
            <w:pStyle w:val="ListParagraph"/>
            <w:numPr>
              <w:numId w:val="18"/>
            </w:numPr>
            <w:ind w:hanging="360"/>
          </w:pPr>
        </w:pPrChange>
      </w:pPr>
      <w:r>
        <w:t>And then click on any license given and get an entitlement token.</w:t>
      </w:r>
    </w:p>
    <w:p w14:paraId="10DF7044" w14:textId="47402081" w:rsidR="00E87E3C" w:rsidRPr="008A3839" w:rsidRDefault="003708F6" w:rsidP="00E87E3C">
      <w:pPr>
        <w:pStyle w:val="ListParagraph"/>
        <w:rPr>
          <w:lang w:val="en-IN" w:eastAsia="en-US"/>
        </w:rPr>
      </w:pPr>
      <w:r w:rsidRPr="003708F6">
        <w:rPr>
          <w:noProof/>
          <w:lang w:val="en-IN" w:eastAsia="en-US"/>
        </w:rPr>
        <w:drawing>
          <wp:inline distT="0" distB="0" distL="0" distR="0" wp14:anchorId="022BC09F" wp14:editId="3C16CA94">
            <wp:extent cx="5731510" cy="19697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69770"/>
                    </a:xfrm>
                    <a:prstGeom prst="rect">
                      <a:avLst/>
                    </a:prstGeom>
                  </pic:spPr>
                </pic:pic>
              </a:graphicData>
            </a:graphic>
          </wp:inline>
        </w:drawing>
      </w:r>
    </w:p>
    <w:p w14:paraId="5335CDFC" w14:textId="6A3C0B60" w:rsidR="000904A6" w:rsidRDefault="00E74680" w:rsidP="00E74680">
      <w:pPr>
        <w:pStyle w:val="Heading2"/>
        <w:rPr>
          <w:ins w:id="881" w:author="Shubra Singh" w:date="2022-12-21T12:26:00Z"/>
          <w:sz w:val="28"/>
          <w:szCs w:val="28"/>
        </w:rPr>
      </w:pPr>
      <w:bookmarkStart w:id="882" w:name="_Toc122527870"/>
      <w:r w:rsidRPr="00C76A41">
        <w:rPr>
          <w:sz w:val="28"/>
          <w:szCs w:val="28"/>
        </w:rPr>
        <w:t>Install</w:t>
      </w:r>
      <w:bookmarkEnd w:id="882"/>
    </w:p>
    <w:p w14:paraId="07D74983" w14:textId="77777777" w:rsidR="00B72D4A" w:rsidRDefault="00B72D4A" w:rsidP="00B72D4A">
      <w:pPr>
        <w:pStyle w:val="ListParagraph"/>
        <w:rPr>
          <w:ins w:id="883" w:author="Shubra Singh" w:date="2022-12-21T12:26:00Z"/>
          <w:rFonts w:cstheme="minorHAnsi"/>
          <w:szCs w:val="28"/>
          <w:lang w:val="en-IN" w:eastAsia="en-US"/>
        </w:rPr>
      </w:pPr>
      <w:ins w:id="884" w:author="Shubra Singh" w:date="2022-12-21T12:26:00Z">
        <w:r>
          <w:rPr>
            <w:rFonts w:cstheme="minorHAnsi"/>
            <w:szCs w:val="28"/>
            <w:lang w:val="en-IN" w:eastAsia="en-US"/>
          </w:rPr>
          <w:t>Open your CMD in current working directory.</w:t>
        </w:r>
      </w:ins>
    </w:p>
    <w:p w14:paraId="692BE8E6" w14:textId="3F3BE88A" w:rsidR="00B72D4A" w:rsidRPr="006E458E" w:rsidRDefault="00B72D4A" w:rsidP="00B72D4A">
      <w:pPr>
        <w:pStyle w:val="ListParagraph"/>
        <w:rPr>
          <w:ins w:id="885" w:author="Shubra Singh" w:date="2022-12-21T12:26:00Z"/>
          <w:rFonts w:cstheme="minorHAnsi"/>
          <w:color w:val="2E74B5" w:themeColor="accent5" w:themeShade="BF"/>
          <w:szCs w:val="28"/>
          <w:shd w:val="clear" w:color="auto" w:fill="FFFFFF"/>
        </w:rPr>
      </w:pPr>
      <w:ins w:id="886" w:author="Shubra Singh" w:date="2022-12-21T12:26:00Z">
        <w:r>
          <w:rPr>
            <w:rFonts w:cstheme="minorHAnsi"/>
            <w:szCs w:val="28"/>
            <w:lang w:val="en-IN" w:eastAsia="en-US"/>
          </w:rPr>
          <w:lastRenderedPageBreak/>
          <w:t xml:space="preserve">Run : </w:t>
        </w:r>
      </w:ins>
      <w:ins w:id="887" w:author="Shubra Singh" w:date="2022-12-21T13:58:00Z">
        <w:r w:rsidR="006D3942" w:rsidRPr="003C4D12">
          <w:rPr>
            <w:rFonts w:cstheme="minorHAnsi"/>
            <w:color w:val="2E74B5" w:themeColor="accent5" w:themeShade="BF"/>
            <w:szCs w:val="28"/>
            <w:shd w:val="clear" w:color="auto" w:fill="FFFFFF"/>
          </w:rPr>
          <w:t>Python ./</w:t>
        </w:r>
        <w:r w:rsidR="006D3942" w:rsidRPr="003C4D12">
          <w:rPr>
            <w:color w:val="0070C0"/>
          </w:rPr>
          <w:t>CFT_TMPL_3NIC_2VM_HA_GLM_PUBVIP_BACKAUTO_CONFIG</w:t>
        </w:r>
        <w:r w:rsidR="006D3942">
          <w:rPr>
            <w:color w:val="0070C0"/>
          </w:rPr>
          <w:t>_</w:t>
        </w:r>
        <w:r w:rsidR="006D3942" w:rsidRPr="003C4D12">
          <w:rPr>
            <w:color w:val="0070C0"/>
          </w:rPr>
          <w:t>SSL</w:t>
        </w:r>
        <w:r w:rsidR="006D3942">
          <w:rPr>
            <w:color w:val="0070C0"/>
          </w:rPr>
          <w:t>_</w:t>
        </w:r>
        <w:r w:rsidR="006D3942" w:rsidRPr="003C4D12">
          <w:rPr>
            <w:color w:val="0070C0"/>
          </w:rPr>
          <w:t>SLB</w:t>
        </w:r>
        <w:r w:rsidR="006D3942">
          <w:rPr>
            <w:color w:val="0070C0"/>
          </w:rPr>
          <w:t>_</w:t>
        </w:r>
        <w:r w:rsidR="006D3942" w:rsidRPr="003C4D12">
          <w:rPr>
            <w:color w:val="0070C0"/>
          </w:rPr>
          <w:t>HA</w:t>
        </w:r>
        <w:r w:rsidR="006D3942">
          <w:rPr>
            <w:color w:val="0070C0"/>
          </w:rPr>
          <w:t>_</w:t>
        </w:r>
        <w:r w:rsidR="006D3942" w:rsidRPr="003C4D12">
          <w:rPr>
            <w:color w:val="0070C0"/>
          </w:rPr>
          <w:t>GLM_3.py</w:t>
        </w:r>
      </w:ins>
    </w:p>
    <w:p w14:paraId="5492B63D" w14:textId="0AB1B38D" w:rsidR="00B72D4A" w:rsidRDefault="00B72D4A" w:rsidP="00B72D4A">
      <w:pPr>
        <w:rPr>
          <w:ins w:id="888" w:author="Shubra Singh" w:date="2022-12-21T13:59:00Z"/>
          <w:sz w:val="22"/>
          <w:szCs w:val="18"/>
        </w:rPr>
      </w:pPr>
      <w:ins w:id="889" w:author="Shubra Singh" w:date="2022-12-21T12:26:00Z">
        <w:r>
          <w:tab/>
        </w:r>
        <w:r w:rsidRPr="00024E0F">
          <w:rPr>
            <w:sz w:val="22"/>
            <w:szCs w:val="18"/>
          </w:rPr>
          <w:t xml:space="preserve">Provide below configuration params: </w:t>
        </w:r>
      </w:ins>
    </w:p>
    <w:p w14:paraId="5E41D840" w14:textId="2F38640E" w:rsidR="006D3942" w:rsidRPr="00024E0F" w:rsidRDefault="006D3942" w:rsidP="00B72D4A">
      <w:pPr>
        <w:rPr>
          <w:ins w:id="890" w:author="Shubra Singh" w:date="2022-12-21T12:26:00Z"/>
          <w:sz w:val="22"/>
          <w:szCs w:val="18"/>
        </w:rPr>
      </w:pPr>
      <w:ins w:id="891" w:author="Shubra Singh" w:date="2022-12-21T13:59:00Z">
        <w:del w:id="892" w:author="Pramod Ashok Nimbhore" w:date="2022-12-21T17:54:00Z">
          <w:r w:rsidRPr="006D3942" w:rsidDel="009565BA">
            <w:rPr>
              <w:noProof/>
              <w:sz w:val="22"/>
              <w:szCs w:val="18"/>
            </w:rPr>
            <w:drawing>
              <wp:inline distT="0" distB="0" distL="0" distR="0" wp14:anchorId="74E2BF93" wp14:editId="21634175">
                <wp:extent cx="6261100" cy="1016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1100" cy="1016000"/>
                        </a:xfrm>
                        <a:prstGeom prst="rect">
                          <a:avLst/>
                        </a:prstGeom>
                      </pic:spPr>
                    </pic:pic>
                  </a:graphicData>
                </a:graphic>
              </wp:inline>
            </w:drawing>
          </w:r>
        </w:del>
      </w:ins>
    </w:p>
    <w:p w14:paraId="1C8D441C" w14:textId="65193C3A" w:rsidR="00B72D4A" w:rsidRPr="00B72D4A" w:rsidDel="006D3942" w:rsidRDefault="009565BA">
      <w:pPr>
        <w:rPr>
          <w:del w:id="893" w:author="Shubra Singh" w:date="2022-12-21T13:58:00Z"/>
        </w:rPr>
        <w:pPrChange w:id="894" w:author="Shubra Singh" w:date="2022-12-21T12:26:00Z">
          <w:pPr>
            <w:pStyle w:val="Heading2"/>
          </w:pPr>
        </w:pPrChange>
      </w:pPr>
      <w:ins w:id="895" w:author="Pramod Ashok Nimbhore" w:date="2022-12-21T17:55:00Z">
        <w:r>
          <w:rPr>
            <w:noProof/>
          </w:rPr>
          <w:drawing>
            <wp:inline distT="0" distB="0" distL="0" distR="0" wp14:anchorId="0F283123" wp14:editId="54809D23">
              <wp:extent cx="5731510" cy="8464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846455"/>
                      </a:xfrm>
                      <a:prstGeom prst="rect">
                        <a:avLst/>
                      </a:prstGeom>
                      <a:noFill/>
                      <a:ln>
                        <a:noFill/>
                      </a:ln>
                    </pic:spPr>
                  </pic:pic>
                </a:graphicData>
              </a:graphic>
            </wp:inline>
          </w:drawing>
        </w:r>
      </w:ins>
    </w:p>
    <w:p w14:paraId="4E117AE1" w14:textId="5519B0E6" w:rsidR="00DF5647" w:rsidRPr="006D3942" w:rsidRDefault="00DF5647">
      <w:pPr>
        <w:rPr>
          <w:rFonts w:cstheme="minorHAnsi"/>
          <w:color w:val="2E74B5" w:themeColor="accent5" w:themeShade="BF"/>
          <w:szCs w:val="28"/>
        </w:rPr>
        <w:pPrChange w:id="896" w:author="Shubra Singh" w:date="2022-12-21T13:58:00Z">
          <w:pPr>
            <w:pStyle w:val="ListParagraph"/>
          </w:pPr>
        </w:pPrChange>
      </w:pPr>
      <w:del w:id="897" w:author="Shubra Singh" w:date="2022-12-21T13:58:00Z">
        <w:r w:rsidRPr="006D3942" w:rsidDel="006D3942">
          <w:rPr>
            <w:rFonts w:cstheme="minorHAnsi"/>
            <w:color w:val="2E74B5" w:themeColor="accent5" w:themeShade="BF"/>
            <w:szCs w:val="28"/>
          </w:rPr>
          <w:delText>Run the script execution command $</w:delText>
        </w:r>
        <w:r w:rsidRPr="006D3942" w:rsidDel="006D3942">
          <w:rPr>
            <w:rFonts w:cstheme="minorHAnsi"/>
            <w:color w:val="2E74B5" w:themeColor="accent5" w:themeShade="BF"/>
            <w:szCs w:val="28"/>
            <w:shd w:val="clear" w:color="auto" w:fill="FFFFFF"/>
          </w:rPr>
          <w:delText>Python ./</w:delText>
        </w:r>
        <w:r w:rsidR="003C4D12" w:rsidRPr="006D3942" w:rsidDel="006D3942">
          <w:rPr>
            <w:color w:val="0070C0"/>
            <w:rPrChange w:id="898" w:author="Shubra Singh" w:date="2022-12-21T13:58:00Z">
              <w:rPr/>
            </w:rPrChange>
          </w:rPr>
          <w:delText>CFT_TMPL_3NIC_2VM_HA_GLM_PUBVIP_BACKAUTO_CONFIG</w:delText>
        </w:r>
        <w:r w:rsidR="0099165C" w:rsidRPr="006D3942" w:rsidDel="006D3942">
          <w:rPr>
            <w:color w:val="0070C0"/>
            <w:rPrChange w:id="899" w:author="Shubra Singh" w:date="2022-12-21T13:58:00Z">
              <w:rPr/>
            </w:rPrChange>
          </w:rPr>
          <w:delText>_</w:delText>
        </w:r>
        <w:r w:rsidR="003C4D12" w:rsidRPr="006D3942" w:rsidDel="006D3942">
          <w:rPr>
            <w:color w:val="0070C0"/>
            <w:rPrChange w:id="900" w:author="Shubra Singh" w:date="2022-12-21T13:58:00Z">
              <w:rPr/>
            </w:rPrChange>
          </w:rPr>
          <w:delText>SSL</w:delText>
        </w:r>
        <w:r w:rsidR="0099165C" w:rsidRPr="006D3942" w:rsidDel="006D3942">
          <w:rPr>
            <w:color w:val="0070C0"/>
            <w:rPrChange w:id="901" w:author="Shubra Singh" w:date="2022-12-21T13:58:00Z">
              <w:rPr/>
            </w:rPrChange>
          </w:rPr>
          <w:delText>_</w:delText>
        </w:r>
        <w:r w:rsidR="003C4D12" w:rsidRPr="006D3942" w:rsidDel="006D3942">
          <w:rPr>
            <w:color w:val="0070C0"/>
            <w:rPrChange w:id="902" w:author="Shubra Singh" w:date="2022-12-21T13:58:00Z">
              <w:rPr/>
            </w:rPrChange>
          </w:rPr>
          <w:delText>SLB</w:delText>
        </w:r>
        <w:r w:rsidR="0099165C" w:rsidRPr="006D3942" w:rsidDel="006D3942">
          <w:rPr>
            <w:color w:val="0070C0"/>
            <w:rPrChange w:id="903" w:author="Shubra Singh" w:date="2022-12-21T13:58:00Z">
              <w:rPr/>
            </w:rPrChange>
          </w:rPr>
          <w:delText>_</w:delText>
        </w:r>
        <w:r w:rsidR="003C4D12" w:rsidRPr="006D3942" w:rsidDel="006D3942">
          <w:rPr>
            <w:color w:val="0070C0"/>
            <w:rPrChange w:id="904" w:author="Shubra Singh" w:date="2022-12-21T13:58:00Z">
              <w:rPr/>
            </w:rPrChange>
          </w:rPr>
          <w:delText>HA</w:delText>
        </w:r>
        <w:r w:rsidR="0099165C" w:rsidRPr="006D3942" w:rsidDel="006D3942">
          <w:rPr>
            <w:color w:val="0070C0"/>
            <w:rPrChange w:id="905" w:author="Shubra Singh" w:date="2022-12-21T13:58:00Z">
              <w:rPr/>
            </w:rPrChange>
          </w:rPr>
          <w:delText>_</w:delText>
        </w:r>
        <w:r w:rsidR="003C4D12" w:rsidRPr="006D3942" w:rsidDel="006D3942">
          <w:rPr>
            <w:color w:val="0070C0"/>
            <w:rPrChange w:id="906" w:author="Shubra Singh" w:date="2022-12-21T13:58:00Z">
              <w:rPr/>
            </w:rPrChange>
          </w:rPr>
          <w:delText>GLM_3.py</w:delText>
        </w:r>
      </w:del>
    </w:p>
    <w:p w14:paraId="0C3A2D3B" w14:textId="77777777" w:rsidR="006D3942" w:rsidRDefault="006D3942" w:rsidP="00B72D4A">
      <w:pPr>
        <w:pStyle w:val="Heading1"/>
        <w:rPr>
          <w:ins w:id="907" w:author="Shubra Singh" w:date="2022-12-21T13:59:00Z"/>
          <w:rFonts w:eastAsia="Times New Roman"/>
          <w:lang w:eastAsia="en-IN"/>
        </w:rPr>
      </w:pPr>
      <w:bookmarkStart w:id="908" w:name="_Toc121685657"/>
      <w:bookmarkStart w:id="909" w:name="_Toc113280442"/>
    </w:p>
    <w:p w14:paraId="39E90AC2" w14:textId="77777777" w:rsidR="006D3942" w:rsidRDefault="006D3942" w:rsidP="00B72D4A">
      <w:pPr>
        <w:pStyle w:val="Heading1"/>
        <w:rPr>
          <w:ins w:id="910" w:author="Shubra Singh" w:date="2022-12-21T13:59:00Z"/>
          <w:rFonts w:eastAsia="Times New Roman"/>
          <w:lang w:eastAsia="en-IN"/>
        </w:rPr>
      </w:pPr>
    </w:p>
    <w:p w14:paraId="5F03AC90" w14:textId="77777777" w:rsidR="006D3942" w:rsidRDefault="006D3942" w:rsidP="00B72D4A">
      <w:pPr>
        <w:pStyle w:val="Heading1"/>
        <w:rPr>
          <w:ins w:id="911" w:author="Shubra Singh" w:date="2022-12-21T13:59:00Z"/>
          <w:rFonts w:eastAsia="Times New Roman"/>
          <w:lang w:eastAsia="en-IN"/>
        </w:rPr>
      </w:pPr>
    </w:p>
    <w:p w14:paraId="2CF50ACC" w14:textId="77777777" w:rsidR="006D3942" w:rsidRDefault="006D3942" w:rsidP="00B72D4A">
      <w:pPr>
        <w:pStyle w:val="Heading1"/>
        <w:rPr>
          <w:ins w:id="912" w:author="Shubra Singh" w:date="2022-12-21T13:59:00Z"/>
          <w:rFonts w:eastAsia="Times New Roman"/>
          <w:lang w:eastAsia="en-IN"/>
        </w:rPr>
      </w:pPr>
    </w:p>
    <w:p w14:paraId="3B2E73E5" w14:textId="77777777" w:rsidR="006D3942" w:rsidRDefault="006D3942" w:rsidP="00B72D4A">
      <w:pPr>
        <w:pStyle w:val="Heading1"/>
        <w:rPr>
          <w:ins w:id="913" w:author="Shubra Singh" w:date="2022-12-21T13:59:00Z"/>
          <w:rFonts w:eastAsia="Times New Roman"/>
          <w:lang w:eastAsia="en-IN"/>
        </w:rPr>
      </w:pPr>
    </w:p>
    <w:p w14:paraId="2D8585A8" w14:textId="77777777" w:rsidR="006D3942" w:rsidRDefault="006D3942" w:rsidP="00B72D4A">
      <w:pPr>
        <w:pStyle w:val="Heading1"/>
        <w:rPr>
          <w:ins w:id="914" w:author="Shubra Singh" w:date="2022-12-21T13:59:00Z"/>
          <w:rFonts w:eastAsia="Times New Roman"/>
          <w:lang w:eastAsia="en-IN"/>
        </w:rPr>
      </w:pPr>
    </w:p>
    <w:p w14:paraId="636706BA" w14:textId="77777777" w:rsidR="006D3942" w:rsidRDefault="006D3942" w:rsidP="00B72D4A">
      <w:pPr>
        <w:pStyle w:val="Heading1"/>
        <w:rPr>
          <w:ins w:id="915" w:author="Shubra Singh" w:date="2022-12-21T13:59:00Z"/>
          <w:rFonts w:eastAsia="Times New Roman"/>
          <w:lang w:eastAsia="en-IN"/>
        </w:rPr>
      </w:pPr>
    </w:p>
    <w:p w14:paraId="7D0083EB" w14:textId="77777777" w:rsidR="006D3942" w:rsidRDefault="006D3942" w:rsidP="00B72D4A">
      <w:pPr>
        <w:pStyle w:val="Heading1"/>
        <w:rPr>
          <w:ins w:id="916" w:author="Shubra Singh" w:date="2022-12-21T13:59:00Z"/>
          <w:rFonts w:eastAsia="Times New Roman"/>
          <w:lang w:eastAsia="en-IN"/>
        </w:rPr>
      </w:pPr>
    </w:p>
    <w:p w14:paraId="1093F225" w14:textId="77777777" w:rsidR="006D3942" w:rsidRDefault="006D3942" w:rsidP="00B72D4A">
      <w:pPr>
        <w:pStyle w:val="Heading1"/>
        <w:rPr>
          <w:ins w:id="917" w:author="Shubra Singh" w:date="2022-12-21T13:59:00Z"/>
          <w:rFonts w:eastAsia="Times New Roman"/>
          <w:lang w:eastAsia="en-IN"/>
        </w:rPr>
      </w:pPr>
    </w:p>
    <w:p w14:paraId="1912559E" w14:textId="77777777" w:rsidR="006D3942" w:rsidRDefault="006D3942" w:rsidP="00B72D4A">
      <w:pPr>
        <w:pStyle w:val="Heading1"/>
        <w:rPr>
          <w:ins w:id="918" w:author="Shubra Singh" w:date="2022-12-21T13:59:00Z"/>
          <w:rFonts w:eastAsia="Times New Roman"/>
          <w:lang w:eastAsia="en-IN"/>
        </w:rPr>
      </w:pPr>
    </w:p>
    <w:p w14:paraId="1A4441A3" w14:textId="77777777" w:rsidR="006D3942" w:rsidRDefault="006D3942" w:rsidP="00B72D4A">
      <w:pPr>
        <w:pStyle w:val="Heading1"/>
        <w:rPr>
          <w:ins w:id="919" w:author="Shubra Singh" w:date="2022-12-21T13:59:00Z"/>
          <w:rFonts w:eastAsia="Times New Roman"/>
          <w:lang w:eastAsia="en-IN"/>
        </w:rPr>
      </w:pPr>
    </w:p>
    <w:p w14:paraId="5B1A4C58" w14:textId="77777777" w:rsidR="006D3942" w:rsidRDefault="006D3942" w:rsidP="00B72D4A">
      <w:pPr>
        <w:pStyle w:val="Heading1"/>
        <w:rPr>
          <w:ins w:id="920" w:author="Shubra Singh" w:date="2022-12-21T13:59:00Z"/>
          <w:rFonts w:eastAsia="Times New Roman"/>
          <w:lang w:eastAsia="en-IN"/>
        </w:rPr>
      </w:pPr>
    </w:p>
    <w:p w14:paraId="254723E5" w14:textId="64C38FD4" w:rsidR="006D3942" w:rsidRDefault="006D3942" w:rsidP="00B72D4A">
      <w:pPr>
        <w:pStyle w:val="Heading1"/>
        <w:rPr>
          <w:ins w:id="921" w:author="Shubra Singh" w:date="2022-12-21T13:59:00Z"/>
          <w:rFonts w:eastAsia="Times New Roman"/>
          <w:lang w:eastAsia="en-IN"/>
        </w:rPr>
      </w:pPr>
    </w:p>
    <w:p w14:paraId="3D71A962" w14:textId="532222B5" w:rsidR="006D3942" w:rsidRDefault="006D3942" w:rsidP="006D3942">
      <w:pPr>
        <w:rPr>
          <w:ins w:id="922" w:author="Shubra Singh" w:date="2022-12-21T13:59:00Z"/>
          <w:lang w:eastAsia="en-IN"/>
        </w:rPr>
      </w:pPr>
    </w:p>
    <w:p w14:paraId="5F9A5970" w14:textId="77777777" w:rsidR="006D3942" w:rsidRPr="006D3942" w:rsidRDefault="006D3942">
      <w:pPr>
        <w:rPr>
          <w:ins w:id="923" w:author="Shubra Singh" w:date="2022-12-21T13:59:00Z"/>
          <w:lang w:eastAsia="en-IN"/>
          <w:rPrChange w:id="924" w:author="Shubra Singh" w:date="2022-12-21T13:59:00Z">
            <w:rPr>
              <w:ins w:id="925" w:author="Shubra Singh" w:date="2022-12-21T13:59:00Z"/>
              <w:rFonts w:eastAsia="Times New Roman"/>
              <w:lang w:eastAsia="en-IN"/>
            </w:rPr>
          </w:rPrChange>
        </w:rPr>
        <w:pPrChange w:id="926" w:author="Shubra Singh" w:date="2022-12-21T13:59:00Z">
          <w:pPr>
            <w:pStyle w:val="Heading1"/>
          </w:pPr>
        </w:pPrChange>
      </w:pPr>
    </w:p>
    <w:p w14:paraId="64552938" w14:textId="60B89C0A" w:rsidR="00B72D4A" w:rsidRDefault="00B72D4A" w:rsidP="00B72D4A">
      <w:pPr>
        <w:pStyle w:val="Heading1"/>
        <w:rPr>
          <w:ins w:id="927" w:author="Shubra Singh" w:date="2022-12-21T12:25:00Z"/>
          <w:rFonts w:eastAsia="Times New Roman"/>
          <w:lang w:eastAsia="en-IN"/>
        </w:rPr>
      </w:pPr>
      <w:bookmarkStart w:id="928" w:name="_Toc122527871"/>
      <w:ins w:id="929" w:author="Shubra Singh" w:date="2022-12-21T12:25:00Z">
        <w:r>
          <w:rPr>
            <w:rFonts w:eastAsia="Times New Roman"/>
            <w:lang w:eastAsia="en-IN"/>
          </w:rPr>
          <w:t xml:space="preserve">Chapter </w:t>
        </w:r>
      </w:ins>
      <w:ins w:id="930" w:author="Shubra Singh" w:date="2022-12-21T12:26:00Z">
        <w:r>
          <w:rPr>
            <w:rFonts w:eastAsia="Times New Roman"/>
            <w:lang w:eastAsia="en-IN"/>
          </w:rPr>
          <w:t>6</w:t>
        </w:r>
      </w:ins>
      <w:ins w:id="931" w:author="Shubra Singh" w:date="2022-12-21T12:25:00Z">
        <w:r>
          <w:rPr>
            <w:rFonts w:eastAsia="Times New Roman"/>
            <w:lang w:eastAsia="en-IN"/>
          </w:rPr>
          <w:t>- Install Client/Server VM</w:t>
        </w:r>
        <w:bookmarkEnd w:id="908"/>
        <w:bookmarkEnd w:id="928"/>
        <w:r>
          <w:rPr>
            <w:rFonts w:eastAsia="Times New Roman"/>
            <w:lang w:eastAsia="en-IN"/>
          </w:rPr>
          <w:t xml:space="preserve"> </w:t>
        </w:r>
      </w:ins>
    </w:p>
    <w:p w14:paraId="321B31F2" w14:textId="77777777" w:rsidR="00B72D4A" w:rsidRPr="000726AE" w:rsidRDefault="00B72D4A" w:rsidP="00B72D4A">
      <w:pPr>
        <w:rPr>
          <w:ins w:id="932" w:author="Shubra Singh" w:date="2022-12-21T12:25:00Z"/>
          <w:lang w:eastAsia="en-IN"/>
        </w:rPr>
      </w:pPr>
      <w:ins w:id="933" w:author="Shubra Singh" w:date="2022-12-21T12:25:00Z">
        <w:r>
          <w:rPr>
            <w:lang w:eastAsia="en-IN"/>
          </w:rPr>
          <w:t>Client VM and Server VM is a temparatory vm which can be deleted later. This will help to test traffic. We can test traffic from client vm to server vm via vThunder.</w:t>
        </w:r>
      </w:ins>
    </w:p>
    <w:p w14:paraId="5857DA45" w14:textId="77777777" w:rsidR="00B72D4A" w:rsidRDefault="00B72D4A" w:rsidP="00B72D4A">
      <w:pPr>
        <w:pStyle w:val="Heading2"/>
        <w:rPr>
          <w:ins w:id="934" w:author="Shubra Singh" w:date="2022-12-21T12:25:00Z"/>
          <w:lang w:eastAsia="en-IN"/>
        </w:rPr>
      </w:pPr>
      <w:bookmarkStart w:id="935" w:name="_Toc121685658"/>
      <w:bookmarkStart w:id="936" w:name="_Toc122527872"/>
      <w:ins w:id="937" w:author="Shubra Singh" w:date="2022-12-21T12:25:00Z">
        <w:r>
          <w:rPr>
            <w:lang w:eastAsia="en-IN"/>
          </w:rPr>
          <w:t>Install</w:t>
        </w:r>
        <w:bookmarkEnd w:id="935"/>
        <w:bookmarkEnd w:id="936"/>
      </w:ins>
    </w:p>
    <w:p w14:paraId="3D5D5C3D" w14:textId="77777777" w:rsidR="00B72D4A" w:rsidRPr="00D80908" w:rsidRDefault="00B72D4A" w:rsidP="00B72D4A">
      <w:pPr>
        <w:rPr>
          <w:ins w:id="938" w:author="Shubra Singh" w:date="2022-12-21T12:25:00Z"/>
          <w:lang w:eastAsia="en-IN"/>
        </w:rPr>
      </w:pPr>
      <w:ins w:id="939" w:author="Shubra Singh" w:date="2022-12-21T12:25:00Z">
        <w:r>
          <w:rPr>
            <w:lang w:eastAsia="en-IN"/>
          </w:rPr>
          <w:t>Apache Server VM:</w:t>
        </w:r>
      </w:ins>
    </w:p>
    <w:p w14:paraId="41A85B77" w14:textId="77777777" w:rsidR="00B72D4A" w:rsidRDefault="00B72D4A" w:rsidP="00B72D4A">
      <w:pPr>
        <w:ind w:left="720"/>
        <w:rPr>
          <w:ins w:id="940" w:author="Shubra Singh" w:date="2022-12-21T12:25:00Z"/>
          <w:lang w:eastAsia="en-IN"/>
        </w:rPr>
      </w:pPr>
      <w:ins w:id="941" w:author="Shubra Singh" w:date="2022-12-21T12:25:00Z">
        <w:r>
          <w:rPr>
            <w:lang w:eastAsia="en-IN"/>
          </w:rPr>
          <w:t xml:space="preserve">Go to AWS Console -&gt; </w:t>
        </w:r>
        <w:r w:rsidRPr="004D411A">
          <w:rPr>
            <w:rFonts w:cstheme="minorHAnsi"/>
            <w:i/>
            <w:iCs/>
            <w:szCs w:val="28"/>
            <w:shd w:val="clear" w:color="auto" w:fill="FFFFFF"/>
          </w:rPr>
          <w:t xml:space="preserve">EC2 -&gt;  Instances </w:t>
        </w:r>
        <w:r w:rsidRPr="00DB40D1">
          <w:rPr>
            <w:rFonts w:cstheme="minorHAnsi"/>
            <w:i/>
            <w:iCs/>
            <w:szCs w:val="28"/>
            <w:shd w:val="clear" w:color="auto" w:fill="FFFFFF"/>
          </w:rPr>
          <w:t xml:space="preserve">- &gt; </w:t>
        </w:r>
        <w:r w:rsidRPr="004D411A">
          <w:rPr>
            <w:rFonts w:cstheme="minorHAnsi"/>
            <w:i/>
            <w:iCs/>
            <w:szCs w:val="28"/>
            <w:shd w:val="clear" w:color="auto" w:fill="FFFFFF"/>
          </w:rPr>
          <w:t xml:space="preserve">Select </w:t>
        </w:r>
        <w:r>
          <w:rPr>
            <w:rFonts w:cstheme="minorHAnsi"/>
            <w:i/>
            <w:iCs/>
            <w:color w:val="2E74B5" w:themeColor="accent5" w:themeShade="BF"/>
            <w:szCs w:val="28"/>
            <w:shd w:val="clear" w:color="auto" w:fill="FFFFFF"/>
          </w:rPr>
          <w:t>&lt;</w:t>
        </w:r>
        <w:r w:rsidRPr="007259C5">
          <w:rPr>
            <w:rFonts w:cstheme="minorHAnsi"/>
            <w:i/>
            <w:iCs/>
            <w:color w:val="00B0F0"/>
            <w:szCs w:val="28"/>
            <w:shd w:val="clear" w:color="auto" w:fill="FFFFFF"/>
          </w:rPr>
          <w:t>vth</w:t>
        </w:r>
        <w:r>
          <w:rPr>
            <w:rFonts w:cstheme="minorHAnsi"/>
            <w:i/>
            <w:iCs/>
            <w:color w:val="00B0F0"/>
            <w:szCs w:val="28"/>
            <w:shd w:val="clear" w:color="auto" w:fill="FFFFFF"/>
          </w:rPr>
          <w:t>&gt;</w:t>
        </w:r>
        <w:r w:rsidRPr="007259C5">
          <w:rPr>
            <w:rFonts w:cstheme="minorHAnsi"/>
            <w:i/>
            <w:iCs/>
            <w:color w:val="00B0F0"/>
            <w:szCs w:val="28"/>
            <w:shd w:val="clear" w:color="auto" w:fill="FFFFFF"/>
          </w:rPr>
          <w:t>-server</w:t>
        </w:r>
        <w:r>
          <w:rPr>
            <w:rFonts w:cstheme="minorHAnsi"/>
            <w:i/>
            <w:iCs/>
            <w:color w:val="2E74B5" w:themeColor="accent5" w:themeShade="BF"/>
            <w:szCs w:val="28"/>
            <w:shd w:val="clear" w:color="auto" w:fill="FFFFFF"/>
          </w:rPr>
          <w:t xml:space="preserve"> -</w:t>
        </w:r>
        <w:r w:rsidRPr="004C5F9B">
          <w:rPr>
            <w:rFonts w:cstheme="minorHAnsi"/>
            <w:i/>
            <w:iCs/>
            <w:szCs w:val="28"/>
            <w:shd w:val="clear" w:color="auto" w:fill="FFFFFF"/>
          </w:rPr>
          <w:t xml:space="preserve">&gt; connect -&gt; EC2 instance connect  -&gt; </w:t>
        </w:r>
        <w:r>
          <w:rPr>
            <w:rFonts w:cstheme="minorHAnsi"/>
            <w:i/>
            <w:iCs/>
            <w:szCs w:val="28"/>
            <w:shd w:val="clear" w:color="auto" w:fill="FFFFFF"/>
          </w:rPr>
          <w:t>C</w:t>
        </w:r>
        <w:r w:rsidRPr="004C5F9B">
          <w:rPr>
            <w:rFonts w:cstheme="minorHAnsi"/>
            <w:i/>
            <w:iCs/>
            <w:szCs w:val="28"/>
            <w:shd w:val="clear" w:color="auto" w:fill="FFFFFF"/>
          </w:rPr>
          <w:t>onnect</w:t>
        </w:r>
      </w:ins>
    </w:p>
    <w:p w14:paraId="72C9ACC2" w14:textId="77777777" w:rsidR="00B72D4A" w:rsidRPr="00C95146" w:rsidRDefault="00B72D4A" w:rsidP="00B72D4A">
      <w:pPr>
        <w:ind w:firstLine="720"/>
        <w:rPr>
          <w:ins w:id="942" w:author="Shubra Singh" w:date="2022-12-21T12:25:00Z"/>
          <w:lang w:eastAsia="en-IN"/>
        </w:rPr>
      </w:pPr>
      <w:ins w:id="943" w:author="Shubra Singh" w:date="2022-12-21T12:25:00Z">
        <w:r>
          <w:rPr>
            <w:color w:val="2E74B5" w:themeColor="accent5" w:themeShade="BF"/>
            <w:lang w:eastAsia="en-IN"/>
          </w:rPr>
          <w:t xml:space="preserve">Run : </w:t>
        </w:r>
        <w:r w:rsidRPr="000E2B7C">
          <w:rPr>
            <w:color w:val="2E74B5" w:themeColor="accent5" w:themeShade="BF"/>
            <w:lang w:eastAsia="en-IN"/>
          </w:rPr>
          <w:t>sudo apt install apache2</w:t>
        </w:r>
      </w:ins>
    </w:p>
    <w:p w14:paraId="3DF58816" w14:textId="77777777" w:rsidR="00B72D4A" w:rsidRDefault="00B72D4A" w:rsidP="00B72D4A">
      <w:pPr>
        <w:rPr>
          <w:ins w:id="944" w:author="Shubra Singh" w:date="2022-12-21T12:25:00Z"/>
          <w:lang w:eastAsia="en-IN"/>
        </w:rPr>
      </w:pPr>
    </w:p>
    <w:p w14:paraId="0F728657" w14:textId="77777777" w:rsidR="00B72D4A" w:rsidRPr="00C95146" w:rsidRDefault="00B72D4A" w:rsidP="00B72D4A">
      <w:pPr>
        <w:rPr>
          <w:ins w:id="945" w:author="Shubra Singh" w:date="2022-12-21T12:25:00Z"/>
          <w:lang w:eastAsia="en-IN"/>
        </w:rPr>
      </w:pPr>
      <w:ins w:id="946" w:author="Shubra Singh" w:date="2022-12-21T12:25:00Z">
        <w:r>
          <w:rPr>
            <w:lang w:eastAsia="en-IN"/>
          </w:rPr>
          <w:t>Client VM:</w:t>
        </w:r>
      </w:ins>
    </w:p>
    <w:p w14:paraId="379882FC" w14:textId="77777777" w:rsidR="00B72D4A" w:rsidRDefault="00B72D4A" w:rsidP="00B72D4A">
      <w:pPr>
        <w:pStyle w:val="ListParagraph"/>
        <w:numPr>
          <w:ilvl w:val="0"/>
          <w:numId w:val="37"/>
        </w:numPr>
        <w:rPr>
          <w:ins w:id="947" w:author="Shubra Singh" w:date="2022-12-21T12:25:00Z"/>
          <w:lang w:eastAsia="en-IN"/>
        </w:rPr>
      </w:pPr>
      <w:ins w:id="948" w:author="Shubra Singh" w:date="2022-12-21T12:25:00Z">
        <w:r>
          <w:rPr>
            <w:lang w:eastAsia="en-IN"/>
          </w:rPr>
          <w:t xml:space="preserve">Go to AWS Console -&gt; </w:t>
        </w:r>
        <w:r w:rsidRPr="003954E1">
          <w:rPr>
            <w:i/>
            <w:iCs/>
            <w:color w:val="2F5496" w:themeColor="accent1" w:themeShade="BF"/>
            <w:lang w:eastAsia="en-IN"/>
          </w:rPr>
          <w:t>EC2</w:t>
        </w:r>
        <w:r>
          <w:rPr>
            <w:i/>
            <w:iCs/>
            <w:color w:val="2F5496" w:themeColor="accent1" w:themeShade="BF"/>
            <w:lang w:eastAsia="en-IN"/>
          </w:rPr>
          <w:t xml:space="preserve"> -&gt; </w:t>
        </w:r>
        <w:r w:rsidRPr="003954E1">
          <w:rPr>
            <w:i/>
            <w:iCs/>
            <w:color w:val="2F5496" w:themeColor="accent1" w:themeShade="BF"/>
            <w:lang w:eastAsia="en-IN"/>
          </w:rPr>
          <w:t xml:space="preserve"> Instances</w:t>
        </w:r>
        <w:r>
          <w:rPr>
            <w:i/>
            <w:iCs/>
            <w:color w:val="2F5496" w:themeColor="accent1" w:themeShade="BF"/>
            <w:lang w:eastAsia="en-IN"/>
          </w:rPr>
          <w:t xml:space="preserve"> -&gt; </w:t>
        </w:r>
        <w:r w:rsidRPr="003954E1">
          <w:rPr>
            <w:i/>
            <w:iCs/>
            <w:color w:val="2F5496" w:themeColor="accent1" w:themeShade="BF"/>
            <w:lang w:eastAsia="en-IN"/>
          </w:rPr>
          <w:t xml:space="preserve"> Launch instances</w:t>
        </w:r>
      </w:ins>
    </w:p>
    <w:p w14:paraId="70E5CD0B" w14:textId="77777777" w:rsidR="00B72D4A" w:rsidRDefault="00B72D4A" w:rsidP="00B72D4A">
      <w:pPr>
        <w:pStyle w:val="ListParagraph"/>
        <w:rPr>
          <w:ins w:id="949" w:author="Shubra Singh" w:date="2022-12-21T12:25:00Z"/>
          <w:lang w:eastAsia="en-IN"/>
        </w:rPr>
      </w:pPr>
      <w:ins w:id="950" w:author="Shubra Singh" w:date="2022-12-21T12:25:00Z">
        <w:r w:rsidRPr="00760101">
          <w:rPr>
            <w:noProof/>
            <w:lang w:eastAsia="en-IN"/>
          </w:rPr>
          <w:drawing>
            <wp:inline distT="0" distB="0" distL="0" distR="0" wp14:anchorId="22B38808" wp14:editId="5C766F46">
              <wp:extent cx="5040630" cy="52478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1277" cy="551922"/>
                      </a:xfrm>
                      <a:prstGeom prst="rect">
                        <a:avLst/>
                      </a:prstGeom>
                    </pic:spPr>
                  </pic:pic>
                </a:graphicData>
              </a:graphic>
            </wp:inline>
          </w:drawing>
        </w:r>
        <w:r>
          <w:rPr>
            <w:lang w:eastAsia="en-IN"/>
          </w:rPr>
          <w:t xml:space="preserve"> </w:t>
        </w:r>
      </w:ins>
    </w:p>
    <w:p w14:paraId="3AF8147C" w14:textId="77777777" w:rsidR="00B72D4A" w:rsidRDefault="00B72D4A" w:rsidP="00B72D4A">
      <w:pPr>
        <w:pStyle w:val="ListParagraph"/>
        <w:rPr>
          <w:ins w:id="951" w:author="Shubra Singh" w:date="2022-12-21T12:25:00Z"/>
          <w:lang w:eastAsia="en-IN"/>
        </w:rPr>
      </w:pPr>
    </w:p>
    <w:p w14:paraId="5A36ABB1" w14:textId="77777777" w:rsidR="00B72D4A" w:rsidRDefault="00B72D4A" w:rsidP="00B72D4A">
      <w:pPr>
        <w:pStyle w:val="ListParagraph"/>
        <w:numPr>
          <w:ilvl w:val="0"/>
          <w:numId w:val="38"/>
        </w:numPr>
        <w:rPr>
          <w:ins w:id="952" w:author="Shubra Singh" w:date="2022-12-21T12:25:00Z"/>
          <w:lang w:eastAsia="en-IN"/>
        </w:rPr>
      </w:pPr>
      <w:ins w:id="953" w:author="Shubra Singh" w:date="2022-12-21T12:25:00Z">
        <w:r>
          <w:rPr>
            <w:lang w:eastAsia="en-IN"/>
          </w:rPr>
          <w:t>Provide instance name. For example: &lt;vth-client&gt;.</w:t>
        </w:r>
      </w:ins>
    </w:p>
    <w:p w14:paraId="7E658C8C" w14:textId="77777777" w:rsidR="00B72D4A" w:rsidRDefault="00B72D4A" w:rsidP="00B72D4A">
      <w:pPr>
        <w:pStyle w:val="ListParagraph"/>
        <w:numPr>
          <w:ilvl w:val="0"/>
          <w:numId w:val="38"/>
        </w:numPr>
        <w:rPr>
          <w:ins w:id="954" w:author="Shubra Singh" w:date="2022-12-21T12:25:00Z"/>
          <w:lang w:eastAsia="en-IN"/>
        </w:rPr>
      </w:pPr>
      <w:ins w:id="955" w:author="Shubra Singh" w:date="2022-12-21T12:25:00Z">
        <w:r>
          <w:rPr>
            <w:lang w:eastAsia="en-IN"/>
          </w:rPr>
          <w:t>Select image as Ubuntu.</w:t>
        </w:r>
      </w:ins>
    </w:p>
    <w:p w14:paraId="18CDE29A" w14:textId="77777777" w:rsidR="00B72D4A" w:rsidRDefault="00B72D4A" w:rsidP="00B72D4A">
      <w:pPr>
        <w:pStyle w:val="ListParagraph"/>
        <w:numPr>
          <w:ilvl w:val="0"/>
          <w:numId w:val="38"/>
        </w:numPr>
        <w:rPr>
          <w:ins w:id="956" w:author="Shubra Singh" w:date="2022-12-21T12:25:00Z"/>
          <w:lang w:eastAsia="en-IN"/>
        </w:rPr>
      </w:pPr>
      <w:ins w:id="957" w:author="Shubra Singh" w:date="2022-12-21T12:25:00Z">
        <w:r>
          <w:rPr>
            <w:lang w:eastAsia="en-IN"/>
          </w:rPr>
          <w:t>Select keypair as you created earlier.</w:t>
        </w:r>
      </w:ins>
    </w:p>
    <w:p w14:paraId="2D7AFEA5" w14:textId="77777777" w:rsidR="00B72D4A" w:rsidRDefault="00B72D4A" w:rsidP="00B72D4A">
      <w:pPr>
        <w:pStyle w:val="ListParagraph"/>
        <w:numPr>
          <w:ilvl w:val="0"/>
          <w:numId w:val="38"/>
        </w:numPr>
        <w:rPr>
          <w:ins w:id="958" w:author="Shubra Singh" w:date="2022-12-21T12:25:00Z"/>
          <w:lang w:eastAsia="en-IN"/>
        </w:rPr>
      </w:pPr>
      <w:ins w:id="959" w:author="Shubra Singh" w:date="2022-12-21T12:25:00Z">
        <w:r>
          <w:rPr>
            <w:lang w:eastAsia="en-IN"/>
          </w:rPr>
          <w:t xml:space="preserve">Edit the network settings. Select VPC &lt;vth-vpc&gt;. </w:t>
        </w:r>
      </w:ins>
    </w:p>
    <w:p w14:paraId="6287CB78" w14:textId="71899886" w:rsidR="00B72D4A" w:rsidRDefault="00B72D4A" w:rsidP="00B72D4A">
      <w:pPr>
        <w:pStyle w:val="ListParagraph"/>
        <w:numPr>
          <w:ilvl w:val="0"/>
          <w:numId w:val="38"/>
        </w:numPr>
        <w:rPr>
          <w:ins w:id="960" w:author="Shubra Singh" w:date="2022-12-21T12:25:00Z"/>
          <w:lang w:eastAsia="en-IN"/>
        </w:rPr>
      </w:pPr>
      <w:ins w:id="961" w:author="Shubra Singh" w:date="2022-12-21T12:25:00Z">
        <w:r>
          <w:rPr>
            <w:lang w:eastAsia="en-IN"/>
          </w:rPr>
          <w:t>Select Data subnet</w:t>
        </w:r>
      </w:ins>
      <w:ins w:id="962" w:author="Shubra Singh" w:date="2022-12-21T17:37:00Z">
        <w:r w:rsidR="0087145E">
          <w:rPr>
            <w:lang w:eastAsia="en-IN"/>
          </w:rPr>
          <w:t xml:space="preserve"> 1</w:t>
        </w:r>
      </w:ins>
      <w:ins w:id="963" w:author="Shubra Singh" w:date="2022-12-21T12:25:00Z">
        <w:r>
          <w:rPr>
            <w:lang w:eastAsia="en-IN"/>
          </w:rPr>
          <w:t>. (e.g 10.0.</w:t>
        </w:r>
      </w:ins>
      <w:ins w:id="964" w:author="Shubra Singh" w:date="2022-12-21T17:37:00Z">
        <w:r w:rsidR="0087145E">
          <w:rPr>
            <w:lang w:eastAsia="en-IN"/>
          </w:rPr>
          <w:t>2</w:t>
        </w:r>
      </w:ins>
      <w:ins w:id="965" w:author="Shubra Singh" w:date="2022-12-21T12:25:00Z">
        <w:r>
          <w:rPr>
            <w:lang w:eastAsia="en-IN"/>
          </w:rPr>
          <w:t>.0/24)</w:t>
        </w:r>
      </w:ins>
    </w:p>
    <w:p w14:paraId="0E959808" w14:textId="77777777" w:rsidR="00B72D4A" w:rsidRDefault="00B72D4A" w:rsidP="00B72D4A">
      <w:pPr>
        <w:pStyle w:val="ListParagraph"/>
        <w:numPr>
          <w:ilvl w:val="0"/>
          <w:numId w:val="38"/>
        </w:numPr>
        <w:rPr>
          <w:ins w:id="966" w:author="Shubra Singh" w:date="2022-12-21T12:25:00Z"/>
          <w:lang w:eastAsia="en-IN"/>
        </w:rPr>
      </w:pPr>
      <w:ins w:id="967" w:author="Shubra Singh" w:date="2022-12-21T12:25:00Z">
        <w:r>
          <w:rPr>
            <w:lang w:eastAsia="en-IN"/>
          </w:rPr>
          <w:t>Edit Auto Assign Public IP to enable.</w:t>
        </w:r>
      </w:ins>
    </w:p>
    <w:p w14:paraId="1BF631CA" w14:textId="77777777" w:rsidR="00B72D4A" w:rsidRDefault="00B72D4A" w:rsidP="00B72D4A">
      <w:pPr>
        <w:pStyle w:val="ListParagraph"/>
        <w:numPr>
          <w:ilvl w:val="0"/>
          <w:numId w:val="38"/>
        </w:numPr>
        <w:rPr>
          <w:ins w:id="968" w:author="Shubra Singh" w:date="2022-12-21T12:25:00Z"/>
          <w:lang w:eastAsia="en-IN"/>
        </w:rPr>
      </w:pPr>
      <w:ins w:id="969" w:author="Shubra Singh" w:date="2022-12-21T12:25:00Z">
        <w:r>
          <w:rPr>
            <w:lang w:eastAsia="en-IN"/>
          </w:rPr>
          <w:t xml:space="preserve">Edit </w:t>
        </w:r>
        <w:r w:rsidRPr="00471E96">
          <w:rPr>
            <w:lang w:eastAsia="en-IN"/>
          </w:rPr>
          <w:t>Firewall (security groups) </w:t>
        </w:r>
        <w:r>
          <w:rPr>
            <w:lang w:eastAsia="en-IN"/>
          </w:rPr>
          <w:t xml:space="preserve">and select </w:t>
        </w:r>
        <w:r w:rsidRPr="00024E0F">
          <w:rPr>
            <w:lang w:eastAsia="en-IN"/>
          </w:rPr>
          <w:t>existing security group &lt;vth-vThunderSecurityGroupData&gt;.</w:t>
        </w:r>
      </w:ins>
    </w:p>
    <w:p w14:paraId="4EE0E5C7" w14:textId="77777777" w:rsidR="00B72D4A" w:rsidRDefault="00B72D4A" w:rsidP="00B72D4A">
      <w:pPr>
        <w:pStyle w:val="ListParagraph"/>
        <w:numPr>
          <w:ilvl w:val="0"/>
          <w:numId w:val="38"/>
        </w:numPr>
        <w:rPr>
          <w:ins w:id="970" w:author="Shubra Singh" w:date="2022-12-21T12:25:00Z"/>
          <w:lang w:eastAsia="en-IN"/>
        </w:rPr>
      </w:pPr>
      <w:ins w:id="971" w:author="Shubra Singh" w:date="2022-12-21T12:25:00Z">
        <w:r>
          <w:rPr>
            <w:lang w:eastAsia="en-IN"/>
          </w:rPr>
          <w:t>Click on launch instance.</w:t>
        </w:r>
      </w:ins>
    </w:p>
    <w:p w14:paraId="24DBE381" w14:textId="77777777" w:rsidR="00B72D4A" w:rsidRPr="00D82F31" w:rsidRDefault="00B72D4A" w:rsidP="00B72D4A">
      <w:pPr>
        <w:pStyle w:val="ListParagraph"/>
        <w:numPr>
          <w:ilvl w:val="0"/>
          <w:numId w:val="38"/>
        </w:numPr>
        <w:rPr>
          <w:ins w:id="972" w:author="Shubra Singh" w:date="2022-12-21T12:25:00Z"/>
          <w:lang w:eastAsia="en-IN"/>
        </w:rPr>
      </w:pPr>
      <w:ins w:id="973" w:author="Shubra Singh" w:date="2022-12-21T12:25:00Z">
        <w:r>
          <w:rPr>
            <w:lang w:eastAsia="en-IN"/>
          </w:rPr>
          <w:t>Wait for 5 min.</w:t>
        </w:r>
      </w:ins>
    </w:p>
    <w:p w14:paraId="57B32986" w14:textId="77777777" w:rsidR="006E70FE" w:rsidRDefault="006E70FE" w:rsidP="00B976A5">
      <w:pPr>
        <w:pStyle w:val="Heading1"/>
      </w:pPr>
    </w:p>
    <w:p w14:paraId="13EAC981" w14:textId="1464C9E5" w:rsidR="006E70FE" w:rsidDel="00B72D4A" w:rsidRDefault="006E70FE" w:rsidP="00B976A5">
      <w:pPr>
        <w:pStyle w:val="Heading1"/>
        <w:rPr>
          <w:del w:id="974" w:author="Shubra Singh" w:date="2022-12-21T12:25:00Z"/>
        </w:rPr>
      </w:pPr>
    </w:p>
    <w:p w14:paraId="79A20C23" w14:textId="77777777" w:rsidR="00B72D4A" w:rsidRPr="00B72D4A" w:rsidRDefault="00B72D4A">
      <w:pPr>
        <w:rPr>
          <w:ins w:id="975" w:author="Shubra Singh" w:date="2022-12-21T12:25:00Z"/>
        </w:rPr>
        <w:pPrChange w:id="976" w:author="Shubra Singh" w:date="2022-12-21T12:25:00Z">
          <w:pPr>
            <w:pStyle w:val="Heading1"/>
          </w:pPr>
        </w:pPrChange>
      </w:pPr>
    </w:p>
    <w:p w14:paraId="2A83B36E" w14:textId="77777777" w:rsidR="006E70FE" w:rsidDel="00B72D4A" w:rsidRDefault="006E70FE" w:rsidP="00B976A5">
      <w:pPr>
        <w:pStyle w:val="Heading1"/>
        <w:rPr>
          <w:del w:id="977" w:author="Shubra Singh" w:date="2022-12-21T12:26:00Z"/>
        </w:rPr>
      </w:pPr>
    </w:p>
    <w:p w14:paraId="774B09CD" w14:textId="77777777" w:rsidR="006E70FE" w:rsidDel="00B72D4A" w:rsidRDefault="006E70FE" w:rsidP="00B976A5">
      <w:pPr>
        <w:pStyle w:val="Heading1"/>
        <w:rPr>
          <w:del w:id="978" w:author="Shubra Singh" w:date="2022-12-21T12:25:00Z"/>
        </w:rPr>
      </w:pPr>
    </w:p>
    <w:p w14:paraId="39F994DC" w14:textId="77777777" w:rsidR="006E70FE" w:rsidDel="00B72D4A" w:rsidRDefault="006E70FE" w:rsidP="00B976A5">
      <w:pPr>
        <w:pStyle w:val="Heading1"/>
        <w:rPr>
          <w:del w:id="979" w:author="Shubra Singh" w:date="2022-12-21T12:25:00Z"/>
        </w:rPr>
      </w:pPr>
    </w:p>
    <w:p w14:paraId="79B81AE6" w14:textId="77777777" w:rsidR="006E70FE" w:rsidDel="00B72D4A" w:rsidRDefault="006E70FE" w:rsidP="00B976A5">
      <w:pPr>
        <w:pStyle w:val="Heading1"/>
        <w:rPr>
          <w:del w:id="980" w:author="Shubra Singh" w:date="2022-12-21T12:25:00Z"/>
        </w:rPr>
      </w:pPr>
    </w:p>
    <w:p w14:paraId="6880386D" w14:textId="77777777" w:rsidR="006E70FE" w:rsidDel="00B72D4A" w:rsidRDefault="006E70FE" w:rsidP="00B976A5">
      <w:pPr>
        <w:pStyle w:val="Heading1"/>
        <w:rPr>
          <w:del w:id="981" w:author="Shubra Singh" w:date="2022-12-21T12:25:00Z"/>
        </w:rPr>
      </w:pPr>
    </w:p>
    <w:p w14:paraId="4CFF8872" w14:textId="77777777" w:rsidR="006E70FE" w:rsidDel="00B72D4A" w:rsidRDefault="006E70FE" w:rsidP="00B976A5">
      <w:pPr>
        <w:pStyle w:val="Heading1"/>
        <w:rPr>
          <w:del w:id="982" w:author="Shubra Singh" w:date="2022-12-21T12:25:00Z"/>
        </w:rPr>
      </w:pPr>
    </w:p>
    <w:p w14:paraId="7CBBF04A" w14:textId="77777777" w:rsidR="006E70FE" w:rsidRDefault="006E70FE" w:rsidP="00B976A5">
      <w:pPr>
        <w:pStyle w:val="Heading1"/>
      </w:pPr>
    </w:p>
    <w:p w14:paraId="4281C7B4" w14:textId="4F81CF33" w:rsidR="006E70FE" w:rsidDel="00B72D4A" w:rsidRDefault="006E70FE" w:rsidP="00B976A5">
      <w:pPr>
        <w:pStyle w:val="Heading1"/>
        <w:rPr>
          <w:del w:id="983" w:author="Shubra Singh" w:date="2022-12-21T12:25:00Z"/>
        </w:rPr>
      </w:pPr>
    </w:p>
    <w:p w14:paraId="41F6B856" w14:textId="2579859A" w:rsidR="00B72D4A" w:rsidRDefault="00B72D4A" w:rsidP="00B72D4A">
      <w:pPr>
        <w:rPr>
          <w:ins w:id="984" w:author="Shubra Singh" w:date="2022-12-21T12:26:00Z"/>
        </w:rPr>
      </w:pPr>
    </w:p>
    <w:p w14:paraId="42071A5F" w14:textId="77777777" w:rsidR="00B72D4A" w:rsidRPr="00B72D4A" w:rsidRDefault="00B72D4A">
      <w:pPr>
        <w:rPr>
          <w:ins w:id="985" w:author="Shubra Singh" w:date="2022-12-21T12:26:00Z"/>
        </w:rPr>
        <w:pPrChange w:id="986" w:author="Shubra Singh" w:date="2022-12-21T12:26:00Z">
          <w:pPr>
            <w:pStyle w:val="Heading1"/>
          </w:pPr>
        </w:pPrChange>
      </w:pPr>
    </w:p>
    <w:p w14:paraId="636A66B3" w14:textId="77777777" w:rsidR="006E70FE" w:rsidDel="00B72D4A" w:rsidRDefault="006E70FE" w:rsidP="00B976A5">
      <w:pPr>
        <w:pStyle w:val="Heading1"/>
        <w:rPr>
          <w:del w:id="987" w:author="Shubra Singh" w:date="2022-12-21T12:25:00Z"/>
        </w:rPr>
      </w:pPr>
    </w:p>
    <w:p w14:paraId="120047EF" w14:textId="77777777" w:rsidR="006E70FE" w:rsidDel="00B72D4A" w:rsidRDefault="006E70FE" w:rsidP="00B976A5">
      <w:pPr>
        <w:pStyle w:val="Heading1"/>
        <w:rPr>
          <w:del w:id="988" w:author="Shubra Singh" w:date="2022-12-21T12:25:00Z"/>
        </w:rPr>
      </w:pPr>
    </w:p>
    <w:p w14:paraId="02C7428C" w14:textId="77777777" w:rsidR="006E70FE" w:rsidDel="00B72D4A" w:rsidRDefault="006E70FE" w:rsidP="00B976A5">
      <w:pPr>
        <w:pStyle w:val="Heading1"/>
        <w:rPr>
          <w:del w:id="989" w:author="Shubra Singh" w:date="2022-12-21T12:25:00Z"/>
        </w:rPr>
      </w:pPr>
    </w:p>
    <w:p w14:paraId="0064C541" w14:textId="77777777" w:rsidR="006E70FE" w:rsidDel="00B72D4A" w:rsidRDefault="006E70FE" w:rsidP="00B976A5">
      <w:pPr>
        <w:pStyle w:val="Heading1"/>
        <w:rPr>
          <w:del w:id="990" w:author="Shubra Singh" w:date="2022-12-21T12:25:00Z"/>
        </w:rPr>
      </w:pPr>
    </w:p>
    <w:p w14:paraId="762582AE" w14:textId="77777777" w:rsidR="006E70FE" w:rsidDel="00B72D4A" w:rsidRDefault="006E70FE" w:rsidP="00B976A5">
      <w:pPr>
        <w:pStyle w:val="Heading1"/>
        <w:rPr>
          <w:del w:id="991" w:author="Shubra Singh" w:date="2022-12-21T12:25:00Z"/>
        </w:rPr>
      </w:pPr>
    </w:p>
    <w:p w14:paraId="38E0DDFF" w14:textId="77777777" w:rsidR="006E70FE" w:rsidDel="00B72D4A" w:rsidRDefault="006E70FE" w:rsidP="00B976A5">
      <w:pPr>
        <w:pStyle w:val="Heading1"/>
        <w:rPr>
          <w:del w:id="992" w:author="Shubra Singh" w:date="2022-12-21T12:25:00Z"/>
        </w:rPr>
      </w:pPr>
    </w:p>
    <w:p w14:paraId="1CD9F07D" w14:textId="77777777" w:rsidR="006E70FE" w:rsidDel="00B72D4A" w:rsidRDefault="006E70FE" w:rsidP="00B976A5">
      <w:pPr>
        <w:pStyle w:val="Heading1"/>
        <w:rPr>
          <w:del w:id="993" w:author="Shubra Singh" w:date="2022-12-21T12:25:00Z"/>
        </w:rPr>
      </w:pPr>
    </w:p>
    <w:p w14:paraId="41E42677" w14:textId="77777777" w:rsidR="006E70FE" w:rsidDel="00B72D4A" w:rsidRDefault="006E70FE" w:rsidP="00B976A5">
      <w:pPr>
        <w:pStyle w:val="Heading1"/>
        <w:rPr>
          <w:del w:id="994" w:author="Shubra Singh" w:date="2022-12-21T12:25:00Z"/>
        </w:rPr>
      </w:pPr>
    </w:p>
    <w:p w14:paraId="0BBA920E" w14:textId="77777777" w:rsidR="006E70FE" w:rsidDel="00B72D4A" w:rsidRDefault="006E70FE" w:rsidP="00B976A5">
      <w:pPr>
        <w:pStyle w:val="Heading1"/>
        <w:rPr>
          <w:del w:id="995" w:author="Shubra Singh" w:date="2022-12-21T12:25:00Z"/>
        </w:rPr>
      </w:pPr>
    </w:p>
    <w:p w14:paraId="05898789" w14:textId="77777777" w:rsidR="006E70FE" w:rsidDel="00B72D4A" w:rsidRDefault="006E70FE" w:rsidP="00B976A5">
      <w:pPr>
        <w:pStyle w:val="Heading1"/>
        <w:rPr>
          <w:del w:id="996" w:author="Shubra Singh" w:date="2022-12-21T12:25:00Z"/>
        </w:rPr>
      </w:pPr>
    </w:p>
    <w:p w14:paraId="019BD906" w14:textId="77777777" w:rsidR="006E70FE" w:rsidDel="00B72D4A" w:rsidRDefault="006E70FE" w:rsidP="00B976A5">
      <w:pPr>
        <w:pStyle w:val="Heading1"/>
        <w:rPr>
          <w:del w:id="997" w:author="Shubra Singh" w:date="2022-12-21T12:25:00Z"/>
        </w:rPr>
      </w:pPr>
    </w:p>
    <w:p w14:paraId="0FA3D93E" w14:textId="082153E3" w:rsidR="00DF5647" w:rsidRPr="00B976A5" w:rsidRDefault="005A3D1E" w:rsidP="00B976A5">
      <w:pPr>
        <w:pStyle w:val="Heading1"/>
      </w:pPr>
      <w:bookmarkStart w:id="998" w:name="_Toc122527873"/>
      <w:r w:rsidRPr="00B976A5">
        <w:t>Chapter</w:t>
      </w:r>
      <w:r w:rsidR="00B976A5" w:rsidRPr="00B976A5">
        <w:t xml:space="preserve"> </w:t>
      </w:r>
      <w:r w:rsidR="008102A7">
        <w:t>7</w:t>
      </w:r>
      <w:r w:rsidR="00B976A5" w:rsidRPr="00B976A5">
        <w:t xml:space="preserve"> - </w:t>
      </w:r>
      <w:r w:rsidRPr="00B976A5">
        <w:t xml:space="preserve">Let us </w:t>
      </w:r>
      <w:r w:rsidR="00DF5647" w:rsidRPr="00B976A5">
        <w:t>Verify</w:t>
      </w:r>
      <w:bookmarkEnd w:id="909"/>
      <w:r w:rsidRPr="00B976A5">
        <w:t>.</w:t>
      </w:r>
      <w:bookmarkEnd w:id="998"/>
    </w:p>
    <w:p w14:paraId="2988A5F5" w14:textId="77777777" w:rsidR="0072441A" w:rsidRDefault="0072441A" w:rsidP="0072441A">
      <w:pPr>
        <w:pStyle w:val="BodyText"/>
        <w:rPr>
          <w:rFonts w:cstheme="minorHAnsi"/>
        </w:rPr>
      </w:pPr>
      <w:r>
        <w:rPr>
          <w:rFonts w:cstheme="minorHAnsi"/>
        </w:rPr>
        <w:t>vThunder can be access by ssh to instance or GUI.</w:t>
      </w:r>
    </w:p>
    <w:p w14:paraId="7A536C2F" w14:textId="77777777" w:rsidR="0072441A" w:rsidRDefault="0072441A" w:rsidP="0072441A">
      <w:pPr>
        <w:pStyle w:val="BodyText"/>
        <w:rPr>
          <w:rFonts w:cstheme="minorHAnsi"/>
        </w:rPr>
      </w:pPr>
      <w:r>
        <w:rPr>
          <w:rFonts w:cstheme="minorHAnsi"/>
        </w:rPr>
        <w:t xml:space="preserve">SSH to vThunder Instance: </w:t>
      </w:r>
    </w:p>
    <w:p w14:paraId="6D6A5283" w14:textId="77777777" w:rsidR="0072441A" w:rsidRDefault="0072441A" w:rsidP="0072441A">
      <w:pPr>
        <w:pStyle w:val="BodyText"/>
        <w:rPr>
          <w:rFonts w:cstheme="minorHAnsi"/>
        </w:rPr>
      </w:pPr>
      <w:r>
        <w:rPr>
          <w:rFonts w:cstheme="minorHAnsi"/>
        </w:rPr>
        <w:t>Open MobaXterm and connect.</w:t>
      </w:r>
    </w:p>
    <w:p w14:paraId="22EC6D25" w14:textId="77777777" w:rsidR="0072441A" w:rsidRDefault="0072441A" w:rsidP="0072441A">
      <w:pPr>
        <w:pStyle w:val="BodyText"/>
        <w:rPr>
          <w:rFonts w:cstheme="minorHAnsi"/>
        </w:rPr>
      </w:pPr>
      <w:r>
        <w:rPr>
          <w:rFonts w:cstheme="minorHAnsi"/>
        </w:rPr>
        <w:t>IP: Get from AWS Console -&gt; Cloudformation template -&gt; created stack name -&gt; Resources-&gt; vthunder-&gt;public ip.</w:t>
      </w:r>
    </w:p>
    <w:p w14:paraId="6323DA2A" w14:textId="6013B179" w:rsidR="0072441A" w:rsidRDefault="0072441A" w:rsidP="0072441A">
      <w:pPr>
        <w:pStyle w:val="BodyText"/>
        <w:rPr>
          <w:rFonts w:cstheme="minorHAnsi"/>
        </w:rPr>
      </w:pPr>
      <w:r>
        <w:rPr>
          <w:rFonts w:cstheme="minorHAnsi"/>
        </w:rPr>
        <w:t>Username [Default]: admin</w:t>
      </w:r>
    </w:p>
    <w:p w14:paraId="71756029" w14:textId="77777777" w:rsidR="0072441A" w:rsidRDefault="0072441A" w:rsidP="0072441A">
      <w:pPr>
        <w:pStyle w:val="BodyText"/>
        <w:rPr>
          <w:rFonts w:cstheme="minorHAnsi"/>
        </w:rPr>
      </w:pPr>
    </w:p>
    <w:p w14:paraId="0602965D" w14:textId="77777777" w:rsidR="00FB0802" w:rsidRDefault="00FB0802" w:rsidP="00FB0802">
      <w:pPr>
        <w:pStyle w:val="BodyText"/>
        <w:rPr>
          <w:ins w:id="999" w:author="Shubra Singh" w:date="2022-12-16T15:53:00Z"/>
          <w:rFonts w:cstheme="minorHAnsi"/>
        </w:rPr>
      </w:pPr>
      <w:ins w:id="1000" w:author="Shubra Singh" w:date="2022-12-16T15:53:00Z">
        <w:r>
          <w:rPr>
            <w:rFonts w:cstheme="minorHAnsi"/>
          </w:rPr>
          <w:t>After login.</w:t>
        </w:r>
      </w:ins>
    </w:p>
    <w:p w14:paraId="2C4F18DF" w14:textId="77777777" w:rsidR="00FB0802" w:rsidRDefault="00FB0802" w:rsidP="00FB0802">
      <w:pPr>
        <w:pStyle w:val="BodyText"/>
        <w:rPr>
          <w:ins w:id="1001" w:author="Shubra Singh" w:date="2022-12-16T15:53:00Z"/>
          <w:rFonts w:cstheme="minorHAnsi"/>
        </w:rPr>
      </w:pPr>
      <w:ins w:id="1002" w:author="Shubra Singh" w:date="2022-12-16T15:53:00Z">
        <w:r>
          <w:rPr>
            <w:rFonts w:cstheme="minorHAnsi"/>
          </w:rPr>
          <w:t>Execute Command -&gt; enable</w:t>
        </w:r>
      </w:ins>
    </w:p>
    <w:p w14:paraId="7179E77E" w14:textId="77777777" w:rsidR="00FB0802" w:rsidRDefault="00FB0802" w:rsidP="00FB0802">
      <w:pPr>
        <w:pStyle w:val="BodyText"/>
        <w:rPr>
          <w:ins w:id="1003" w:author="Shubra Singh" w:date="2022-12-16T15:53:00Z"/>
          <w:rFonts w:cstheme="minorHAnsi"/>
        </w:rPr>
      </w:pPr>
      <w:ins w:id="1004" w:author="Shubra Singh" w:date="2022-12-16T15:53:00Z">
        <w:r>
          <w:rPr>
            <w:rFonts w:cstheme="minorHAnsi"/>
          </w:rPr>
          <w:t>Password -&gt; &lt;just press enter&gt;</w:t>
        </w:r>
      </w:ins>
    </w:p>
    <w:p w14:paraId="6CB2CDB9" w14:textId="77777777" w:rsidR="00FB0802" w:rsidRDefault="00FB0802" w:rsidP="00FB0802">
      <w:pPr>
        <w:pStyle w:val="BodyText"/>
        <w:rPr>
          <w:ins w:id="1005" w:author="Shubra Singh" w:date="2022-12-16T15:53:00Z"/>
          <w:rFonts w:cstheme="minorHAnsi"/>
        </w:rPr>
      </w:pPr>
      <w:ins w:id="1006" w:author="Shubra Singh" w:date="2022-12-16T15:53:00Z">
        <w:r w:rsidRPr="006F2BE0">
          <w:rPr>
            <w:rFonts w:cstheme="minorHAnsi"/>
            <w:noProof/>
          </w:rPr>
          <w:drawing>
            <wp:inline distT="0" distB="0" distL="0" distR="0" wp14:anchorId="5F20F845" wp14:editId="0EE16096">
              <wp:extent cx="2502029" cy="1263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2029" cy="1263715"/>
                      </a:xfrm>
                      <a:prstGeom prst="rect">
                        <a:avLst/>
                      </a:prstGeom>
                    </pic:spPr>
                  </pic:pic>
                </a:graphicData>
              </a:graphic>
            </wp:inline>
          </w:drawing>
        </w:r>
      </w:ins>
    </w:p>
    <w:p w14:paraId="228B2347" w14:textId="77777777" w:rsidR="00FB0802" w:rsidRDefault="00FB0802" w:rsidP="00FB0802">
      <w:pPr>
        <w:pStyle w:val="BodyText"/>
        <w:rPr>
          <w:ins w:id="1007" w:author="Shubra Singh" w:date="2022-12-16T15:53:00Z"/>
          <w:rFonts w:cstheme="minorHAnsi"/>
        </w:rPr>
      </w:pPr>
      <w:ins w:id="1008" w:author="Shubra Singh" w:date="2022-12-16T15:53:00Z">
        <w:r>
          <w:rPr>
            <w:rFonts w:cstheme="minorHAnsi"/>
          </w:rPr>
          <w:t>Execute Command -&gt; configure</w:t>
        </w:r>
      </w:ins>
    </w:p>
    <w:p w14:paraId="4ED51204" w14:textId="77777777" w:rsidR="00FB0802" w:rsidRDefault="00FB0802" w:rsidP="00FB0802">
      <w:pPr>
        <w:pStyle w:val="BodyText"/>
        <w:rPr>
          <w:ins w:id="1009" w:author="Shubra Singh" w:date="2022-12-16T15:53:00Z"/>
          <w:rFonts w:cstheme="minorHAnsi"/>
        </w:rPr>
      </w:pPr>
      <w:ins w:id="1010" w:author="Shubra Singh" w:date="2022-12-16T15:53:00Z">
        <w:r w:rsidRPr="006F2BE0">
          <w:rPr>
            <w:rFonts w:cstheme="minorHAnsi"/>
            <w:noProof/>
          </w:rPr>
          <w:lastRenderedPageBreak/>
          <w:drawing>
            <wp:inline distT="0" distB="0" distL="0" distR="0" wp14:anchorId="77431515" wp14:editId="638CC87A">
              <wp:extent cx="3054507" cy="577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4507" cy="577880"/>
                      </a:xfrm>
                      <a:prstGeom prst="rect">
                        <a:avLst/>
                      </a:prstGeom>
                    </pic:spPr>
                  </pic:pic>
                </a:graphicData>
              </a:graphic>
            </wp:inline>
          </w:drawing>
        </w:r>
      </w:ins>
    </w:p>
    <w:p w14:paraId="3EF6FC1B" w14:textId="07D51DC4" w:rsidR="0072441A" w:rsidDel="00FB0802" w:rsidRDefault="0072441A" w:rsidP="0072441A">
      <w:pPr>
        <w:pStyle w:val="BodyText"/>
        <w:rPr>
          <w:del w:id="1011" w:author="Shubra Singh" w:date="2022-12-16T15:53:00Z"/>
          <w:rFonts w:cstheme="minorHAnsi"/>
        </w:rPr>
      </w:pPr>
      <w:del w:id="1012" w:author="Shubra Singh" w:date="2022-12-16T15:53:00Z">
        <w:r w:rsidDel="00FB0802">
          <w:rPr>
            <w:rFonts w:cstheme="minorHAnsi"/>
          </w:rPr>
          <w:delText>After login.</w:delText>
        </w:r>
      </w:del>
    </w:p>
    <w:p w14:paraId="2432715A" w14:textId="161A1DE0" w:rsidR="0072441A" w:rsidRPr="005147F0" w:rsidDel="00FB0802" w:rsidRDefault="0072441A" w:rsidP="0072441A">
      <w:pPr>
        <w:pStyle w:val="BodyText"/>
        <w:rPr>
          <w:del w:id="1013" w:author="Shubra Singh" w:date="2022-12-16T15:53:00Z"/>
          <w:rFonts w:eastAsiaTheme="minorHAnsi" w:cstheme="minorHAnsi"/>
          <w:i/>
          <w:iCs/>
          <w:color w:val="2E74B5" w:themeColor="accent5" w:themeShade="BF"/>
          <w:szCs w:val="28"/>
          <w:shd w:val="clear" w:color="auto" w:fill="FFFFFF"/>
          <w:lang w:val="en-IN"/>
        </w:rPr>
      </w:pPr>
      <w:del w:id="1014" w:author="Shubra Singh" w:date="2022-12-16T15:53:00Z">
        <w:r w:rsidDel="00FB0802">
          <w:rPr>
            <w:rFonts w:cstheme="minorHAnsi"/>
          </w:rPr>
          <w:delText xml:space="preserve">Execute Command -&gt; </w:delText>
        </w:r>
        <w:r w:rsidRPr="005147F0" w:rsidDel="00FB0802">
          <w:rPr>
            <w:rFonts w:eastAsiaTheme="minorHAnsi" w:cstheme="minorHAnsi"/>
            <w:i/>
            <w:iCs/>
            <w:color w:val="2E74B5" w:themeColor="accent5" w:themeShade="BF"/>
            <w:szCs w:val="28"/>
            <w:shd w:val="clear" w:color="auto" w:fill="FFFFFF"/>
            <w:lang w:val="en-IN"/>
          </w:rPr>
          <w:delText>enable</w:delText>
        </w:r>
      </w:del>
    </w:p>
    <w:p w14:paraId="3E333F7F" w14:textId="1F0949D8" w:rsidR="0072441A" w:rsidDel="00FB0802" w:rsidRDefault="0072441A" w:rsidP="0072441A">
      <w:pPr>
        <w:pStyle w:val="BodyText"/>
        <w:rPr>
          <w:del w:id="1015" w:author="Shubra Singh" w:date="2022-12-16T15:53:00Z"/>
          <w:rFonts w:cstheme="minorHAnsi"/>
        </w:rPr>
      </w:pPr>
      <w:del w:id="1016" w:author="Shubra Singh" w:date="2022-12-16T15:53:00Z">
        <w:r w:rsidDel="00FB0802">
          <w:rPr>
            <w:rFonts w:cstheme="minorHAnsi"/>
          </w:rPr>
          <w:delText>Password -&gt; &lt;just press enter&gt;</w:delText>
        </w:r>
      </w:del>
    </w:p>
    <w:p w14:paraId="4F17AEA6" w14:textId="5D5FE200" w:rsidR="0072441A" w:rsidDel="00FB0802" w:rsidRDefault="0072441A" w:rsidP="0072441A">
      <w:pPr>
        <w:pStyle w:val="BodyText"/>
        <w:rPr>
          <w:del w:id="1017" w:author="Shubra Singh" w:date="2022-12-16T15:53:00Z"/>
          <w:rFonts w:cstheme="minorHAnsi"/>
        </w:rPr>
      </w:pPr>
      <w:del w:id="1018" w:author="Shubra Singh" w:date="2022-12-16T15:53:00Z">
        <w:r w:rsidRPr="006C6062" w:rsidDel="00FB0802">
          <w:rPr>
            <w:rFonts w:cstheme="minorHAnsi"/>
            <w:noProof/>
          </w:rPr>
          <w:drawing>
            <wp:inline distT="0" distB="0" distL="0" distR="0" wp14:anchorId="43416AC9" wp14:editId="3FAA6CC6">
              <wp:extent cx="2425825" cy="13970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25825" cy="1397072"/>
                      </a:xfrm>
                      <a:prstGeom prst="rect">
                        <a:avLst/>
                      </a:prstGeom>
                    </pic:spPr>
                  </pic:pic>
                </a:graphicData>
              </a:graphic>
            </wp:inline>
          </w:drawing>
        </w:r>
      </w:del>
    </w:p>
    <w:p w14:paraId="5A93E308" w14:textId="3799EA30" w:rsidR="0072441A" w:rsidDel="00FB0802" w:rsidRDefault="0072441A" w:rsidP="0072441A">
      <w:pPr>
        <w:pStyle w:val="BodyText"/>
        <w:rPr>
          <w:del w:id="1019" w:author="Shubra Singh" w:date="2022-12-16T15:53:00Z"/>
          <w:rFonts w:cstheme="minorHAnsi"/>
        </w:rPr>
      </w:pPr>
      <w:del w:id="1020" w:author="Shubra Singh" w:date="2022-12-16T15:53:00Z">
        <w:r w:rsidDel="00FB0802">
          <w:rPr>
            <w:rFonts w:cstheme="minorHAnsi"/>
          </w:rPr>
          <w:delText xml:space="preserve">Execute Command -&gt; </w:delText>
        </w:r>
        <w:r w:rsidRPr="002333F3" w:rsidDel="00FB0802">
          <w:rPr>
            <w:rFonts w:eastAsiaTheme="minorHAnsi" w:cstheme="minorHAnsi"/>
            <w:i/>
            <w:iCs/>
            <w:color w:val="2E74B5" w:themeColor="accent5" w:themeShade="BF"/>
            <w:szCs w:val="28"/>
            <w:shd w:val="clear" w:color="auto" w:fill="FFFFFF"/>
            <w:lang w:val="en-IN"/>
          </w:rPr>
          <w:delText>configure</w:delText>
        </w:r>
      </w:del>
    </w:p>
    <w:p w14:paraId="767983BE" w14:textId="03BD264C" w:rsidR="0072441A" w:rsidDel="00FB0802" w:rsidRDefault="0072441A" w:rsidP="0072441A">
      <w:pPr>
        <w:pStyle w:val="BodyText"/>
        <w:rPr>
          <w:del w:id="1021" w:author="Shubra Singh" w:date="2022-12-16T15:53:00Z"/>
          <w:rFonts w:cstheme="minorHAnsi"/>
        </w:rPr>
      </w:pPr>
      <w:del w:id="1022" w:author="Shubra Singh" w:date="2022-12-16T15:53:00Z">
        <w:r w:rsidRPr="001C7A20" w:rsidDel="00FB0802">
          <w:rPr>
            <w:rFonts w:cstheme="minorHAnsi"/>
            <w:noProof/>
          </w:rPr>
          <w:drawing>
            <wp:inline distT="0" distB="0" distL="0" distR="0" wp14:anchorId="081BB3E9" wp14:editId="29D1AC2A">
              <wp:extent cx="2692538" cy="495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2538" cy="495325"/>
                      </a:xfrm>
                      <a:prstGeom prst="rect">
                        <a:avLst/>
                      </a:prstGeom>
                    </pic:spPr>
                  </pic:pic>
                </a:graphicData>
              </a:graphic>
            </wp:inline>
          </w:drawing>
        </w:r>
      </w:del>
    </w:p>
    <w:p w14:paraId="063E9BB5" w14:textId="77777777" w:rsidR="002333F3" w:rsidRDefault="002333F3" w:rsidP="0072441A">
      <w:pPr>
        <w:pStyle w:val="BodyText"/>
        <w:rPr>
          <w:rFonts w:cstheme="minorHAnsi"/>
        </w:rPr>
      </w:pPr>
    </w:p>
    <w:p w14:paraId="180200FE" w14:textId="24DA22A0" w:rsidR="0072441A" w:rsidRDefault="0072441A" w:rsidP="008468A4">
      <w:pPr>
        <w:pStyle w:val="Heading3"/>
      </w:pPr>
      <w:bookmarkStart w:id="1023" w:name="_Toc113879307"/>
      <w:bookmarkStart w:id="1024" w:name="_Toc113879557"/>
      <w:bookmarkStart w:id="1025" w:name="_Toc122527874"/>
      <w:r>
        <w:t>Slb verification</w:t>
      </w:r>
      <w:bookmarkEnd w:id="1023"/>
      <w:bookmarkEnd w:id="1024"/>
      <w:bookmarkEnd w:id="1025"/>
    </w:p>
    <w:p w14:paraId="3F79168E" w14:textId="7393076A" w:rsidR="005035FE" w:rsidRDefault="002333F3" w:rsidP="005E57D5">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sidR="008E6FD2">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6924D154" w14:textId="4728D76B" w:rsidR="005035FE" w:rsidRDefault="0096657D" w:rsidP="005E57D5">
      <w:pPr>
        <w:pStyle w:val="BodyText"/>
        <w:rPr>
          <w:rFonts w:eastAsiaTheme="minorHAnsi" w:cstheme="minorHAnsi"/>
          <w:i/>
          <w:iCs/>
          <w:color w:val="2E74B5" w:themeColor="accent5" w:themeShade="BF"/>
          <w:szCs w:val="28"/>
          <w:shd w:val="clear" w:color="auto" w:fill="FFFFFF"/>
          <w:lang w:val="en-IN"/>
        </w:rPr>
      </w:pPr>
      <w:del w:id="1026" w:author="Shubra Singh" w:date="2022-12-21T14:18:00Z">
        <w:r w:rsidRPr="0096657D" w:rsidDel="00424D01">
          <w:rPr>
            <w:rFonts w:eastAsiaTheme="minorHAnsi" w:cstheme="minorHAnsi"/>
            <w:i/>
            <w:iCs/>
            <w:noProof/>
            <w:color w:val="2E74B5" w:themeColor="accent5" w:themeShade="BF"/>
            <w:szCs w:val="28"/>
            <w:shd w:val="clear" w:color="auto" w:fill="FFFFFF"/>
            <w:lang w:val="en-IN"/>
          </w:rPr>
          <w:drawing>
            <wp:inline distT="0" distB="0" distL="0" distR="0" wp14:anchorId="275D771D" wp14:editId="71C0B548">
              <wp:extent cx="3587750" cy="3505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7936" cy="3505382"/>
                      </a:xfrm>
                      <a:prstGeom prst="rect">
                        <a:avLst/>
                      </a:prstGeom>
                    </pic:spPr>
                  </pic:pic>
                </a:graphicData>
              </a:graphic>
            </wp:inline>
          </w:drawing>
        </w:r>
      </w:del>
      <w:ins w:id="1027" w:author="Shubra Singh" w:date="2022-12-21T14:18:00Z">
        <w:r w:rsidR="00424D01" w:rsidRPr="00424D01">
          <w:rPr>
            <w:rFonts w:eastAsiaTheme="minorHAnsi" w:cstheme="minorHAnsi"/>
            <w:i/>
            <w:iCs/>
            <w:noProof/>
            <w:color w:val="2E74B5" w:themeColor="accent5" w:themeShade="BF"/>
            <w:szCs w:val="28"/>
            <w:shd w:val="clear" w:color="auto" w:fill="FFFFFF"/>
            <w:lang w:val="en-IN"/>
          </w:rPr>
          <w:lastRenderedPageBreak/>
          <w:drawing>
            <wp:inline distT="0" distB="0" distL="0" distR="0" wp14:anchorId="04DCEF2E" wp14:editId="2AD059E1">
              <wp:extent cx="3105310" cy="33529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310" cy="3352972"/>
                      </a:xfrm>
                      <a:prstGeom prst="rect">
                        <a:avLst/>
                      </a:prstGeom>
                    </pic:spPr>
                  </pic:pic>
                </a:graphicData>
              </a:graphic>
            </wp:inline>
          </w:drawing>
        </w:r>
      </w:ins>
    </w:p>
    <w:p w14:paraId="4A1510F7" w14:textId="7A502B0A" w:rsidR="00C120DB" w:rsidRPr="005E57D5" w:rsidRDefault="00C120DB" w:rsidP="005E57D5">
      <w:pPr>
        <w:pStyle w:val="BodyText"/>
        <w:rPr>
          <w:rFonts w:cstheme="minorHAnsi"/>
        </w:rPr>
      </w:pPr>
    </w:p>
    <w:p w14:paraId="16FA8197" w14:textId="3F4426B4" w:rsidR="005E57D5" w:rsidRPr="00707F6C" w:rsidRDefault="005E57D5" w:rsidP="0072441A">
      <w:pPr>
        <w:rPr>
          <w:b/>
          <w:bCs/>
        </w:rPr>
      </w:pPr>
    </w:p>
    <w:p w14:paraId="5A05D13C" w14:textId="3C1362A2" w:rsidR="0072441A" w:rsidRDefault="0072441A" w:rsidP="008468A4">
      <w:pPr>
        <w:pStyle w:val="Heading3"/>
      </w:pPr>
      <w:bookmarkStart w:id="1028" w:name="_Toc113879308"/>
      <w:bookmarkStart w:id="1029" w:name="_Toc113879558"/>
      <w:bookmarkStart w:id="1030" w:name="_Toc122527875"/>
      <w:r>
        <w:t>SSL verification</w:t>
      </w:r>
      <w:bookmarkEnd w:id="1028"/>
      <w:bookmarkEnd w:id="1029"/>
      <w:bookmarkEnd w:id="1030"/>
    </w:p>
    <w:p w14:paraId="2C834608" w14:textId="43226CF5" w:rsidR="002333F3" w:rsidRPr="002333F3" w:rsidRDefault="002333F3" w:rsidP="002333F3">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pki cert</w:t>
      </w:r>
    </w:p>
    <w:p w14:paraId="2C38C4A3" w14:textId="19E45FBB" w:rsidR="0072441A" w:rsidRDefault="006A2AAF" w:rsidP="0072441A">
      <w:r w:rsidRPr="006A2AAF">
        <w:rPr>
          <w:noProof/>
        </w:rPr>
        <w:drawing>
          <wp:inline distT="0" distB="0" distL="0" distR="0" wp14:anchorId="693935E3" wp14:editId="6853AE51">
            <wp:extent cx="5731510" cy="815340"/>
            <wp:effectExtent l="0" t="0" r="254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815340"/>
                    </a:xfrm>
                    <a:prstGeom prst="rect">
                      <a:avLst/>
                    </a:prstGeom>
                  </pic:spPr>
                </pic:pic>
              </a:graphicData>
            </a:graphic>
          </wp:inline>
        </w:drawing>
      </w:r>
    </w:p>
    <w:p w14:paraId="0D6AD3F6" w14:textId="77777777" w:rsidR="002333F3" w:rsidRDefault="002333F3" w:rsidP="0072441A"/>
    <w:p w14:paraId="18DC72E4" w14:textId="72DCD0DC" w:rsidR="0072441A" w:rsidRDefault="0072441A" w:rsidP="008468A4">
      <w:pPr>
        <w:pStyle w:val="Heading3"/>
      </w:pPr>
      <w:bookmarkStart w:id="1031" w:name="_Toc113879559"/>
      <w:bookmarkStart w:id="1032" w:name="_Toc122527876"/>
      <w:r>
        <w:t>HA verification</w:t>
      </w:r>
      <w:bookmarkEnd w:id="1031"/>
      <w:bookmarkEnd w:id="1032"/>
    </w:p>
    <w:p w14:paraId="1C458907" w14:textId="210E2128" w:rsidR="002333F3" w:rsidRPr="002333F3" w:rsidRDefault="002333F3" w:rsidP="002333F3">
      <w:pPr>
        <w:pStyle w:val="BodyText"/>
        <w:rPr>
          <w:rFonts w:cstheme="minorHAnsi"/>
          <w:i/>
          <w:iCs/>
          <w:color w:val="2F5496" w:themeColor="accent1" w:themeShade="BF"/>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sidR="008E6FD2">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5C3047DA" w14:textId="523F5860" w:rsidR="0072441A" w:rsidRDefault="00513009" w:rsidP="0072441A">
      <w:r w:rsidRPr="00513009">
        <w:rPr>
          <w:noProof/>
        </w:rPr>
        <w:drawing>
          <wp:inline distT="0" distB="0" distL="0" distR="0" wp14:anchorId="6A04D364" wp14:editId="562E88B4">
            <wp:extent cx="2292468" cy="14732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2468" cy="1473276"/>
                    </a:xfrm>
                    <a:prstGeom prst="rect">
                      <a:avLst/>
                    </a:prstGeom>
                  </pic:spPr>
                </pic:pic>
              </a:graphicData>
            </a:graphic>
          </wp:inline>
        </w:drawing>
      </w:r>
    </w:p>
    <w:p w14:paraId="3B3CB966" w14:textId="334A0587" w:rsidR="006C58B2" w:rsidRDefault="0096657D" w:rsidP="0072441A">
      <w:del w:id="1033" w:author="Shubra Singh" w:date="2022-12-21T14:19:00Z">
        <w:r w:rsidRPr="0096657D" w:rsidDel="002C35C1">
          <w:rPr>
            <w:noProof/>
          </w:rPr>
          <w:lastRenderedPageBreak/>
          <w:drawing>
            <wp:inline distT="0" distB="0" distL="0" distR="0" wp14:anchorId="3B92627F" wp14:editId="33E580C8">
              <wp:extent cx="2952902" cy="1854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52902" cy="1854295"/>
                      </a:xfrm>
                      <a:prstGeom prst="rect">
                        <a:avLst/>
                      </a:prstGeom>
                    </pic:spPr>
                  </pic:pic>
                </a:graphicData>
              </a:graphic>
            </wp:inline>
          </w:drawing>
        </w:r>
      </w:del>
      <w:ins w:id="1034" w:author="Shubra Singh" w:date="2022-12-21T14:19:00Z">
        <w:r w:rsidR="002C35C1" w:rsidRPr="002C35C1">
          <w:rPr>
            <w:noProof/>
          </w:rPr>
          <w:drawing>
            <wp:inline distT="0" distB="0" distL="0" distR="0" wp14:anchorId="39C2D5B3" wp14:editId="028CFCB6">
              <wp:extent cx="2997354" cy="19813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97354" cy="1981302"/>
                      </a:xfrm>
                      <a:prstGeom prst="rect">
                        <a:avLst/>
                      </a:prstGeom>
                    </pic:spPr>
                  </pic:pic>
                </a:graphicData>
              </a:graphic>
            </wp:inline>
          </w:drawing>
        </w:r>
      </w:ins>
    </w:p>
    <w:p w14:paraId="1AE9216F" w14:textId="3CDD5496" w:rsidR="00280519" w:rsidRDefault="00280519" w:rsidP="00280519">
      <w:pPr>
        <w:rPr>
          <w:rFonts w:cstheme="minorHAnsi"/>
          <w:i/>
          <w:iCs/>
          <w:color w:val="2E74B5" w:themeColor="accent5" w:themeShade="BF"/>
          <w:szCs w:val="28"/>
          <w:shd w:val="clear" w:color="auto" w:fill="FFFFFF"/>
        </w:rPr>
      </w:pPr>
      <w:r>
        <w:t xml:space="preserve">Path: </w:t>
      </w:r>
      <w:r w:rsidRPr="002333F3">
        <w:rPr>
          <w:rFonts w:cstheme="minorHAnsi"/>
          <w:i/>
          <w:iCs/>
          <w:color w:val="2E74B5" w:themeColor="accent5" w:themeShade="BF"/>
          <w:szCs w:val="28"/>
          <w:shd w:val="clear" w:color="auto" w:fill="FFFFFF"/>
        </w:rPr>
        <w:t xml:space="preserve">EC2&gt;&gt; Instances&gt;&gt; </w:t>
      </w:r>
      <w:r w:rsidR="00EC3021" w:rsidRPr="0021378B">
        <w:rPr>
          <w:i/>
          <w:iCs/>
          <w:color w:val="4472C4" w:themeColor="accent1"/>
        </w:rPr>
        <w:t>{stack-name}</w:t>
      </w:r>
      <w:r w:rsidRPr="002333F3">
        <w:rPr>
          <w:rFonts w:cstheme="minorHAnsi"/>
          <w:i/>
          <w:iCs/>
          <w:color w:val="2E74B5" w:themeColor="accent5" w:themeShade="BF"/>
          <w:szCs w:val="28"/>
          <w:shd w:val="clear" w:color="auto" w:fill="FFFFFF"/>
        </w:rPr>
        <w:t>-inst</w:t>
      </w:r>
      <w:r>
        <w:rPr>
          <w:rFonts w:cstheme="minorHAnsi"/>
          <w:i/>
          <w:iCs/>
          <w:color w:val="2E74B5" w:themeColor="accent5" w:themeShade="BF"/>
          <w:szCs w:val="28"/>
          <w:shd w:val="clear" w:color="auto" w:fill="FFFFFF"/>
        </w:rPr>
        <w:t>1</w:t>
      </w:r>
      <w:r w:rsidRPr="002333F3">
        <w:rPr>
          <w:rFonts w:cstheme="minorHAnsi"/>
          <w:i/>
          <w:iCs/>
          <w:color w:val="2E74B5" w:themeColor="accent5" w:themeShade="BF"/>
          <w:szCs w:val="28"/>
          <w:shd w:val="clear" w:color="auto" w:fill="FFFFFF"/>
        </w:rPr>
        <w:t>&gt;&gt; Networking</w:t>
      </w:r>
    </w:p>
    <w:p w14:paraId="31461181" w14:textId="4D8D91EC" w:rsidR="00280519" w:rsidRDefault="006A6E47" w:rsidP="0072441A">
      <w:r w:rsidRPr="006A6E47">
        <w:t>vth-inst1</w:t>
      </w:r>
    </w:p>
    <w:p w14:paraId="1401DAF9" w14:textId="601A1754" w:rsidR="00280519" w:rsidRDefault="0096657D" w:rsidP="0072441A">
      <w:del w:id="1035" w:author="Shubra Singh" w:date="2022-12-21T14:19:00Z">
        <w:r w:rsidRPr="0096657D" w:rsidDel="002C35C1">
          <w:rPr>
            <w:noProof/>
          </w:rPr>
          <w:lastRenderedPageBreak/>
          <w:drawing>
            <wp:inline distT="0" distB="0" distL="0" distR="0" wp14:anchorId="488B20F5" wp14:editId="7B3CCF44">
              <wp:extent cx="5731510" cy="288353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83535"/>
                      </a:xfrm>
                      <a:prstGeom prst="rect">
                        <a:avLst/>
                      </a:prstGeom>
                    </pic:spPr>
                  </pic:pic>
                </a:graphicData>
              </a:graphic>
            </wp:inline>
          </w:drawing>
        </w:r>
      </w:del>
      <w:ins w:id="1036" w:author="Shubra Singh" w:date="2022-12-21T14:55:00Z">
        <w:r w:rsidR="0012237B" w:rsidRPr="0012237B">
          <w:rPr>
            <w:noProof/>
          </w:rPr>
          <w:t xml:space="preserve"> </w:t>
        </w:r>
        <w:r w:rsidR="0012237B" w:rsidRPr="0012237B">
          <w:rPr>
            <w:noProof/>
          </w:rPr>
          <w:drawing>
            <wp:inline distT="0" distB="0" distL="0" distR="0" wp14:anchorId="7EC95F82" wp14:editId="6A280A5F">
              <wp:extent cx="5731510" cy="289941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99410"/>
                      </a:xfrm>
                      <a:prstGeom prst="rect">
                        <a:avLst/>
                      </a:prstGeom>
                    </pic:spPr>
                  </pic:pic>
                </a:graphicData>
              </a:graphic>
            </wp:inline>
          </w:drawing>
        </w:r>
      </w:ins>
    </w:p>
    <w:p w14:paraId="0EF860EA" w14:textId="0E1ECF42" w:rsidR="006A6E47" w:rsidRDefault="00513009" w:rsidP="0072441A">
      <w:r>
        <w:t>v</w:t>
      </w:r>
      <w:r w:rsidR="006A6E47" w:rsidRPr="006A6E47">
        <w:t>th</w:t>
      </w:r>
      <w:r>
        <w:t>-</w:t>
      </w:r>
      <w:r w:rsidR="006A6E47" w:rsidRPr="006A6E47">
        <w:t>inst</w:t>
      </w:r>
      <w:r w:rsidR="006A6E47">
        <w:t>2</w:t>
      </w:r>
    </w:p>
    <w:p w14:paraId="333EC143" w14:textId="65A620EA" w:rsidR="00280519" w:rsidRDefault="0096657D" w:rsidP="0072441A">
      <w:del w:id="1037" w:author="Shubra Singh" w:date="2022-12-21T14:20:00Z">
        <w:r w:rsidRPr="0096657D" w:rsidDel="002C35C1">
          <w:rPr>
            <w:noProof/>
          </w:rPr>
          <w:lastRenderedPageBreak/>
          <w:drawing>
            <wp:inline distT="0" distB="0" distL="0" distR="0" wp14:anchorId="6809080B" wp14:editId="6798F013">
              <wp:extent cx="5731510" cy="290068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00680"/>
                      </a:xfrm>
                      <a:prstGeom prst="rect">
                        <a:avLst/>
                      </a:prstGeom>
                    </pic:spPr>
                  </pic:pic>
                </a:graphicData>
              </a:graphic>
            </wp:inline>
          </w:drawing>
        </w:r>
      </w:del>
      <w:ins w:id="1038" w:author="Shubra Singh" w:date="2022-12-21T14:57:00Z">
        <w:r w:rsidR="0012237B" w:rsidRPr="0012237B">
          <w:rPr>
            <w:noProof/>
          </w:rPr>
          <w:t xml:space="preserve"> </w:t>
        </w:r>
        <w:r w:rsidR="0012237B" w:rsidRPr="0012237B">
          <w:rPr>
            <w:noProof/>
          </w:rPr>
          <w:drawing>
            <wp:inline distT="0" distB="0" distL="0" distR="0" wp14:anchorId="70E1EC5B" wp14:editId="61B8167E">
              <wp:extent cx="5731510" cy="28194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19400"/>
                      </a:xfrm>
                      <a:prstGeom prst="rect">
                        <a:avLst/>
                      </a:prstGeom>
                    </pic:spPr>
                  </pic:pic>
                </a:graphicData>
              </a:graphic>
            </wp:inline>
          </w:drawing>
        </w:r>
      </w:ins>
    </w:p>
    <w:p w14:paraId="33E27A57" w14:textId="77777777" w:rsidR="006A6E47" w:rsidRDefault="006A6E47" w:rsidP="0072441A">
      <w:pPr>
        <w:rPr>
          <w:noProof/>
        </w:rPr>
      </w:pPr>
    </w:p>
    <w:p w14:paraId="14DD7F35" w14:textId="4F9FE120" w:rsidR="00280519" w:rsidRDefault="00AD1EB7" w:rsidP="0072441A">
      <w:del w:id="1039" w:author="Shubra Singh" w:date="2022-12-21T14:57:00Z">
        <w:r w:rsidDel="0012237B">
          <w:rPr>
            <w:noProof/>
          </w:rPr>
          <w:lastRenderedPageBreak/>
          <w:drawing>
            <wp:inline distT="0" distB="0" distL="0" distR="0" wp14:anchorId="2D9DB86D" wp14:editId="2E45D7BF">
              <wp:extent cx="5731510" cy="30607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60700"/>
                      </a:xfrm>
                      <a:prstGeom prst="rect">
                        <a:avLst/>
                      </a:prstGeom>
                    </pic:spPr>
                  </pic:pic>
                </a:graphicData>
              </a:graphic>
            </wp:inline>
          </w:drawing>
        </w:r>
      </w:del>
      <w:ins w:id="1040" w:author="Shubra Singh" w:date="2022-12-21T14:57:00Z">
        <w:r w:rsidR="0012237B" w:rsidRPr="0012237B">
          <w:rPr>
            <w:noProof/>
          </w:rPr>
          <w:t xml:space="preserve"> </w:t>
        </w:r>
        <w:r w:rsidR="0012237B" w:rsidRPr="0012237B">
          <w:rPr>
            <w:noProof/>
          </w:rPr>
          <w:drawing>
            <wp:inline distT="0" distB="0" distL="0" distR="0" wp14:anchorId="23A8329C" wp14:editId="0C18D0DA">
              <wp:extent cx="5731510" cy="282765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27655"/>
                      </a:xfrm>
                      <a:prstGeom prst="rect">
                        <a:avLst/>
                      </a:prstGeom>
                    </pic:spPr>
                  </pic:pic>
                </a:graphicData>
              </a:graphic>
            </wp:inline>
          </w:drawing>
        </w:r>
      </w:ins>
    </w:p>
    <w:p w14:paraId="112D5DE4" w14:textId="3F44FB45" w:rsidR="00660648" w:rsidRDefault="00660648" w:rsidP="0072441A">
      <w:r>
        <w:t>Public</w:t>
      </w:r>
      <w:r w:rsidR="004B0C20">
        <w:t xml:space="preserve"> IP can be found using below path:</w:t>
      </w:r>
    </w:p>
    <w:p w14:paraId="54685A82" w14:textId="4C962125" w:rsidR="004B0C20" w:rsidRPr="00495C9A" w:rsidRDefault="00D80731" w:rsidP="0072441A">
      <w:pPr>
        <w:rPr>
          <w:i/>
          <w:iCs/>
          <w:color w:val="2E74B5" w:themeColor="accent5" w:themeShade="BF"/>
          <w:sz w:val="27"/>
          <w:szCs w:val="27"/>
        </w:rPr>
      </w:pPr>
      <w:r w:rsidRPr="00495C9A">
        <w:rPr>
          <w:i/>
          <w:iCs/>
          <w:color w:val="2E74B5" w:themeColor="accent5" w:themeShade="BF"/>
          <w:sz w:val="27"/>
          <w:szCs w:val="27"/>
        </w:rPr>
        <w:t>Instances &gt;&gt; {stack-name}-inst1 &gt;&gt;</w:t>
      </w:r>
      <w:r w:rsidR="000944D7" w:rsidRPr="00495C9A">
        <w:rPr>
          <w:i/>
          <w:iCs/>
          <w:color w:val="2E74B5" w:themeColor="accent5" w:themeShade="BF"/>
          <w:sz w:val="27"/>
          <w:szCs w:val="27"/>
        </w:rPr>
        <w:t xml:space="preserve"> Networking &gt;&gt; Elastic IP address &gt;&gt;</w:t>
      </w:r>
      <w:r w:rsidR="008B7563" w:rsidRPr="00495C9A">
        <w:rPr>
          <w:i/>
          <w:iCs/>
          <w:color w:val="2E74B5" w:themeColor="accent5" w:themeShade="BF"/>
          <w:sz w:val="27"/>
          <w:szCs w:val="27"/>
        </w:rPr>
        <w:t xml:space="preserve"> </w:t>
      </w:r>
      <w:r w:rsidR="00E424B3" w:rsidRPr="00495C9A">
        <w:rPr>
          <w:i/>
          <w:iCs/>
          <w:color w:val="2E74B5" w:themeColor="accent5" w:themeShade="BF"/>
          <w:sz w:val="27"/>
          <w:szCs w:val="27"/>
        </w:rPr>
        <w:t xml:space="preserve">copy ‘Allocated IPv4 address’ of </w:t>
      </w:r>
      <w:ins w:id="1041" w:author="Shubra Singh" w:date="2022-12-21T14:58:00Z">
        <w:r w:rsidR="0012237B">
          <w:rPr>
            <w:i/>
            <w:iCs/>
            <w:color w:val="2E74B5" w:themeColor="accent5" w:themeShade="BF"/>
            <w:sz w:val="27"/>
            <w:szCs w:val="27"/>
          </w:rPr>
          <w:t>&lt;vth&gt;</w:t>
        </w:r>
      </w:ins>
      <w:del w:id="1042" w:author="Shubra Singh" w:date="2022-12-21T14:58:00Z">
        <w:r w:rsidR="008B7563" w:rsidRPr="00495C9A" w:rsidDel="0012237B">
          <w:rPr>
            <w:i/>
            <w:iCs/>
            <w:color w:val="2E74B5" w:themeColor="accent5" w:themeShade="BF"/>
            <w:sz w:val="27"/>
            <w:szCs w:val="27"/>
          </w:rPr>
          <w:delText>{stack-name}</w:delText>
        </w:r>
      </w:del>
      <w:r w:rsidR="008B7563" w:rsidRPr="00495C9A">
        <w:rPr>
          <w:i/>
          <w:iCs/>
          <w:color w:val="2E74B5" w:themeColor="accent5" w:themeShade="BF"/>
          <w:sz w:val="27"/>
          <w:szCs w:val="27"/>
        </w:rPr>
        <w:t>-inst1-data-nic1-ip</w:t>
      </w:r>
    </w:p>
    <w:p w14:paraId="2D706F8C" w14:textId="14710ECE" w:rsidR="004A311C" w:rsidRDefault="00AF7062" w:rsidP="0072441A">
      <w:del w:id="1043" w:author="Shubra Singh" w:date="2022-12-21T15:03:00Z">
        <w:r w:rsidDel="00C25710">
          <w:rPr>
            <w:noProof/>
          </w:rPr>
          <w:lastRenderedPageBreak/>
          <w:drawing>
            <wp:inline distT="0" distB="0" distL="0" distR="0" wp14:anchorId="247E4380" wp14:editId="325E8D04">
              <wp:extent cx="5731510" cy="3113405"/>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13"/>
                      <a:stretch>
                        <a:fillRect/>
                      </a:stretch>
                    </pic:blipFill>
                    <pic:spPr>
                      <a:xfrm>
                        <a:off x="0" y="0"/>
                        <a:ext cx="5731510" cy="3113405"/>
                      </a:xfrm>
                      <a:prstGeom prst="rect">
                        <a:avLst/>
                      </a:prstGeom>
                    </pic:spPr>
                  </pic:pic>
                </a:graphicData>
              </a:graphic>
            </wp:inline>
          </w:drawing>
        </w:r>
      </w:del>
      <w:ins w:id="1044" w:author="Shubra Singh" w:date="2022-12-21T15:03:00Z">
        <w:r w:rsidR="00C25710" w:rsidRPr="00C25710">
          <w:rPr>
            <w:noProof/>
          </w:rPr>
          <w:drawing>
            <wp:inline distT="0" distB="0" distL="0" distR="0" wp14:anchorId="458A4FDC" wp14:editId="2CE05F9F">
              <wp:extent cx="5731510" cy="290385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03855"/>
                      </a:xfrm>
                      <a:prstGeom prst="rect">
                        <a:avLst/>
                      </a:prstGeom>
                    </pic:spPr>
                  </pic:pic>
                </a:graphicData>
              </a:graphic>
            </wp:inline>
          </w:drawing>
        </w:r>
      </w:ins>
    </w:p>
    <w:p w14:paraId="1CC0CBA6" w14:textId="4A621DB0" w:rsidR="007B0623" w:rsidRDefault="007B0623" w:rsidP="007B0623">
      <w:r>
        <w:t>Run the following command to force stop the active v</w:t>
      </w:r>
      <w:r w:rsidR="004257AC">
        <w:t>T</w:t>
      </w:r>
      <w:r>
        <w:t>hunder and make standby to active.</w:t>
      </w:r>
    </w:p>
    <w:p w14:paraId="2B5164D7" w14:textId="7DAA0618" w:rsidR="007B0623" w:rsidRDefault="007B0623" w:rsidP="007B0623">
      <w:pPr>
        <w:rPr>
          <w:rFonts w:cstheme="minorHAnsi"/>
          <w:i/>
          <w:iCs/>
          <w:color w:val="2E74B5" w:themeColor="accent5" w:themeShade="BF"/>
          <w:szCs w:val="28"/>
          <w:shd w:val="clear" w:color="auto" w:fill="FFFFFF"/>
        </w:rPr>
      </w:pPr>
      <w:r w:rsidRPr="002333F3">
        <w:rPr>
          <w:rFonts w:cstheme="minorHAnsi"/>
          <w:i/>
          <w:iCs/>
          <w:color w:val="2E74B5" w:themeColor="accent5" w:themeShade="BF"/>
          <w:szCs w:val="28"/>
          <w:shd w:val="clear" w:color="auto" w:fill="FFFFFF"/>
        </w:rPr>
        <w:t>vrrp-a force-self-standby enable</w:t>
      </w:r>
    </w:p>
    <w:p w14:paraId="127C1D9F" w14:textId="0D60B41A" w:rsidR="006A6E47" w:rsidRDefault="006A6E47" w:rsidP="006A6E47">
      <w:r w:rsidRPr="006A6E47">
        <w:t>vth-inst1</w:t>
      </w:r>
    </w:p>
    <w:p w14:paraId="5E4DE38E" w14:textId="339070FE" w:rsidR="007B0623" w:rsidRDefault="007B0623" w:rsidP="007B0623">
      <w:r w:rsidRPr="003C7638">
        <w:rPr>
          <w:noProof/>
        </w:rPr>
        <w:drawing>
          <wp:inline distT="0" distB="0" distL="0" distR="0" wp14:anchorId="7FBADCAB" wp14:editId="3EB07997">
            <wp:extent cx="5302250" cy="7308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02250" cy="730885"/>
                    </a:xfrm>
                    <a:prstGeom prst="rect">
                      <a:avLst/>
                    </a:prstGeom>
                  </pic:spPr>
                </pic:pic>
              </a:graphicData>
            </a:graphic>
          </wp:inline>
        </w:drawing>
      </w:r>
    </w:p>
    <w:p w14:paraId="3E891136" w14:textId="60475D8A" w:rsidR="006A6E47" w:rsidRDefault="006A6E47" w:rsidP="006A6E47">
      <w:r w:rsidRPr="006A6E47">
        <w:t>vth-inst</w:t>
      </w:r>
      <w:r w:rsidR="00F54135">
        <w:t>2</w:t>
      </w:r>
    </w:p>
    <w:p w14:paraId="6D1F9A85" w14:textId="2B662427" w:rsidR="007B0623" w:rsidRDefault="007B0623" w:rsidP="007B0623">
      <w:r w:rsidRPr="003C7638">
        <w:rPr>
          <w:noProof/>
        </w:rPr>
        <w:lastRenderedPageBreak/>
        <w:drawing>
          <wp:inline distT="0" distB="0" distL="0" distR="0" wp14:anchorId="13357E3C" wp14:editId="06387840">
            <wp:extent cx="5232400" cy="552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2675" cy="552479"/>
                    </a:xfrm>
                    <a:prstGeom prst="rect">
                      <a:avLst/>
                    </a:prstGeom>
                  </pic:spPr>
                </pic:pic>
              </a:graphicData>
            </a:graphic>
          </wp:inline>
        </w:drawing>
      </w:r>
    </w:p>
    <w:p w14:paraId="0885B65A" w14:textId="753EEB46" w:rsidR="006A6E47" w:rsidRDefault="006A6E47" w:rsidP="007B0623">
      <w:r w:rsidRPr="006A6E47">
        <w:t>vth-inst1</w:t>
      </w:r>
    </w:p>
    <w:p w14:paraId="683DF6CC" w14:textId="710496F0" w:rsidR="00280519" w:rsidRDefault="00F83B62" w:rsidP="007B0623">
      <w:del w:id="1045" w:author="Shubra Singh" w:date="2022-12-21T15:04:00Z">
        <w:r w:rsidRPr="00F83B62" w:rsidDel="00C25710">
          <w:rPr>
            <w:noProof/>
          </w:rPr>
          <w:drawing>
            <wp:inline distT="0" distB="0" distL="0" distR="0" wp14:anchorId="694C6CBF" wp14:editId="394C06D1">
              <wp:extent cx="5731510" cy="289433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4330"/>
                      </a:xfrm>
                      <a:prstGeom prst="rect">
                        <a:avLst/>
                      </a:prstGeom>
                    </pic:spPr>
                  </pic:pic>
                </a:graphicData>
              </a:graphic>
            </wp:inline>
          </w:drawing>
        </w:r>
      </w:del>
      <w:ins w:id="1046" w:author="Shubra Singh" w:date="2022-12-21T15:04:00Z">
        <w:r w:rsidR="00C25710" w:rsidRPr="00C25710">
          <w:rPr>
            <w:noProof/>
          </w:rPr>
          <w:t xml:space="preserve"> </w:t>
        </w:r>
        <w:r w:rsidR="00C25710" w:rsidRPr="00C25710">
          <w:rPr>
            <w:noProof/>
          </w:rPr>
          <w:drawing>
            <wp:inline distT="0" distB="0" distL="0" distR="0" wp14:anchorId="26E1D608" wp14:editId="42B2506F">
              <wp:extent cx="5731510" cy="27692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69235"/>
                      </a:xfrm>
                      <a:prstGeom prst="rect">
                        <a:avLst/>
                      </a:prstGeom>
                    </pic:spPr>
                  </pic:pic>
                </a:graphicData>
              </a:graphic>
            </wp:inline>
          </w:drawing>
        </w:r>
      </w:ins>
    </w:p>
    <w:p w14:paraId="36E2D34F" w14:textId="06199AEF" w:rsidR="008E70D5" w:rsidRDefault="008E70D5" w:rsidP="008E70D5">
      <w:r w:rsidRPr="006A6E47">
        <w:t>vth-inst</w:t>
      </w:r>
      <w:r>
        <w:t>2</w:t>
      </w:r>
    </w:p>
    <w:p w14:paraId="711872AD" w14:textId="137AAA38" w:rsidR="000D4B39" w:rsidRDefault="00F83B62" w:rsidP="007B0623">
      <w:del w:id="1047" w:author="Shubra Singh" w:date="2022-12-21T15:04:00Z">
        <w:r w:rsidRPr="00F83B62" w:rsidDel="00C25710">
          <w:rPr>
            <w:noProof/>
          </w:rPr>
          <w:lastRenderedPageBreak/>
          <w:drawing>
            <wp:inline distT="0" distB="0" distL="0" distR="0" wp14:anchorId="05FD32A8" wp14:editId="27D60690">
              <wp:extent cx="5731510" cy="28803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80360"/>
                      </a:xfrm>
                      <a:prstGeom prst="rect">
                        <a:avLst/>
                      </a:prstGeom>
                    </pic:spPr>
                  </pic:pic>
                </a:graphicData>
              </a:graphic>
            </wp:inline>
          </w:drawing>
        </w:r>
      </w:del>
      <w:ins w:id="1048" w:author="Shubra Singh" w:date="2022-12-21T15:05:00Z">
        <w:r w:rsidR="00C25710" w:rsidRPr="00C25710">
          <w:rPr>
            <w:noProof/>
          </w:rPr>
          <w:t xml:space="preserve"> </w:t>
        </w:r>
        <w:r w:rsidR="00C25710" w:rsidRPr="00C25710">
          <w:rPr>
            <w:noProof/>
          </w:rPr>
          <w:drawing>
            <wp:inline distT="0" distB="0" distL="0" distR="0" wp14:anchorId="0F736625" wp14:editId="440600CB">
              <wp:extent cx="5731510" cy="285877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58770"/>
                      </a:xfrm>
                      <a:prstGeom prst="rect">
                        <a:avLst/>
                      </a:prstGeom>
                    </pic:spPr>
                  </pic:pic>
                </a:graphicData>
              </a:graphic>
            </wp:inline>
          </w:drawing>
        </w:r>
      </w:ins>
    </w:p>
    <w:p w14:paraId="1CD789D8" w14:textId="1AD661D5" w:rsidR="006A6E47" w:rsidRDefault="00AF1C12" w:rsidP="007B0623">
      <w:del w:id="1049" w:author="Shubra Singh" w:date="2022-12-21T15:06:00Z">
        <w:r w:rsidDel="00C25710">
          <w:rPr>
            <w:noProof/>
          </w:rPr>
          <w:lastRenderedPageBreak/>
          <w:drawing>
            <wp:inline distT="0" distB="0" distL="0" distR="0" wp14:anchorId="36D95F37" wp14:editId="44290DFC">
              <wp:extent cx="5731510" cy="3397250"/>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21"/>
                      <a:stretch>
                        <a:fillRect/>
                      </a:stretch>
                    </pic:blipFill>
                    <pic:spPr>
                      <a:xfrm>
                        <a:off x="0" y="0"/>
                        <a:ext cx="5731510" cy="3397250"/>
                      </a:xfrm>
                      <a:prstGeom prst="rect">
                        <a:avLst/>
                      </a:prstGeom>
                    </pic:spPr>
                  </pic:pic>
                </a:graphicData>
              </a:graphic>
            </wp:inline>
          </w:drawing>
        </w:r>
      </w:del>
      <w:ins w:id="1050" w:author="Shubra Singh" w:date="2022-12-21T15:06:00Z">
        <w:r w:rsidR="00C25710" w:rsidRPr="00C25710">
          <w:rPr>
            <w:noProof/>
          </w:rPr>
          <w:t xml:space="preserve"> </w:t>
        </w:r>
        <w:r w:rsidR="00C25710" w:rsidRPr="00C25710">
          <w:rPr>
            <w:noProof/>
          </w:rPr>
          <w:drawing>
            <wp:inline distT="0" distB="0" distL="0" distR="0" wp14:anchorId="681FC07D" wp14:editId="7F537455">
              <wp:extent cx="5731510" cy="3042920"/>
              <wp:effectExtent l="0" t="0" r="254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42920"/>
                      </a:xfrm>
                      <a:prstGeom prst="rect">
                        <a:avLst/>
                      </a:prstGeom>
                    </pic:spPr>
                  </pic:pic>
                </a:graphicData>
              </a:graphic>
            </wp:inline>
          </w:drawing>
        </w:r>
      </w:ins>
    </w:p>
    <w:p w14:paraId="0033AB37" w14:textId="77777777" w:rsidR="00495C9A" w:rsidRDefault="00495C9A" w:rsidP="00495C9A">
      <w:r>
        <w:t>Public IP can be found using below path:</w:t>
      </w:r>
    </w:p>
    <w:p w14:paraId="6895F7E1" w14:textId="46CBCFFD" w:rsidR="00495C9A" w:rsidRPr="001115A3" w:rsidRDefault="00495C9A" w:rsidP="007B0623">
      <w:pPr>
        <w:rPr>
          <w:i/>
          <w:iCs/>
          <w:color w:val="2E74B5" w:themeColor="accent5" w:themeShade="BF"/>
          <w:sz w:val="27"/>
          <w:szCs w:val="27"/>
        </w:rPr>
      </w:pPr>
      <w:r w:rsidRPr="00495C9A">
        <w:rPr>
          <w:i/>
          <w:iCs/>
          <w:color w:val="2E74B5" w:themeColor="accent5" w:themeShade="BF"/>
          <w:sz w:val="27"/>
          <w:szCs w:val="27"/>
        </w:rPr>
        <w:t>Instances &gt;&gt; {stack-name}-inst</w:t>
      </w:r>
      <w:r w:rsidR="001115A3">
        <w:rPr>
          <w:i/>
          <w:iCs/>
          <w:color w:val="2E74B5" w:themeColor="accent5" w:themeShade="BF"/>
          <w:sz w:val="27"/>
          <w:szCs w:val="27"/>
        </w:rPr>
        <w:t>2</w:t>
      </w:r>
      <w:r w:rsidRPr="00495C9A">
        <w:rPr>
          <w:i/>
          <w:iCs/>
          <w:color w:val="2E74B5" w:themeColor="accent5" w:themeShade="BF"/>
          <w:sz w:val="27"/>
          <w:szCs w:val="27"/>
        </w:rPr>
        <w:t xml:space="preserve"> &gt;&gt; Networking &gt;&gt; Elastic IP address &gt;&gt; copy ‘Allocated IPv4 address’ of {stack-name}-inst</w:t>
      </w:r>
      <w:r w:rsidR="001115A3">
        <w:rPr>
          <w:i/>
          <w:iCs/>
          <w:color w:val="2E74B5" w:themeColor="accent5" w:themeShade="BF"/>
          <w:sz w:val="27"/>
          <w:szCs w:val="27"/>
        </w:rPr>
        <w:t>2</w:t>
      </w:r>
      <w:r w:rsidRPr="00495C9A">
        <w:rPr>
          <w:i/>
          <w:iCs/>
          <w:color w:val="2E74B5" w:themeColor="accent5" w:themeShade="BF"/>
          <w:sz w:val="27"/>
          <w:szCs w:val="27"/>
        </w:rPr>
        <w:t>-data-nic1-ip</w:t>
      </w:r>
    </w:p>
    <w:p w14:paraId="19D9505B" w14:textId="43D250D2" w:rsidR="00AF1C12" w:rsidRDefault="00B52742" w:rsidP="007B0623">
      <w:del w:id="1051" w:author="Shubra Singh" w:date="2022-12-21T15:06:00Z">
        <w:r w:rsidDel="00C25710">
          <w:rPr>
            <w:noProof/>
          </w:rPr>
          <w:lastRenderedPageBreak/>
          <w:drawing>
            <wp:inline distT="0" distB="0" distL="0" distR="0" wp14:anchorId="6AEC5212" wp14:editId="2299E5ED">
              <wp:extent cx="5731510" cy="305054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23"/>
                      <a:stretch>
                        <a:fillRect/>
                      </a:stretch>
                    </pic:blipFill>
                    <pic:spPr>
                      <a:xfrm>
                        <a:off x="0" y="0"/>
                        <a:ext cx="5731510" cy="3050540"/>
                      </a:xfrm>
                      <a:prstGeom prst="rect">
                        <a:avLst/>
                      </a:prstGeom>
                    </pic:spPr>
                  </pic:pic>
                </a:graphicData>
              </a:graphic>
            </wp:inline>
          </w:drawing>
        </w:r>
      </w:del>
      <w:ins w:id="1052" w:author="Shubra Singh" w:date="2022-12-21T15:06:00Z">
        <w:r w:rsidR="00C25710" w:rsidRPr="00C25710">
          <w:rPr>
            <w:noProof/>
          </w:rPr>
          <w:t xml:space="preserve"> </w:t>
        </w:r>
        <w:r w:rsidR="00C25710" w:rsidRPr="00C25710">
          <w:rPr>
            <w:noProof/>
          </w:rPr>
          <w:drawing>
            <wp:inline distT="0" distB="0" distL="0" distR="0" wp14:anchorId="37446177" wp14:editId="1C5F6462">
              <wp:extent cx="5731510" cy="3044825"/>
              <wp:effectExtent l="0" t="0" r="254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44825"/>
                      </a:xfrm>
                      <a:prstGeom prst="rect">
                        <a:avLst/>
                      </a:prstGeom>
                    </pic:spPr>
                  </pic:pic>
                </a:graphicData>
              </a:graphic>
            </wp:inline>
          </w:drawing>
        </w:r>
      </w:ins>
    </w:p>
    <w:p w14:paraId="5C5AA6E0" w14:textId="508D1C57" w:rsidR="007B0623" w:rsidRDefault="00125E56" w:rsidP="0072441A">
      <w:r w:rsidRPr="00125E56">
        <w:t xml:space="preserve"> </w:t>
      </w:r>
    </w:p>
    <w:p w14:paraId="19E9A8E7" w14:textId="77777777" w:rsidR="006C58B2" w:rsidRDefault="006C58B2" w:rsidP="006C58B2">
      <w:pPr>
        <w:pStyle w:val="Heading3"/>
      </w:pPr>
      <w:bookmarkStart w:id="1053" w:name="_Toc113879561"/>
      <w:bookmarkStart w:id="1054" w:name="_Toc114654704"/>
      <w:bookmarkStart w:id="1055" w:name="_Toc122527877"/>
      <w:r>
        <w:t>GLM verification</w:t>
      </w:r>
      <w:bookmarkEnd w:id="1053"/>
      <w:bookmarkEnd w:id="1054"/>
      <w:bookmarkEnd w:id="1055"/>
    </w:p>
    <w:p w14:paraId="34015C51" w14:textId="00CD5D82" w:rsidR="006C58B2" w:rsidRDefault="006C58B2" w:rsidP="006C58B2"/>
    <w:p w14:paraId="37857430" w14:textId="39926DAF" w:rsidR="00DF1248" w:rsidRPr="001F5A9A" w:rsidRDefault="00DF1248" w:rsidP="001F5A9A">
      <w:pPr>
        <w:pStyle w:val="BodyText"/>
        <w:rPr>
          <w:rFonts w:cstheme="minorHAnsi"/>
          <w:i/>
          <w:iCs/>
          <w:color w:val="2F5496" w:themeColor="accent1" w:themeShade="BF"/>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35806684" w14:textId="5B473AE7" w:rsidR="006C58B2" w:rsidRDefault="00791469" w:rsidP="0072441A">
      <w:del w:id="1056" w:author="Shubra Singh" w:date="2022-12-21T15:07:00Z">
        <w:r w:rsidDel="00C25710">
          <w:rPr>
            <w:noProof/>
          </w:rPr>
          <w:drawing>
            <wp:inline distT="0" distB="0" distL="0" distR="0" wp14:anchorId="1D5A825E" wp14:editId="51B9E465">
              <wp:extent cx="1936750" cy="794564"/>
              <wp:effectExtent l="0" t="0" r="635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52388" cy="800979"/>
                      </a:xfrm>
                      <a:prstGeom prst="rect">
                        <a:avLst/>
                      </a:prstGeom>
                    </pic:spPr>
                  </pic:pic>
                </a:graphicData>
              </a:graphic>
            </wp:inline>
          </w:drawing>
        </w:r>
      </w:del>
      <w:ins w:id="1057" w:author="Shubra Singh" w:date="2022-12-21T15:07:00Z">
        <w:r w:rsidR="00C25710" w:rsidRPr="00C25710">
          <w:rPr>
            <w:noProof/>
          </w:rPr>
          <w:t xml:space="preserve"> </w:t>
        </w:r>
        <w:r w:rsidR="00C25710" w:rsidRPr="00C25710">
          <w:rPr>
            <w:noProof/>
          </w:rPr>
          <w:drawing>
            <wp:inline distT="0" distB="0" distL="0" distR="0" wp14:anchorId="1610D3EF" wp14:editId="1E9F2B27">
              <wp:extent cx="2502029" cy="99700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02029" cy="997001"/>
                      </a:xfrm>
                      <a:prstGeom prst="rect">
                        <a:avLst/>
                      </a:prstGeom>
                    </pic:spPr>
                  </pic:pic>
                </a:graphicData>
              </a:graphic>
            </wp:inline>
          </w:drawing>
        </w:r>
      </w:ins>
    </w:p>
    <w:p w14:paraId="4981C994" w14:textId="77777777" w:rsidR="00FC7BF1" w:rsidRDefault="00FC7BF1" w:rsidP="00FC7B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lang w:val="en-US"/>
        </w:rPr>
        <w:t xml:space="preserve">Execute Command -&gt; </w:t>
      </w:r>
      <w:r w:rsidRPr="00FC7BF1">
        <w:rPr>
          <w:rFonts w:asciiTheme="minorHAnsi" w:eastAsiaTheme="minorHAnsi" w:hAnsiTheme="minorHAnsi" w:cstheme="minorHAnsi"/>
          <w:i/>
          <w:iCs/>
          <w:color w:val="2E74B5" w:themeColor="accent5" w:themeShade="BF"/>
          <w:sz w:val="28"/>
          <w:szCs w:val="28"/>
          <w:shd w:val="clear" w:color="auto" w:fill="FFFFFF"/>
          <w:lang w:eastAsia="en-US"/>
        </w:rPr>
        <w:t>show license</w:t>
      </w:r>
      <w:r>
        <w:rPr>
          <w:rStyle w:val="eop"/>
          <w:rFonts w:ascii="Calibri" w:hAnsi="Calibri" w:cs="Calibri"/>
          <w:sz w:val="28"/>
          <w:szCs w:val="28"/>
        </w:rPr>
        <w:t> </w:t>
      </w:r>
    </w:p>
    <w:p w14:paraId="131F1CB8" w14:textId="2312B58B" w:rsidR="00FC7BF1" w:rsidRDefault="00FC7BF1" w:rsidP="00FC7BF1">
      <w:pPr>
        <w:pStyle w:val="paragraph"/>
        <w:spacing w:before="0" w:beforeAutospacing="0" w:after="0" w:afterAutospacing="0"/>
        <w:textAlignment w:val="baseline"/>
        <w:rPr>
          <w:rStyle w:val="eop"/>
          <w:rFonts w:ascii="Calibri" w:hAnsi="Calibri" w:cs="Calibri"/>
          <w:sz w:val="28"/>
          <w:szCs w:val="28"/>
        </w:rPr>
      </w:pPr>
      <w:r>
        <w:rPr>
          <w:rStyle w:val="normaltextrun"/>
          <w:rFonts w:ascii="Calibri" w:hAnsi="Calibri" w:cs="Calibri"/>
          <w:sz w:val="28"/>
          <w:szCs w:val="28"/>
          <w:lang w:val="en-US"/>
        </w:rPr>
        <w:lastRenderedPageBreak/>
        <w:t>To see the host id</w:t>
      </w:r>
      <w:r>
        <w:rPr>
          <w:rStyle w:val="eop"/>
          <w:rFonts w:ascii="Calibri" w:hAnsi="Calibri" w:cs="Calibri"/>
          <w:sz w:val="28"/>
          <w:szCs w:val="28"/>
        </w:rPr>
        <w:t> </w:t>
      </w:r>
    </w:p>
    <w:p w14:paraId="1FCB4EE5" w14:textId="62D81128" w:rsidR="00FA78E1" w:rsidRDefault="002349C2" w:rsidP="00FC7BF1">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6172944" wp14:editId="5CF9F5B1">
            <wp:extent cx="5731510" cy="2349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4950"/>
                    </a:xfrm>
                    <a:prstGeom prst="rect">
                      <a:avLst/>
                    </a:prstGeom>
                  </pic:spPr>
                </pic:pic>
              </a:graphicData>
            </a:graphic>
          </wp:inline>
        </w:drawing>
      </w:r>
    </w:p>
    <w:p w14:paraId="2B9D6C2D" w14:textId="77777777" w:rsidR="00FC7BF1" w:rsidRDefault="00FC7BF1" w:rsidP="00FC7B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To check GLM License login to your vthunder.</w:t>
      </w:r>
      <w:r>
        <w:rPr>
          <w:rStyle w:val="eop"/>
          <w:rFonts w:ascii="Calibri" w:hAnsi="Calibri" w:cs="Calibri"/>
          <w:sz w:val="28"/>
          <w:szCs w:val="28"/>
        </w:rPr>
        <w:t> </w:t>
      </w:r>
    </w:p>
    <w:p w14:paraId="514BD011" w14:textId="77777777" w:rsidR="00FC7BF1" w:rsidRDefault="00FC7BF1" w:rsidP="00FC7B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Then go on your profile and select settings.</w:t>
      </w:r>
      <w:r>
        <w:rPr>
          <w:rStyle w:val="eop"/>
          <w:rFonts w:ascii="Calibri" w:hAnsi="Calibri" w:cs="Calibri"/>
          <w:sz w:val="28"/>
          <w:szCs w:val="28"/>
        </w:rPr>
        <w:t> </w:t>
      </w:r>
    </w:p>
    <w:p w14:paraId="6479EE38" w14:textId="7AE67C43" w:rsidR="00FC7BF1" w:rsidRDefault="00FC7BF1" w:rsidP="00FC7BF1">
      <w:pPr>
        <w:pStyle w:val="paragraph"/>
        <w:spacing w:before="0" w:beforeAutospacing="0" w:after="0" w:afterAutospacing="0"/>
        <w:textAlignment w:val="baseline"/>
        <w:rPr>
          <w:rFonts w:ascii="Segoe UI" w:hAnsi="Segoe UI" w:cs="Segoe UI"/>
          <w:sz w:val="18"/>
          <w:szCs w:val="18"/>
        </w:rPr>
      </w:pPr>
      <w:r>
        <w:rPr>
          <w:rFonts w:asciiTheme="minorHAnsi" w:eastAsia="Myriad Pro Light" w:hAnsiTheme="minorHAnsi" w:cstheme="minorHAnsi"/>
          <w:noProof/>
          <w:sz w:val="28"/>
          <w:szCs w:val="22"/>
          <w:lang w:val="en-US" w:eastAsia="en-US"/>
        </w:rPr>
        <w:drawing>
          <wp:inline distT="0" distB="0" distL="0" distR="0" wp14:anchorId="370215F7" wp14:editId="12239A63">
            <wp:extent cx="244475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44750" cy="1828800"/>
                    </a:xfrm>
                    <a:prstGeom prst="rect">
                      <a:avLst/>
                    </a:prstGeom>
                    <a:noFill/>
                    <a:ln>
                      <a:noFill/>
                    </a:ln>
                  </pic:spPr>
                </pic:pic>
              </a:graphicData>
            </a:graphic>
          </wp:inline>
        </w:drawing>
      </w:r>
      <w:r>
        <w:rPr>
          <w:rStyle w:val="eop"/>
          <w:rFonts w:ascii="Calibri" w:hAnsi="Calibri" w:cs="Calibri"/>
          <w:sz w:val="28"/>
          <w:szCs w:val="28"/>
        </w:rPr>
        <w:t> </w:t>
      </w:r>
    </w:p>
    <w:p w14:paraId="34B4D693" w14:textId="77777777" w:rsidR="00FC7BF1" w:rsidRDefault="00FC7BF1" w:rsidP="00FC7B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Then click on licensing.</w:t>
      </w:r>
      <w:r>
        <w:rPr>
          <w:rStyle w:val="eop"/>
          <w:rFonts w:ascii="Calibri" w:hAnsi="Calibri" w:cs="Calibri"/>
          <w:sz w:val="28"/>
          <w:szCs w:val="28"/>
        </w:rPr>
        <w:t> </w:t>
      </w:r>
    </w:p>
    <w:p w14:paraId="1898A563" w14:textId="0621FFB2" w:rsidR="00FC7BF1" w:rsidRDefault="00FC7BF1" w:rsidP="00FC7BF1">
      <w:pPr>
        <w:pStyle w:val="paragraph"/>
        <w:spacing w:before="0" w:beforeAutospacing="0" w:after="0" w:afterAutospacing="0"/>
        <w:textAlignment w:val="baseline"/>
        <w:rPr>
          <w:rFonts w:ascii="Segoe UI" w:hAnsi="Segoe UI" w:cs="Segoe UI"/>
          <w:sz w:val="18"/>
          <w:szCs w:val="18"/>
        </w:rPr>
      </w:pPr>
      <w:r>
        <w:rPr>
          <w:rFonts w:asciiTheme="minorHAnsi" w:eastAsia="Myriad Pro Light" w:hAnsiTheme="minorHAnsi" w:cstheme="minorHAnsi"/>
          <w:noProof/>
          <w:sz w:val="28"/>
          <w:szCs w:val="22"/>
          <w:lang w:val="en-US" w:eastAsia="en-US"/>
        </w:rPr>
        <w:drawing>
          <wp:inline distT="0" distB="0" distL="0" distR="0" wp14:anchorId="66118756" wp14:editId="527FA677">
            <wp:extent cx="3378200" cy="81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78200" cy="819150"/>
                    </a:xfrm>
                    <a:prstGeom prst="rect">
                      <a:avLst/>
                    </a:prstGeom>
                    <a:noFill/>
                    <a:ln>
                      <a:noFill/>
                    </a:ln>
                  </pic:spPr>
                </pic:pic>
              </a:graphicData>
            </a:graphic>
          </wp:inline>
        </w:drawing>
      </w:r>
      <w:r>
        <w:rPr>
          <w:rStyle w:val="eop"/>
          <w:rFonts w:ascii="Calibri" w:hAnsi="Calibri" w:cs="Calibri"/>
          <w:sz w:val="28"/>
          <w:szCs w:val="28"/>
        </w:rPr>
        <w:t> </w:t>
      </w:r>
    </w:p>
    <w:p w14:paraId="789FC1DD" w14:textId="5AF3F9C2" w:rsidR="001F5A9A" w:rsidRPr="002333F3" w:rsidRDefault="00FA78E1" w:rsidP="001F5A9A">
      <w:pPr>
        <w:pStyle w:val="BodyText"/>
        <w:rPr>
          <w:rFonts w:cstheme="minorHAnsi"/>
          <w:i/>
          <w:iCs/>
          <w:color w:val="2F5496" w:themeColor="accent1" w:themeShade="BF"/>
        </w:rPr>
      </w:pPr>
      <w:del w:id="1058" w:author="Shubra Singh" w:date="2022-12-21T15:07:00Z">
        <w:r w:rsidDel="00C25710">
          <w:rPr>
            <w:noProof/>
          </w:rPr>
          <w:drawing>
            <wp:inline distT="0" distB="0" distL="0" distR="0" wp14:anchorId="4392389A" wp14:editId="12EEDB3E">
              <wp:extent cx="5731510" cy="2757170"/>
              <wp:effectExtent l="0" t="0" r="2540" b="508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0"/>
                      <a:stretch>
                        <a:fillRect/>
                      </a:stretch>
                    </pic:blipFill>
                    <pic:spPr>
                      <a:xfrm>
                        <a:off x="0" y="0"/>
                        <a:ext cx="5731510" cy="2757170"/>
                      </a:xfrm>
                      <a:prstGeom prst="rect">
                        <a:avLst/>
                      </a:prstGeom>
                    </pic:spPr>
                  </pic:pic>
                </a:graphicData>
              </a:graphic>
            </wp:inline>
          </w:drawing>
        </w:r>
      </w:del>
      <w:ins w:id="1059" w:author="Shubra Singh" w:date="2022-12-21T15:10:00Z">
        <w:r w:rsidR="00C25710" w:rsidRPr="00C25710">
          <w:rPr>
            <w:noProof/>
          </w:rPr>
          <w:t xml:space="preserve"> </w:t>
        </w:r>
        <w:r w:rsidR="00C25710" w:rsidRPr="00C25710">
          <w:rPr>
            <w:rFonts w:cstheme="minorHAnsi"/>
            <w:i/>
            <w:iCs/>
            <w:noProof/>
            <w:color w:val="2F5496" w:themeColor="accent1" w:themeShade="BF"/>
          </w:rPr>
          <w:lastRenderedPageBreak/>
          <w:drawing>
            <wp:inline distT="0" distB="0" distL="0" distR="0" wp14:anchorId="7BCA8745" wp14:editId="10898011">
              <wp:extent cx="5731510" cy="2225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225040"/>
                      </a:xfrm>
                      <a:prstGeom prst="rect">
                        <a:avLst/>
                      </a:prstGeom>
                    </pic:spPr>
                  </pic:pic>
                </a:graphicData>
              </a:graphic>
            </wp:inline>
          </w:drawing>
        </w:r>
      </w:ins>
    </w:p>
    <w:p w14:paraId="673508CE" w14:textId="77777777" w:rsidR="001F5A9A" w:rsidRPr="0072441A" w:rsidRDefault="001F5A9A" w:rsidP="0072441A"/>
    <w:p w14:paraId="1BD1C849" w14:textId="68AF09EE" w:rsidR="00DF5647" w:rsidRDefault="00DF5647" w:rsidP="00DF5647">
      <w:pPr>
        <w:rPr>
          <w:szCs w:val="28"/>
        </w:rPr>
      </w:pPr>
      <w:r w:rsidRPr="00182A0C">
        <w:rPr>
          <w:szCs w:val="28"/>
        </w:rPr>
        <w:t>CloudFormation template should create 1vthunder with given configurations,</w:t>
      </w:r>
      <w:r w:rsidR="00D745E1" w:rsidRPr="00182A0C">
        <w:rPr>
          <w:szCs w:val="28"/>
        </w:rPr>
        <w:t xml:space="preserve"> </w:t>
      </w:r>
      <w:r w:rsidRPr="00182A0C">
        <w:rPr>
          <w:szCs w:val="28"/>
        </w:rPr>
        <w:t>configure vThunder as SLB</w:t>
      </w:r>
      <w:r w:rsidR="006F1C32">
        <w:rPr>
          <w:szCs w:val="28"/>
        </w:rPr>
        <w:t>,</w:t>
      </w:r>
      <w:r w:rsidR="00A70975">
        <w:rPr>
          <w:szCs w:val="28"/>
        </w:rPr>
        <w:t xml:space="preserve"> </w:t>
      </w:r>
      <w:r w:rsidRPr="00182A0C">
        <w:rPr>
          <w:szCs w:val="28"/>
        </w:rPr>
        <w:t>SS</w:t>
      </w:r>
      <w:r w:rsidR="001B5F08">
        <w:rPr>
          <w:szCs w:val="28"/>
        </w:rPr>
        <w:t>L</w:t>
      </w:r>
      <w:r w:rsidR="006F1C32">
        <w:rPr>
          <w:szCs w:val="28"/>
        </w:rPr>
        <w:t xml:space="preserve"> and HA</w:t>
      </w:r>
      <w:r w:rsidRPr="00182A0C">
        <w:rPr>
          <w:szCs w:val="28"/>
        </w:rPr>
        <w:t>.</w:t>
      </w:r>
    </w:p>
    <w:p w14:paraId="1E1CD07F" w14:textId="2D166592" w:rsidR="007374D7" w:rsidRDefault="007374D7" w:rsidP="00DF5647">
      <w:pPr>
        <w:rPr>
          <w:szCs w:val="28"/>
        </w:rPr>
      </w:pPr>
    </w:p>
    <w:p w14:paraId="4F4364FC" w14:textId="0DE2B9D3" w:rsidR="007374D7" w:rsidRPr="00FC5192" w:rsidRDefault="007374D7" w:rsidP="00DF5647">
      <w:pPr>
        <w:rPr>
          <w:i/>
          <w:iCs/>
          <w:color w:val="806000" w:themeColor="accent4" w:themeShade="80"/>
          <w:szCs w:val="28"/>
        </w:rPr>
      </w:pPr>
      <w:r w:rsidRPr="00FC5192">
        <w:rPr>
          <w:i/>
          <w:iCs/>
          <w:color w:val="806000" w:themeColor="accent4" w:themeShade="80"/>
          <w:szCs w:val="28"/>
        </w:rPr>
        <w:t xml:space="preserve">Note: </w:t>
      </w:r>
      <w:r w:rsidR="001E1DC3" w:rsidRPr="00FC5192">
        <w:rPr>
          <w:i/>
          <w:iCs/>
          <w:color w:val="806000" w:themeColor="accent4" w:themeShade="80"/>
          <w:szCs w:val="28"/>
        </w:rPr>
        <w:t xml:space="preserve">Lambda function deletion will get skipped while deleting </w:t>
      </w:r>
      <w:r w:rsidR="00461C2C" w:rsidRPr="00FC5192">
        <w:rPr>
          <w:i/>
          <w:iCs/>
          <w:color w:val="806000" w:themeColor="accent4" w:themeShade="80"/>
          <w:szCs w:val="28"/>
        </w:rPr>
        <w:t>stack,</w:t>
      </w:r>
      <w:r w:rsidR="001E1DC3" w:rsidRPr="00FC5192">
        <w:rPr>
          <w:i/>
          <w:iCs/>
          <w:color w:val="806000" w:themeColor="accent4" w:themeShade="80"/>
          <w:szCs w:val="28"/>
        </w:rPr>
        <w:t xml:space="preserve"> so you need to delete </w:t>
      </w:r>
      <w:r w:rsidR="0034218E" w:rsidRPr="00FC5192">
        <w:rPr>
          <w:i/>
          <w:iCs/>
          <w:color w:val="806000" w:themeColor="accent4" w:themeShade="80"/>
          <w:szCs w:val="28"/>
        </w:rPr>
        <w:t>Lambda function</w:t>
      </w:r>
      <w:r w:rsidR="001E1DC3" w:rsidRPr="00FC5192">
        <w:rPr>
          <w:i/>
          <w:iCs/>
          <w:color w:val="806000" w:themeColor="accent4" w:themeShade="80"/>
          <w:szCs w:val="28"/>
        </w:rPr>
        <w:t xml:space="preserve"> manually using </w:t>
      </w:r>
      <w:r w:rsidR="0034218E" w:rsidRPr="00FC5192">
        <w:rPr>
          <w:i/>
          <w:iCs/>
          <w:color w:val="806000" w:themeColor="accent4" w:themeShade="80"/>
          <w:szCs w:val="28"/>
        </w:rPr>
        <w:t>following steps:</w:t>
      </w:r>
    </w:p>
    <w:p w14:paraId="4E62B468" w14:textId="77777777" w:rsidR="007E1458" w:rsidRDefault="0034218E">
      <w:pPr>
        <w:pStyle w:val="ListParagraph"/>
        <w:numPr>
          <w:ilvl w:val="0"/>
          <w:numId w:val="27"/>
        </w:numPr>
        <w:rPr>
          <w:szCs w:val="28"/>
        </w:rPr>
      </w:pPr>
      <w:r w:rsidRPr="007E1458">
        <w:rPr>
          <w:szCs w:val="28"/>
        </w:rPr>
        <w:t xml:space="preserve">Go to path: </w:t>
      </w:r>
      <w:r w:rsidR="001A2D5E" w:rsidRPr="007E1458">
        <w:rPr>
          <w:szCs w:val="28"/>
        </w:rPr>
        <w:t xml:space="preserve"> Lambda &gt;&gt; Functions</w:t>
      </w:r>
    </w:p>
    <w:p w14:paraId="3562B642" w14:textId="3592E44F" w:rsidR="0034218E" w:rsidRDefault="0034218E">
      <w:pPr>
        <w:pStyle w:val="ListParagraph"/>
        <w:numPr>
          <w:ilvl w:val="0"/>
          <w:numId w:val="27"/>
        </w:numPr>
        <w:rPr>
          <w:szCs w:val="28"/>
        </w:rPr>
      </w:pPr>
      <w:r w:rsidRPr="007E1458">
        <w:rPr>
          <w:szCs w:val="28"/>
        </w:rPr>
        <w:t>Select Lambda function</w:t>
      </w:r>
    </w:p>
    <w:p w14:paraId="5F4D6D4F" w14:textId="7991836F" w:rsidR="007E1458" w:rsidRDefault="007E1458" w:rsidP="007E1458">
      <w:pPr>
        <w:pStyle w:val="ListParagraph"/>
        <w:rPr>
          <w:szCs w:val="28"/>
        </w:rPr>
      </w:pPr>
      <w:r>
        <w:rPr>
          <w:noProof/>
        </w:rPr>
        <w:drawing>
          <wp:inline distT="0" distB="0" distL="0" distR="0" wp14:anchorId="5E6C3D1F" wp14:editId="65330B72">
            <wp:extent cx="5731510" cy="778510"/>
            <wp:effectExtent l="0" t="0" r="254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32"/>
                    <a:stretch>
                      <a:fillRect/>
                    </a:stretch>
                  </pic:blipFill>
                  <pic:spPr>
                    <a:xfrm>
                      <a:off x="0" y="0"/>
                      <a:ext cx="5731510" cy="778510"/>
                    </a:xfrm>
                    <a:prstGeom prst="rect">
                      <a:avLst/>
                    </a:prstGeom>
                  </pic:spPr>
                </pic:pic>
              </a:graphicData>
            </a:graphic>
          </wp:inline>
        </w:drawing>
      </w:r>
    </w:p>
    <w:p w14:paraId="1C73FE22" w14:textId="238B8F23" w:rsidR="007E1458" w:rsidRDefault="007E1458">
      <w:pPr>
        <w:pStyle w:val="ListParagraph"/>
        <w:numPr>
          <w:ilvl w:val="0"/>
          <w:numId w:val="27"/>
        </w:numPr>
        <w:rPr>
          <w:szCs w:val="28"/>
        </w:rPr>
      </w:pPr>
      <w:r>
        <w:rPr>
          <w:szCs w:val="28"/>
        </w:rPr>
        <w:t>Delete</w:t>
      </w:r>
    </w:p>
    <w:p w14:paraId="6F4D1ABD" w14:textId="18DB7136" w:rsidR="0034218E" w:rsidRPr="007E1458" w:rsidRDefault="0034218E" w:rsidP="007E1458">
      <w:pPr>
        <w:pStyle w:val="ListParagraph"/>
        <w:rPr>
          <w:szCs w:val="28"/>
        </w:rPr>
      </w:pPr>
    </w:p>
    <w:p w14:paraId="59FD6B2A" w14:textId="77777777" w:rsidR="00DF5647" w:rsidRDefault="00DF5647" w:rsidP="00DF5647"/>
    <w:bookmarkEnd w:id="1"/>
    <w:p w14:paraId="0BD2E3B4" w14:textId="36A38104" w:rsidR="00E512BC" w:rsidRPr="00895CC8" w:rsidRDefault="00E512BC" w:rsidP="00C31B92">
      <w:pPr>
        <w:pStyle w:val="NoSpacing"/>
      </w:pPr>
    </w:p>
    <w:sectPr w:rsidR="00E512BC" w:rsidRPr="00895CC8" w:rsidSect="00BE587F">
      <w:headerReference w:type="default" r:id="rId133"/>
      <w:footerReference w:type="default" r:id="rId134"/>
      <w:footerReference w:type="first" r:id="rId1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DF09A" w14:textId="77777777" w:rsidR="00330C37" w:rsidRDefault="00330C37" w:rsidP="004C09E2">
      <w:pPr>
        <w:spacing w:after="0" w:line="240" w:lineRule="auto"/>
      </w:pPr>
      <w:r>
        <w:separator/>
      </w:r>
    </w:p>
  </w:endnote>
  <w:endnote w:type="continuationSeparator" w:id="0">
    <w:p w14:paraId="16EC918C" w14:textId="77777777" w:rsidR="00330C37" w:rsidRDefault="00330C37"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yriad Pro Light">
    <w:altName w:val="Segoe UI Light"/>
    <w:charset w:val="00"/>
    <w:family w:val="swiss"/>
    <w:pitch w:val="variable"/>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2ED9B2F" w:rsidR="00A248F5" w:rsidRPr="00E565AF" w:rsidRDefault="009A33DF"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9A33DF">
          <w:rPr>
            <w:i/>
            <w:iCs/>
            <w:sz w:val="24"/>
            <w:szCs w:val="24"/>
          </w:rPr>
          <w:t xml:space="preserve">An AWS CFT template for 3 NIC, Two Virtual Machines, Server </w:t>
        </w:r>
        <w:r w:rsidR="00583B45">
          <w:rPr>
            <w:i/>
            <w:iCs/>
            <w:sz w:val="24"/>
            <w:szCs w:val="24"/>
          </w:rPr>
          <w:t>Load</w:t>
        </w:r>
        <w:r w:rsidRPr="009A33DF">
          <w:rPr>
            <w:i/>
            <w:iCs/>
            <w:sz w:val="24"/>
            <w:szCs w:val="24"/>
          </w:rPr>
          <w:t xml:space="preserve"> Balancer, A10 Global License Manager Integration</w:t>
        </w:r>
        <w:r>
          <w:rPr>
            <w:i/>
            <w:iCs/>
            <w:sz w:val="24"/>
            <w:szCs w:val="24"/>
          </w:rPr>
          <w:t>,</w:t>
        </w:r>
        <w:r w:rsidRPr="009A33DF">
          <w:rPr>
            <w:i/>
            <w:iCs/>
            <w:sz w:val="24"/>
            <w:szCs w:val="24"/>
          </w:rPr>
          <w:t xml:space="preserve"> High Availability, CA SSL Certificates.</w:t>
        </w:r>
        <w:r w:rsidRPr="009A33DF">
          <w:rPr>
            <w:i/>
            <w:iCs/>
            <w:sz w:val="24"/>
            <w:szCs w:val="24"/>
          </w:rPr>
          <w:br/>
        </w:r>
        <w:r w:rsidRPr="009A33DF">
          <w:rPr>
            <w:i/>
            <w:iCs/>
            <w:sz w:val="24"/>
            <w:szCs w:val="24"/>
          </w:rPr>
          <w:br/>
          <w:t>© 2022 A10 Networks, Inc.</w:t>
        </w:r>
        <w:r w:rsidRPr="009A33DF">
          <w:rPr>
            <w:i/>
            <w:iCs/>
            <w:sz w:val="24"/>
            <w:szCs w:val="24"/>
          </w:rPr>
          <w:br/>
          <w:t>CONFIDENTIAL AND PROPRIETARY- ALL RIGHTS RESERVED.</w:t>
        </w:r>
        <w:r w:rsidRPr="009A33DF">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4AF8A" w14:textId="77777777" w:rsidR="00330C37" w:rsidRDefault="00330C37" w:rsidP="004C09E2">
      <w:pPr>
        <w:spacing w:after="0" w:line="240" w:lineRule="auto"/>
      </w:pPr>
      <w:r>
        <w:separator/>
      </w:r>
    </w:p>
  </w:footnote>
  <w:footnote w:type="continuationSeparator" w:id="0">
    <w:p w14:paraId="4E6A1199" w14:textId="77777777" w:rsidR="00330C37" w:rsidRDefault="00330C37"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6C1B"/>
    <w:multiLevelType w:val="hybridMultilevel"/>
    <w:tmpl w:val="B934B468"/>
    <w:lvl w:ilvl="0" w:tplc="DF0C82AE">
      <w:start w:val="1"/>
      <w:numFmt w:val="decimal"/>
      <w:lvlText w:val="%1)"/>
      <w:lvlJc w:val="left"/>
      <w:pPr>
        <w:ind w:left="720" w:hanging="360"/>
      </w:pPr>
      <w:rPr>
        <w:rFonts w:asciiTheme="minorHAnsi" w:eastAsia="Times New Roman"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5C4DF0"/>
    <w:multiLevelType w:val="hybridMultilevel"/>
    <w:tmpl w:val="05BEC050"/>
    <w:lvl w:ilvl="0" w:tplc="F8BCE0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50CCE"/>
    <w:multiLevelType w:val="hybridMultilevel"/>
    <w:tmpl w:val="D90AD626"/>
    <w:lvl w:ilvl="0" w:tplc="1B7250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0E5FAC"/>
    <w:multiLevelType w:val="hybridMultilevel"/>
    <w:tmpl w:val="932A4C12"/>
    <w:lvl w:ilvl="0" w:tplc="A28EA920">
      <w:start w:val="1"/>
      <w:numFmt w:val="decimal"/>
      <w:lvlText w:val="%1)"/>
      <w:lvlJc w:val="left"/>
      <w:pPr>
        <w:ind w:left="1440" w:hanging="360"/>
      </w:pPr>
      <w:rPr>
        <w:rFonts w:hint="default"/>
        <w:b w:val="0"/>
        <w:bCs/>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BDF11A5"/>
    <w:multiLevelType w:val="hybridMultilevel"/>
    <w:tmpl w:val="55C02E4A"/>
    <w:lvl w:ilvl="0" w:tplc="A4A61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5B2287"/>
    <w:multiLevelType w:val="hybridMultilevel"/>
    <w:tmpl w:val="FE7EF63C"/>
    <w:lvl w:ilvl="0" w:tplc="DEEEFB22">
      <w:start w:val="1"/>
      <w:numFmt w:val="decimal"/>
      <w:lvlText w:val="%1)"/>
      <w:lvlJc w:val="left"/>
      <w:pPr>
        <w:ind w:left="720" w:hanging="360"/>
      </w:pPr>
    </w:lvl>
    <w:lvl w:ilvl="1" w:tplc="D7BE174A">
      <w:start w:val="1"/>
      <w:numFmt w:val="lowerLetter"/>
      <w:lvlText w:val="%2."/>
      <w:lvlJc w:val="left"/>
      <w:pPr>
        <w:ind w:left="1440" w:hanging="360"/>
      </w:pPr>
    </w:lvl>
    <w:lvl w:ilvl="2" w:tplc="F87C3B1A">
      <w:start w:val="1"/>
      <w:numFmt w:val="lowerRoman"/>
      <w:lvlText w:val="%3."/>
      <w:lvlJc w:val="right"/>
      <w:pPr>
        <w:ind w:left="2160" w:hanging="180"/>
      </w:pPr>
    </w:lvl>
    <w:lvl w:ilvl="3" w:tplc="AF40DF80">
      <w:start w:val="1"/>
      <w:numFmt w:val="decimal"/>
      <w:lvlText w:val="%4."/>
      <w:lvlJc w:val="left"/>
      <w:pPr>
        <w:ind w:left="2880" w:hanging="360"/>
      </w:pPr>
    </w:lvl>
    <w:lvl w:ilvl="4" w:tplc="B65A1544">
      <w:start w:val="1"/>
      <w:numFmt w:val="lowerLetter"/>
      <w:lvlText w:val="%5."/>
      <w:lvlJc w:val="left"/>
      <w:pPr>
        <w:ind w:left="3600" w:hanging="360"/>
      </w:pPr>
    </w:lvl>
    <w:lvl w:ilvl="5" w:tplc="446A0FD8">
      <w:start w:val="1"/>
      <w:numFmt w:val="lowerRoman"/>
      <w:lvlText w:val="%6."/>
      <w:lvlJc w:val="right"/>
      <w:pPr>
        <w:ind w:left="4320" w:hanging="180"/>
      </w:pPr>
    </w:lvl>
    <w:lvl w:ilvl="6" w:tplc="3D8ECBB6">
      <w:start w:val="1"/>
      <w:numFmt w:val="decimal"/>
      <w:lvlText w:val="%7."/>
      <w:lvlJc w:val="left"/>
      <w:pPr>
        <w:ind w:left="5040" w:hanging="360"/>
      </w:pPr>
    </w:lvl>
    <w:lvl w:ilvl="7" w:tplc="C390DF14">
      <w:start w:val="1"/>
      <w:numFmt w:val="lowerLetter"/>
      <w:lvlText w:val="%8."/>
      <w:lvlJc w:val="left"/>
      <w:pPr>
        <w:ind w:left="5760" w:hanging="360"/>
      </w:pPr>
    </w:lvl>
    <w:lvl w:ilvl="8" w:tplc="ADC4C9A8">
      <w:start w:val="1"/>
      <w:numFmt w:val="lowerRoman"/>
      <w:lvlText w:val="%9."/>
      <w:lvlJc w:val="right"/>
      <w:pPr>
        <w:ind w:left="6480" w:hanging="180"/>
      </w:pPr>
    </w:lvl>
  </w:abstractNum>
  <w:abstractNum w:abstractNumId="6" w15:restartNumberingAfterBreak="0">
    <w:nsid w:val="1EC94824"/>
    <w:multiLevelType w:val="hybridMultilevel"/>
    <w:tmpl w:val="3BA6A0C6"/>
    <w:lvl w:ilvl="0" w:tplc="AC70F9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1E7755"/>
    <w:multiLevelType w:val="hybridMultilevel"/>
    <w:tmpl w:val="FBD4AD2C"/>
    <w:lvl w:ilvl="0" w:tplc="592076DA">
      <w:start w:val="4"/>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F2D481A"/>
    <w:multiLevelType w:val="hybridMultilevel"/>
    <w:tmpl w:val="5E1CE7E6"/>
    <w:lvl w:ilvl="0" w:tplc="DF8ED8E0">
      <w:start w:val="1"/>
      <w:numFmt w:val="lowerLetter"/>
      <w:lvlText w:val="%1)"/>
      <w:lvlJc w:val="left"/>
      <w:pPr>
        <w:ind w:left="1080" w:hanging="360"/>
      </w:pPr>
      <w:rPr>
        <w:rFonts w:hint="default"/>
        <w:color w:val="auto"/>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F42652F"/>
    <w:multiLevelType w:val="hybridMultilevel"/>
    <w:tmpl w:val="36B41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86030B"/>
    <w:multiLevelType w:val="hybridMultilevel"/>
    <w:tmpl w:val="12A6B83E"/>
    <w:lvl w:ilvl="0" w:tplc="7E8067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08A0849"/>
    <w:multiLevelType w:val="hybridMultilevel"/>
    <w:tmpl w:val="B6987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750E97"/>
    <w:multiLevelType w:val="hybridMultilevel"/>
    <w:tmpl w:val="A15A69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9E5C4A"/>
    <w:multiLevelType w:val="hybridMultilevel"/>
    <w:tmpl w:val="CBA651AC"/>
    <w:lvl w:ilvl="0" w:tplc="82E63CF4">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4432843"/>
    <w:multiLevelType w:val="hybridMultilevel"/>
    <w:tmpl w:val="8C94B6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BC56B9"/>
    <w:multiLevelType w:val="hybridMultilevel"/>
    <w:tmpl w:val="B5CE32E2"/>
    <w:lvl w:ilvl="0" w:tplc="F36299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6162F3"/>
    <w:multiLevelType w:val="hybridMultilevel"/>
    <w:tmpl w:val="1ABCF396"/>
    <w:lvl w:ilvl="0" w:tplc="856AD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0B77512"/>
    <w:multiLevelType w:val="hybridMultilevel"/>
    <w:tmpl w:val="88662674"/>
    <w:lvl w:ilvl="0" w:tplc="98A8E6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4E3688B"/>
    <w:multiLevelType w:val="hybridMultilevel"/>
    <w:tmpl w:val="BEB26B0A"/>
    <w:lvl w:ilvl="0" w:tplc="E2F8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A96330D"/>
    <w:multiLevelType w:val="hybridMultilevel"/>
    <w:tmpl w:val="C88898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65328A"/>
    <w:multiLevelType w:val="hybridMultilevel"/>
    <w:tmpl w:val="FA229CFE"/>
    <w:lvl w:ilvl="0" w:tplc="CC160A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CA3C3F"/>
    <w:multiLevelType w:val="hybridMultilevel"/>
    <w:tmpl w:val="ED5CA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8A622D"/>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871BE"/>
    <w:multiLevelType w:val="hybridMultilevel"/>
    <w:tmpl w:val="E20EEAF8"/>
    <w:lvl w:ilvl="0" w:tplc="A47A6A64">
      <w:start w:val="1"/>
      <w:numFmt w:val="lowerLetter"/>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FBE60FE"/>
    <w:multiLevelType w:val="hybridMultilevel"/>
    <w:tmpl w:val="AE6CF162"/>
    <w:lvl w:ilvl="0" w:tplc="7DEA0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25F5311"/>
    <w:multiLevelType w:val="hybridMultilevel"/>
    <w:tmpl w:val="9D72A6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E0671E"/>
    <w:multiLevelType w:val="hybridMultilevel"/>
    <w:tmpl w:val="D90AD6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E287CF8"/>
    <w:multiLevelType w:val="multilevel"/>
    <w:tmpl w:val="39C0F6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4F02829"/>
    <w:multiLevelType w:val="hybridMultilevel"/>
    <w:tmpl w:val="7CF8A266"/>
    <w:lvl w:ilvl="0" w:tplc="D3E802E4">
      <w:start w:val="1"/>
      <w:numFmt w:val="decimal"/>
      <w:lvlText w:val="%1."/>
      <w:lvlJc w:val="left"/>
      <w:pPr>
        <w:ind w:left="720" w:hanging="360"/>
      </w:pPr>
      <w:rPr>
        <w:sz w:val="28"/>
        <w:szCs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F9558A"/>
    <w:multiLevelType w:val="hybridMultilevel"/>
    <w:tmpl w:val="C9705C26"/>
    <w:lvl w:ilvl="0" w:tplc="60064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0E66BCC"/>
    <w:multiLevelType w:val="hybridMultilevel"/>
    <w:tmpl w:val="64825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F15FA5"/>
    <w:multiLevelType w:val="hybridMultilevel"/>
    <w:tmpl w:val="B69877F6"/>
    <w:lvl w:ilvl="0" w:tplc="740ED8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4B63FFE"/>
    <w:multiLevelType w:val="hybridMultilevel"/>
    <w:tmpl w:val="C68C5B34"/>
    <w:lvl w:ilvl="0" w:tplc="AE94DA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6544F14"/>
    <w:multiLevelType w:val="hybridMultilevel"/>
    <w:tmpl w:val="F3F46F9A"/>
    <w:lvl w:ilvl="0" w:tplc="BCC6AA9E">
      <w:start w:val="1"/>
      <w:numFmt w:val="lowerLetter"/>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748444E"/>
    <w:multiLevelType w:val="hybridMultilevel"/>
    <w:tmpl w:val="4C42EF60"/>
    <w:lvl w:ilvl="0" w:tplc="F190AB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5" w15:restartNumberingAfterBreak="0">
    <w:nsid w:val="77E02D02"/>
    <w:multiLevelType w:val="hybridMultilevel"/>
    <w:tmpl w:val="8E7EEE7A"/>
    <w:lvl w:ilvl="0" w:tplc="8CC4A3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9C143F1"/>
    <w:multiLevelType w:val="hybridMultilevel"/>
    <w:tmpl w:val="B9BAA76A"/>
    <w:lvl w:ilvl="0" w:tplc="1C66FD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C0B0D3C"/>
    <w:multiLevelType w:val="hybridMultilevel"/>
    <w:tmpl w:val="2954FD3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1776940">
    <w:abstractNumId w:val="5"/>
  </w:num>
  <w:num w:numId="2" w16cid:durableId="1299068712">
    <w:abstractNumId w:val="28"/>
  </w:num>
  <w:num w:numId="3" w16cid:durableId="13177587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6890663">
    <w:abstractNumId w:val="33"/>
  </w:num>
  <w:num w:numId="5" w16cid:durableId="81026159">
    <w:abstractNumId w:val="9"/>
  </w:num>
  <w:num w:numId="6" w16cid:durableId="831025104">
    <w:abstractNumId w:val="22"/>
  </w:num>
  <w:num w:numId="7" w16cid:durableId="966203497">
    <w:abstractNumId w:val="29"/>
  </w:num>
  <w:num w:numId="8" w16cid:durableId="977803700">
    <w:abstractNumId w:val="6"/>
  </w:num>
  <w:num w:numId="9" w16cid:durableId="909535423">
    <w:abstractNumId w:val="32"/>
  </w:num>
  <w:num w:numId="10" w16cid:durableId="2117283865">
    <w:abstractNumId w:val="4"/>
  </w:num>
  <w:num w:numId="11" w16cid:durableId="1921596303">
    <w:abstractNumId w:val="3"/>
  </w:num>
  <w:num w:numId="12" w16cid:durableId="389966942">
    <w:abstractNumId w:val="34"/>
  </w:num>
  <w:num w:numId="13" w16cid:durableId="1056584697">
    <w:abstractNumId w:val="8"/>
  </w:num>
  <w:num w:numId="14" w16cid:durableId="914434451">
    <w:abstractNumId w:val="31"/>
  </w:num>
  <w:num w:numId="15" w16cid:durableId="1614753155">
    <w:abstractNumId w:val="17"/>
  </w:num>
  <w:num w:numId="16" w16cid:durableId="1895121529">
    <w:abstractNumId w:val="0"/>
  </w:num>
  <w:num w:numId="17" w16cid:durableId="20128988">
    <w:abstractNumId w:val="27"/>
  </w:num>
  <w:num w:numId="18" w16cid:durableId="1620797324">
    <w:abstractNumId w:val="15"/>
  </w:num>
  <w:num w:numId="19" w16cid:durableId="1527328240">
    <w:abstractNumId w:val="24"/>
  </w:num>
  <w:num w:numId="20" w16cid:durableId="1108504907">
    <w:abstractNumId w:val="36"/>
  </w:num>
  <w:num w:numId="21" w16cid:durableId="1911964600">
    <w:abstractNumId w:val="20"/>
  </w:num>
  <w:num w:numId="22" w16cid:durableId="277761786">
    <w:abstractNumId w:val="1"/>
  </w:num>
  <w:num w:numId="23" w16cid:durableId="330068844">
    <w:abstractNumId w:val="13"/>
  </w:num>
  <w:num w:numId="24" w16cid:durableId="939264091">
    <w:abstractNumId w:val="7"/>
  </w:num>
  <w:num w:numId="25" w16cid:durableId="1019310244">
    <w:abstractNumId w:val="25"/>
  </w:num>
  <w:num w:numId="26" w16cid:durableId="1498808901">
    <w:abstractNumId w:val="21"/>
  </w:num>
  <w:num w:numId="27" w16cid:durableId="507257367">
    <w:abstractNumId w:val="30"/>
  </w:num>
  <w:num w:numId="28" w16cid:durableId="89932097">
    <w:abstractNumId w:val="37"/>
  </w:num>
  <w:num w:numId="29" w16cid:durableId="189034974">
    <w:abstractNumId w:val="19"/>
  </w:num>
  <w:num w:numId="30" w16cid:durableId="1891724154">
    <w:abstractNumId w:val="14"/>
  </w:num>
  <w:num w:numId="31" w16cid:durableId="754396431">
    <w:abstractNumId w:val="10"/>
  </w:num>
  <w:num w:numId="32" w16cid:durableId="1429472701">
    <w:abstractNumId w:val="16"/>
  </w:num>
  <w:num w:numId="33" w16cid:durableId="211038353">
    <w:abstractNumId w:val="18"/>
  </w:num>
  <w:num w:numId="34" w16cid:durableId="1996375750">
    <w:abstractNumId w:val="11"/>
  </w:num>
  <w:num w:numId="35" w16cid:durableId="344672740">
    <w:abstractNumId w:val="2"/>
  </w:num>
  <w:num w:numId="36" w16cid:durableId="1743480134">
    <w:abstractNumId w:val="26"/>
  </w:num>
  <w:num w:numId="37" w16cid:durableId="1628661415">
    <w:abstractNumId w:val="12"/>
  </w:num>
  <w:num w:numId="38" w16cid:durableId="67190725">
    <w:abstractNumId w:val="35"/>
  </w:num>
  <w:num w:numId="39" w16cid:durableId="1671832569">
    <w:abstractNumId w:val="2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ubra Singh">
    <w15:presenceInfo w15:providerId="AD" w15:userId="S::SSingh2@a10networks.com::b85e6042-0215-417b-8465-9c53d98dad11"/>
  </w15:person>
  <w15:person w15:author="Pramod Ashok Nimbhore">
    <w15:presenceInfo w15:providerId="AD" w15:userId="S::PNimbhore@a10networks.com::4de4052c-82a3-45d0-ba15-8241a33ef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4789"/>
    <w:rsid w:val="00005DC0"/>
    <w:rsid w:val="0000629A"/>
    <w:rsid w:val="00006906"/>
    <w:rsid w:val="000076CC"/>
    <w:rsid w:val="00007E00"/>
    <w:rsid w:val="00007F5C"/>
    <w:rsid w:val="00010267"/>
    <w:rsid w:val="00011EFE"/>
    <w:rsid w:val="000124B1"/>
    <w:rsid w:val="00012725"/>
    <w:rsid w:val="000127F7"/>
    <w:rsid w:val="0001401F"/>
    <w:rsid w:val="00014213"/>
    <w:rsid w:val="00014DDF"/>
    <w:rsid w:val="00015A74"/>
    <w:rsid w:val="0001664C"/>
    <w:rsid w:val="0001699A"/>
    <w:rsid w:val="00016ABB"/>
    <w:rsid w:val="0002060F"/>
    <w:rsid w:val="00020A5B"/>
    <w:rsid w:val="00020F25"/>
    <w:rsid w:val="00021201"/>
    <w:rsid w:val="000227E0"/>
    <w:rsid w:val="00022BFC"/>
    <w:rsid w:val="00022F82"/>
    <w:rsid w:val="00023C8E"/>
    <w:rsid w:val="000246B9"/>
    <w:rsid w:val="0002543F"/>
    <w:rsid w:val="00025B5C"/>
    <w:rsid w:val="00025C02"/>
    <w:rsid w:val="00025D35"/>
    <w:rsid w:val="0002690A"/>
    <w:rsid w:val="00026D38"/>
    <w:rsid w:val="00027F91"/>
    <w:rsid w:val="00027FFD"/>
    <w:rsid w:val="00030969"/>
    <w:rsid w:val="000309FB"/>
    <w:rsid w:val="00031195"/>
    <w:rsid w:val="00031D50"/>
    <w:rsid w:val="00031F31"/>
    <w:rsid w:val="00032645"/>
    <w:rsid w:val="000336BF"/>
    <w:rsid w:val="00034B12"/>
    <w:rsid w:val="000355A1"/>
    <w:rsid w:val="00035A77"/>
    <w:rsid w:val="00035B28"/>
    <w:rsid w:val="00036180"/>
    <w:rsid w:val="0003706E"/>
    <w:rsid w:val="000371FC"/>
    <w:rsid w:val="000379A7"/>
    <w:rsid w:val="00037A63"/>
    <w:rsid w:val="000403CF"/>
    <w:rsid w:val="000405BA"/>
    <w:rsid w:val="0004187B"/>
    <w:rsid w:val="00041B40"/>
    <w:rsid w:val="00041D45"/>
    <w:rsid w:val="0004201A"/>
    <w:rsid w:val="0004225D"/>
    <w:rsid w:val="000423E6"/>
    <w:rsid w:val="0004254F"/>
    <w:rsid w:val="0004267A"/>
    <w:rsid w:val="0004335D"/>
    <w:rsid w:val="000434EC"/>
    <w:rsid w:val="00043722"/>
    <w:rsid w:val="0004387B"/>
    <w:rsid w:val="00043885"/>
    <w:rsid w:val="0004399A"/>
    <w:rsid w:val="000439D6"/>
    <w:rsid w:val="00044C0C"/>
    <w:rsid w:val="000452C5"/>
    <w:rsid w:val="00045D8D"/>
    <w:rsid w:val="0004618A"/>
    <w:rsid w:val="00046382"/>
    <w:rsid w:val="00052B14"/>
    <w:rsid w:val="000532D5"/>
    <w:rsid w:val="00053DE5"/>
    <w:rsid w:val="00054195"/>
    <w:rsid w:val="00054EE3"/>
    <w:rsid w:val="0005522B"/>
    <w:rsid w:val="000552DA"/>
    <w:rsid w:val="00055FDB"/>
    <w:rsid w:val="0005605A"/>
    <w:rsid w:val="000562EB"/>
    <w:rsid w:val="0005652B"/>
    <w:rsid w:val="00056962"/>
    <w:rsid w:val="00056A5E"/>
    <w:rsid w:val="00057A9D"/>
    <w:rsid w:val="00060882"/>
    <w:rsid w:val="00061460"/>
    <w:rsid w:val="000621C2"/>
    <w:rsid w:val="0006228A"/>
    <w:rsid w:val="000623FB"/>
    <w:rsid w:val="000626B5"/>
    <w:rsid w:val="00062FD6"/>
    <w:rsid w:val="00063442"/>
    <w:rsid w:val="000634FB"/>
    <w:rsid w:val="000637F4"/>
    <w:rsid w:val="00064163"/>
    <w:rsid w:val="000650C0"/>
    <w:rsid w:val="000655F4"/>
    <w:rsid w:val="00065970"/>
    <w:rsid w:val="00065EFA"/>
    <w:rsid w:val="00066231"/>
    <w:rsid w:val="000664C2"/>
    <w:rsid w:val="0006667F"/>
    <w:rsid w:val="000702BC"/>
    <w:rsid w:val="00070F67"/>
    <w:rsid w:val="0007125C"/>
    <w:rsid w:val="00071A21"/>
    <w:rsid w:val="00071AD4"/>
    <w:rsid w:val="00071BAF"/>
    <w:rsid w:val="00071D21"/>
    <w:rsid w:val="00071EE5"/>
    <w:rsid w:val="00072A1B"/>
    <w:rsid w:val="000737A0"/>
    <w:rsid w:val="00073A0A"/>
    <w:rsid w:val="000741F3"/>
    <w:rsid w:val="0007458C"/>
    <w:rsid w:val="00076622"/>
    <w:rsid w:val="000766A0"/>
    <w:rsid w:val="00077057"/>
    <w:rsid w:val="000770E1"/>
    <w:rsid w:val="0008165A"/>
    <w:rsid w:val="00081C2C"/>
    <w:rsid w:val="00081F36"/>
    <w:rsid w:val="000824FA"/>
    <w:rsid w:val="000829AD"/>
    <w:rsid w:val="00082B06"/>
    <w:rsid w:val="00084325"/>
    <w:rsid w:val="0008440E"/>
    <w:rsid w:val="00084D22"/>
    <w:rsid w:val="000863BB"/>
    <w:rsid w:val="00086EA3"/>
    <w:rsid w:val="000872C0"/>
    <w:rsid w:val="00087C7B"/>
    <w:rsid w:val="000901F0"/>
    <w:rsid w:val="00090381"/>
    <w:rsid w:val="000904A6"/>
    <w:rsid w:val="00091408"/>
    <w:rsid w:val="00091A9F"/>
    <w:rsid w:val="0009214B"/>
    <w:rsid w:val="00093283"/>
    <w:rsid w:val="000932EC"/>
    <w:rsid w:val="000944D7"/>
    <w:rsid w:val="00094FC1"/>
    <w:rsid w:val="00094FF1"/>
    <w:rsid w:val="000956EC"/>
    <w:rsid w:val="00095DEB"/>
    <w:rsid w:val="000962B8"/>
    <w:rsid w:val="0009678B"/>
    <w:rsid w:val="00096909"/>
    <w:rsid w:val="000970D1"/>
    <w:rsid w:val="000A0C64"/>
    <w:rsid w:val="000A2067"/>
    <w:rsid w:val="000A21E0"/>
    <w:rsid w:val="000A250D"/>
    <w:rsid w:val="000A2592"/>
    <w:rsid w:val="000A3799"/>
    <w:rsid w:val="000A457C"/>
    <w:rsid w:val="000A4921"/>
    <w:rsid w:val="000A5C7F"/>
    <w:rsid w:val="000A5CA2"/>
    <w:rsid w:val="000A5FF6"/>
    <w:rsid w:val="000A63B1"/>
    <w:rsid w:val="000A671F"/>
    <w:rsid w:val="000A6A58"/>
    <w:rsid w:val="000A74C7"/>
    <w:rsid w:val="000A787D"/>
    <w:rsid w:val="000A7ACC"/>
    <w:rsid w:val="000A7BFC"/>
    <w:rsid w:val="000B0559"/>
    <w:rsid w:val="000B0948"/>
    <w:rsid w:val="000B0C6B"/>
    <w:rsid w:val="000B0DFC"/>
    <w:rsid w:val="000B1067"/>
    <w:rsid w:val="000B12E4"/>
    <w:rsid w:val="000B2303"/>
    <w:rsid w:val="000B3103"/>
    <w:rsid w:val="000B4314"/>
    <w:rsid w:val="000B463D"/>
    <w:rsid w:val="000B55A4"/>
    <w:rsid w:val="000B5FDB"/>
    <w:rsid w:val="000B6E65"/>
    <w:rsid w:val="000B7579"/>
    <w:rsid w:val="000B7820"/>
    <w:rsid w:val="000B7C62"/>
    <w:rsid w:val="000C18E8"/>
    <w:rsid w:val="000C1AAA"/>
    <w:rsid w:val="000C21E5"/>
    <w:rsid w:val="000C3BB8"/>
    <w:rsid w:val="000C4079"/>
    <w:rsid w:val="000C43FF"/>
    <w:rsid w:val="000C4C3D"/>
    <w:rsid w:val="000C4D11"/>
    <w:rsid w:val="000C599B"/>
    <w:rsid w:val="000C6A0E"/>
    <w:rsid w:val="000C73F3"/>
    <w:rsid w:val="000C7791"/>
    <w:rsid w:val="000D0C41"/>
    <w:rsid w:val="000D11A6"/>
    <w:rsid w:val="000D13A5"/>
    <w:rsid w:val="000D1E45"/>
    <w:rsid w:val="000D1F2E"/>
    <w:rsid w:val="000D24FE"/>
    <w:rsid w:val="000D2945"/>
    <w:rsid w:val="000D32FE"/>
    <w:rsid w:val="000D34D9"/>
    <w:rsid w:val="000D3B8C"/>
    <w:rsid w:val="000D3BD9"/>
    <w:rsid w:val="000D46B8"/>
    <w:rsid w:val="000D4A0E"/>
    <w:rsid w:val="000D4B39"/>
    <w:rsid w:val="000D569E"/>
    <w:rsid w:val="000D5F25"/>
    <w:rsid w:val="000D6159"/>
    <w:rsid w:val="000D62FF"/>
    <w:rsid w:val="000D6786"/>
    <w:rsid w:val="000D68A9"/>
    <w:rsid w:val="000D7379"/>
    <w:rsid w:val="000D73E6"/>
    <w:rsid w:val="000D7562"/>
    <w:rsid w:val="000E0AE3"/>
    <w:rsid w:val="000E1027"/>
    <w:rsid w:val="000E1501"/>
    <w:rsid w:val="000E175C"/>
    <w:rsid w:val="000E1DF3"/>
    <w:rsid w:val="000E2C84"/>
    <w:rsid w:val="000E2CE5"/>
    <w:rsid w:val="000E47BC"/>
    <w:rsid w:val="000E49CF"/>
    <w:rsid w:val="000E4AA6"/>
    <w:rsid w:val="000E4DD8"/>
    <w:rsid w:val="000E4DDA"/>
    <w:rsid w:val="000E579A"/>
    <w:rsid w:val="000E5C94"/>
    <w:rsid w:val="000E5C9A"/>
    <w:rsid w:val="000E65FF"/>
    <w:rsid w:val="000E687C"/>
    <w:rsid w:val="000F008C"/>
    <w:rsid w:val="000F017A"/>
    <w:rsid w:val="000F0452"/>
    <w:rsid w:val="000F1068"/>
    <w:rsid w:val="000F2C15"/>
    <w:rsid w:val="000F2C70"/>
    <w:rsid w:val="000F315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76F"/>
    <w:rsid w:val="0010185B"/>
    <w:rsid w:val="00101A30"/>
    <w:rsid w:val="00103CB6"/>
    <w:rsid w:val="00103D0C"/>
    <w:rsid w:val="00103F45"/>
    <w:rsid w:val="001044B6"/>
    <w:rsid w:val="00104881"/>
    <w:rsid w:val="001049D9"/>
    <w:rsid w:val="00105ECF"/>
    <w:rsid w:val="001069EE"/>
    <w:rsid w:val="00106B8B"/>
    <w:rsid w:val="00106F76"/>
    <w:rsid w:val="00107A65"/>
    <w:rsid w:val="0011026C"/>
    <w:rsid w:val="001115A3"/>
    <w:rsid w:val="0011217D"/>
    <w:rsid w:val="00112262"/>
    <w:rsid w:val="0011272A"/>
    <w:rsid w:val="00112FA5"/>
    <w:rsid w:val="001134E1"/>
    <w:rsid w:val="00113804"/>
    <w:rsid w:val="001143A4"/>
    <w:rsid w:val="001144EC"/>
    <w:rsid w:val="00114948"/>
    <w:rsid w:val="0011527C"/>
    <w:rsid w:val="00116242"/>
    <w:rsid w:val="001165FF"/>
    <w:rsid w:val="001167BE"/>
    <w:rsid w:val="00117EF0"/>
    <w:rsid w:val="00120287"/>
    <w:rsid w:val="001219A7"/>
    <w:rsid w:val="00121DD3"/>
    <w:rsid w:val="0012237B"/>
    <w:rsid w:val="00122528"/>
    <w:rsid w:val="00122A3C"/>
    <w:rsid w:val="00122DF5"/>
    <w:rsid w:val="00122E87"/>
    <w:rsid w:val="00123F7A"/>
    <w:rsid w:val="00124129"/>
    <w:rsid w:val="001259CC"/>
    <w:rsid w:val="00125E56"/>
    <w:rsid w:val="00125F9F"/>
    <w:rsid w:val="00126220"/>
    <w:rsid w:val="00126732"/>
    <w:rsid w:val="0012675D"/>
    <w:rsid w:val="0012704B"/>
    <w:rsid w:val="0012704E"/>
    <w:rsid w:val="00127087"/>
    <w:rsid w:val="0012749B"/>
    <w:rsid w:val="00127EFE"/>
    <w:rsid w:val="0013068F"/>
    <w:rsid w:val="00130706"/>
    <w:rsid w:val="001308DA"/>
    <w:rsid w:val="001317AD"/>
    <w:rsid w:val="0013180A"/>
    <w:rsid w:val="00132247"/>
    <w:rsid w:val="001347DC"/>
    <w:rsid w:val="001348F8"/>
    <w:rsid w:val="00135BAF"/>
    <w:rsid w:val="00137236"/>
    <w:rsid w:val="00137301"/>
    <w:rsid w:val="00137942"/>
    <w:rsid w:val="00137F00"/>
    <w:rsid w:val="00140170"/>
    <w:rsid w:val="001403DA"/>
    <w:rsid w:val="00140840"/>
    <w:rsid w:val="00140CEC"/>
    <w:rsid w:val="00140F7B"/>
    <w:rsid w:val="00141BBA"/>
    <w:rsid w:val="001423BB"/>
    <w:rsid w:val="00143268"/>
    <w:rsid w:val="001432A9"/>
    <w:rsid w:val="00144057"/>
    <w:rsid w:val="001448C0"/>
    <w:rsid w:val="001450A8"/>
    <w:rsid w:val="0014554A"/>
    <w:rsid w:val="001460EF"/>
    <w:rsid w:val="00147B69"/>
    <w:rsid w:val="00150459"/>
    <w:rsid w:val="00150C9A"/>
    <w:rsid w:val="00150FE1"/>
    <w:rsid w:val="00151417"/>
    <w:rsid w:val="00151810"/>
    <w:rsid w:val="00152057"/>
    <w:rsid w:val="00152377"/>
    <w:rsid w:val="00152C4F"/>
    <w:rsid w:val="0015448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DA5"/>
    <w:rsid w:val="00161A09"/>
    <w:rsid w:val="00161B9F"/>
    <w:rsid w:val="00162B0F"/>
    <w:rsid w:val="00163668"/>
    <w:rsid w:val="001637C1"/>
    <w:rsid w:val="00163F6A"/>
    <w:rsid w:val="00164A1E"/>
    <w:rsid w:val="00164DC6"/>
    <w:rsid w:val="0016517C"/>
    <w:rsid w:val="001665F0"/>
    <w:rsid w:val="00167B12"/>
    <w:rsid w:val="00167C34"/>
    <w:rsid w:val="00170069"/>
    <w:rsid w:val="0017043E"/>
    <w:rsid w:val="00170529"/>
    <w:rsid w:val="0017092D"/>
    <w:rsid w:val="001709C0"/>
    <w:rsid w:val="00170C3C"/>
    <w:rsid w:val="001715FA"/>
    <w:rsid w:val="0017167F"/>
    <w:rsid w:val="00171BA6"/>
    <w:rsid w:val="00171CED"/>
    <w:rsid w:val="00171EF3"/>
    <w:rsid w:val="0017291F"/>
    <w:rsid w:val="0017293A"/>
    <w:rsid w:val="00172EE8"/>
    <w:rsid w:val="00172F7B"/>
    <w:rsid w:val="00172FDC"/>
    <w:rsid w:val="001747D4"/>
    <w:rsid w:val="00174EF8"/>
    <w:rsid w:val="00174F6C"/>
    <w:rsid w:val="00174F9F"/>
    <w:rsid w:val="001751F4"/>
    <w:rsid w:val="001757E9"/>
    <w:rsid w:val="001769BF"/>
    <w:rsid w:val="00176E18"/>
    <w:rsid w:val="00177113"/>
    <w:rsid w:val="001777DC"/>
    <w:rsid w:val="00177E8C"/>
    <w:rsid w:val="00180DB5"/>
    <w:rsid w:val="001810DA"/>
    <w:rsid w:val="0018119C"/>
    <w:rsid w:val="0018202B"/>
    <w:rsid w:val="00182A0C"/>
    <w:rsid w:val="001836B0"/>
    <w:rsid w:val="00184055"/>
    <w:rsid w:val="00184505"/>
    <w:rsid w:val="001845A3"/>
    <w:rsid w:val="0018487D"/>
    <w:rsid w:val="00184AC2"/>
    <w:rsid w:val="00184CCF"/>
    <w:rsid w:val="001854EB"/>
    <w:rsid w:val="00185B17"/>
    <w:rsid w:val="00185F32"/>
    <w:rsid w:val="00186647"/>
    <w:rsid w:val="00187161"/>
    <w:rsid w:val="00187EED"/>
    <w:rsid w:val="0019012F"/>
    <w:rsid w:val="001903C0"/>
    <w:rsid w:val="00190881"/>
    <w:rsid w:val="001916FD"/>
    <w:rsid w:val="00192C9E"/>
    <w:rsid w:val="00193871"/>
    <w:rsid w:val="001940A6"/>
    <w:rsid w:val="001946C1"/>
    <w:rsid w:val="001947F9"/>
    <w:rsid w:val="00195604"/>
    <w:rsid w:val="0019577F"/>
    <w:rsid w:val="0019589F"/>
    <w:rsid w:val="00195AD7"/>
    <w:rsid w:val="00195B2A"/>
    <w:rsid w:val="00196921"/>
    <w:rsid w:val="00196B97"/>
    <w:rsid w:val="001974C5"/>
    <w:rsid w:val="00197926"/>
    <w:rsid w:val="001A017D"/>
    <w:rsid w:val="001A08FF"/>
    <w:rsid w:val="001A0C61"/>
    <w:rsid w:val="001A0F57"/>
    <w:rsid w:val="001A1C16"/>
    <w:rsid w:val="001A2C0F"/>
    <w:rsid w:val="001A2D5E"/>
    <w:rsid w:val="001A3796"/>
    <w:rsid w:val="001A3AE2"/>
    <w:rsid w:val="001A4D7D"/>
    <w:rsid w:val="001A5716"/>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5849"/>
    <w:rsid w:val="001B5F08"/>
    <w:rsid w:val="001B6020"/>
    <w:rsid w:val="001B6188"/>
    <w:rsid w:val="001B7380"/>
    <w:rsid w:val="001B7F78"/>
    <w:rsid w:val="001C0010"/>
    <w:rsid w:val="001C0EA0"/>
    <w:rsid w:val="001C0ED2"/>
    <w:rsid w:val="001C1908"/>
    <w:rsid w:val="001C223D"/>
    <w:rsid w:val="001C2448"/>
    <w:rsid w:val="001C25AA"/>
    <w:rsid w:val="001C2750"/>
    <w:rsid w:val="001C2A95"/>
    <w:rsid w:val="001C2DEA"/>
    <w:rsid w:val="001C31B9"/>
    <w:rsid w:val="001C4049"/>
    <w:rsid w:val="001C4309"/>
    <w:rsid w:val="001C48E3"/>
    <w:rsid w:val="001C4D25"/>
    <w:rsid w:val="001C58F2"/>
    <w:rsid w:val="001C661F"/>
    <w:rsid w:val="001C69C0"/>
    <w:rsid w:val="001C746F"/>
    <w:rsid w:val="001C7A8F"/>
    <w:rsid w:val="001C7F24"/>
    <w:rsid w:val="001C7FE0"/>
    <w:rsid w:val="001D0263"/>
    <w:rsid w:val="001D0344"/>
    <w:rsid w:val="001D03A5"/>
    <w:rsid w:val="001D0964"/>
    <w:rsid w:val="001D09ED"/>
    <w:rsid w:val="001D0C48"/>
    <w:rsid w:val="001D204B"/>
    <w:rsid w:val="001D38FC"/>
    <w:rsid w:val="001D3A2E"/>
    <w:rsid w:val="001D4127"/>
    <w:rsid w:val="001D4339"/>
    <w:rsid w:val="001D447A"/>
    <w:rsid w:val="001D46FF"/>
    <w:rsid w:val="001D520D"/>
    <w:rsid w:val="001D53DF"/>
    <w:rsid w:val="001D55C0"/>
    <w:rsid w:val="001D5AAE"/>
    <w:rsid w:val="001D6D3A"/>
    <w:rsid w:val="001D7905"/>
    <w:rsid w:val="001E0107"/>
    <w:rsid w:val="001E09EA"/>
    <w:rsid w:val="001E18BE"/>
    <w:rsid w:val="001E1C92"/>
    <w:rsid w:val="001E1DC3"/>
    <w:rsid w:val="001E276A"/>
    <w:rsid w:val="001E27B8"/>
    <w:rsid w:val="001E47E6"/>
    <w:rsid w:val="001E4DA2"/>
    <w:rsid w:val="001E65E5"/>
    <w:rsid w:val="001E6A19"/>
    <w:rsid w:val="001E6AED"/>
    <w:rsid w:val="001E75D8"/>
    <w:rsid w:val="001F0170"/>
    <w:rsid w:val="001F08A4"/>
    <w:rsid w:val="001F19B6"/>
    <w:rsid w:val="001F2B2B"/>
    <w:rsid w:val="001F2D37"/>
    <w:rsid w:val="001F3142"/>
    <w:rsid w:val="001F338C"/>
    <w:rsid w:val="001F3579"/>
    <w:rsid w:val="001F46D8"/>
    <w:rsid w:val="001F563D"/>
    <w:rsid w:val="001F5A9A"/>
    <w:rsid w:val="001F6774"/>
    <w:rsid w:val="001F76E6"/>
    <w:rsid w:val="001F76EC"/>
    <w:rsid w:val="001F7D54"/>
    <w:rsid w:val="002006F4"/>
    <w:rsid w:val="00200AFC"/>
    <w:rsid w:val="00200CC5"/>
    <w:rsid w:val="00201671"/>
    <w:rsid w:val="0020231E"/>
    <w:rsid w:val="002025D7"/>
    <w:rsid w:val="0020372F"/>
    <w:rsid w:val="002038A9"/>
    <w:rsid w:val="00203A78"/>
    <w:rsid w:val="00204992"/>
    <w:rsid w:val="00204B32"/>
    <w:rsid w:val="00205102"/>
    <w:rsid w:val="00205393"/>
    <w:rsid w:val="00206518"/>
    <w:rsid w:val="00206934"/>
    <w:rsid w:val="002074CD"/>
    <w:rsid w:val="00210F8E"/>
    <w:rsid w:val="002116CC"/>
    <w:rsid w:val="00211D07"/>
    <w:rsid w:val="00212731"/>
    <w:rsid w:val="00212A2E"/>
    <w:rsid w:val="0021335B"/>
    <w:rsid w:val="002134A4"/>
    <w:rsid w:val="0021378B"/>
    <w:rsid w:val="00214353"/>
    <w:rsid w:val="002146DD"/>
    <w:rsid w:val="0021499A"/>
    <w:rsid w:val="0021517B"/>
    <w:rsid w:val="00215BA9"/>
    <w:rsid w:val="002160B4"/>
    <w:rsid w:val="0021653D"/>
    <w:rsid w:val="00216D30"/>
    <w:rsid w:val="002178B3"/>
    <w:rsid w:val="00217D99"/>
    <w:rsid w:val="002208FE"/>
    <w:rsid w:val="00221296"/>
    <w:rsid w:val="00221993"/>
    <w:rsid w:val="00221C7E"/>
    <w:rsid w:val="002222E6"/>
    <w:rsid w:val="00222DA6"/>
    <w:rsid w:val="002234EA"/>
    <w:rsid w:val="00223F38"/>
    <w:rsid w:val="0022443B"/>
    <w:rsid w:val="00224BD3"/>
    <w:rsid w:val="00225108"/>
    <w:rsid w:val="00225B23"/>
    <w:rsid w:val="00225C76"/>
    <w:rsid w:val="00225CC3"/>
    <w:rsid w:val="00225D4E"/>
    <w:rsid w:val="00225DCA"/>
    <w:rsid w:val="0022636F"/>
    <w:rsid w:val="002265CF"/>
    <w:rsid w:val="00226A40"/>
    <w:rsid w:val="0022742E"/>
    <w:rsid w:val="00227B26"/>
    <w:rsid w:val="00230FF0"/>
    <w:rsid w:val="00231A49"/>
    <w:rsid w:val="00231C44"/>
    <w:rsid w:val="002325FE"/>
    <w:rsid w:val="002329DB"/>
    <w:rsid w:val="00232DAF"/>
    <w:rsid w:val="002333F3"/>
    <w:rsid w:val="002349C2"/>
    <w:rsid w:val="00235CB9"/>
    <w:rsid w:val="002379AA"/>
    <w:rsid w:val="00242A26"/>
    <w:rsid w:val="002441DE"/>
    <w:rsid w:val="00244448"/>
    <w:rsid w:val="00244F55"/>
    <w:rsid w:val="00244FA4"/>
    <w:rsid w:val="00246697"/>
    <w:rsid w:val="002466B3"/>
    <w:rsid w:val="00246D0C"/>
    <w:rsid w:val="00247C71"/>
    <w:rsid w:val="00247C96"/>
    <w:rsid w:val="00247F05"/>
    <w:rsid w:val="00247FCE"/>
    <w:rsid w:val="002501F1"/>
    <w:rsid w:val="00250388"/>
    <w:rsid w:val="00250EAA"/>
    <w:rsid w:val="002511BB"/>
    <w:rsid w:val="0025163F"/>
    <w:rsid w:val="00251F10"/>
    <w:rsid w:val="00252084"/>
    <w:rsid w:val="00252553"/>
    <w:rsid w:val="00254AAB"/>
    <w:rsid w:val="00254C9F"/>
    <w:rsid w:val="00255341"/>
    <w:rsid w:val="00255A48"/>
    <w:rsid w:val="00255C0E"/>
    <w:rsid w:val="00255F05"/>
    <w:rsid w:val="0025670B"/>
    <w:rsid w:val="00257877"/>
    <w:rsid w:val="0026033A"/>
    <w:rsid w:val="0026052D"/>
    <w:rsid w:val="00260753"/>
    <w:rsid w:val="00260BBF"/>
    <w:rsid w:val="0026107C"/>
    <w:rsid w:val="002611CA"/>
    <w:rsid w:val="002614CA"/>
    <w:rsid w:val="0026277C"/>
    <w:rsid w:val="002637A9"/>
    <w:rsid w:val="00265A8A"/>
    <w:rsid w:val="00265AA1"/>
    <w:rsid w:val="00266C3F"/>
    <w:rsid w:val="002705EF"/>
    <w:rsid w:val="002705F6"/>
    <w:rsid w:val="00272440"/>
    <w:rsid w:val="00272F86"/>
    <w:rsid w:val="002735C9"/>
    <w:rsid w:val="00273786"/>
    <w:rsid w:val="00273CE7"/>
    <w:rsid w:val="00274A2E"/>
    <w:rsid w:val="00274C63"/>
    <w:rsid w:val="00276333"/>
    <w:rsid w:val="00276993"/>
    <w:rsid w:val="00277564"/>
    <w:rsid w:val="002775E5"/>
    <w:rsid w:val="00277B95"/>
    <w:rsid w:val="00280519"/>
    <w:rsid w:val="0028129A"/>
    <w:rsid w:val="00281669"/>
    <w:rsid w:val="0028197F"/>
    <w:rsid w:val="00282611"/>
    <w:rsid w:val="00282AFB"/>
    <w:rsid w:val="002847B9"/>
    <w:rsid w:val="002849B9"/>
    <w:rsid w:val="0028541F"/>
    <w:rsid w:val="00285543"/>
    <w:rsid w:val="00285E97"/>
    <w:rsid w:val="002862B0"/>
    <w:rsid w:val="00286B82"/>
    <w:rsid w:val="0028794F"/>
    <w:rsid w:val="00287D37"/>
    <w:rsid w:val="00291862"/>
    <w:rsid w:val="00293A6A"/>
    <w:rsid w:val="00293B00"/>
    <w:rsid w:val="0029519A"/>
    <w:rsid w:val="00295585"/>
    <w:rsid w:val="002959D2"/>
    <w:rsid w:val="00296605"/>
    <w:rsid w:val="00296F4F"/>
    <w:rsid w:val="002972F9"/>
    <w:rsid w:val="002A0DC0"/>
    <w:rsid w:val="002A22B7"/>
    <w:rsid w:val="002A3104"/>
    <w:rsid w:val="002A357A"/>
    <w:rsid w:val="002A451C"/>
    <w:rsid w:val="002A4B74"/>
    <w:rsid w:val="002A5B9D"/>
    <w:rsid w:val="002A5DBF"/>
    <w:rsid w:val="002A68C7"/>
    <w:rsid w:val="002A6921"/>
    <w:rsid w:val="002A6ED5"/>
    <w:rsid w:val="002A70E3"/>
    <w:rsid w:val="002A710C"/>
    <w:rsid w:val="002A7FBC"/>
    <w:rsid w:val="002B043C"/>
    <w:rsid w:val="002B10F6"/>
    <w:rsid w:val="002B11A7"/>
    <w:rsid w:val="002B1491"/>
    <w:rsid w:val="002B15B0"/>
    <w:rsid w:val="002B1FE7"/>
    <w:rsid w:val="002B28EB"/>
    <w:rsid w:val="002B2BEA"/>
    <w:rsid w:val="002B2E96"/>
    <w:rsid w:val="002B3778"/>
    <w:rsid w:val="002B4636"/>
    <w:rsid w:val="002B481D"/>
    <w:rsid w:val="002B4AD0"/>
    <w:rsid w:val="002B4DEF"/>
    <w:rsid w:val="002B4ED3"/>
    <w:rsid w:val="002B5178"/>
    <w:rsid w:val="002B580A"/>
    <w:rsid w:val="002B7C07"/>
    <w:rsid w:val="002B7D18"/>
    <w:rsid w:val="002C013F"/>
    <w:rsid w:val="002C0409"/>
    <w:rsid w:val="002C0BD6"/>
    <w:rsid w:val="002C1468"/>
    <w:rsid w:val="002C2A4C"/>
    <w:rsid w:val="002C2B12"/>
    <w:rsid w:val="002C35C1"/>
    <w:rsid w:val="002C3F87"/>
    <w:rsid w:val="002C414F"/>
    <w:rsid w:val="002C4575"/>
    <w:rsid w:val="002C4A1E"/>
    <w:rsid w:val="002C506E"/>
    <w:rsid w:val="002C5208"/>
    <w:rsid w:val="002C56E0"/>
    <w:rsid w:val="002C6F5D"/>
    <w:rsid w:val="002C73E6"/>
    <w:rsid w:val="002C78A5"/>
    <w:rsid w:val="002D0CB2"/>
    <w:rsid w:val="002D14C5"/>
    <w:rsid w:val="002D20D4"/>
    <w:rsid w:val="002D22D1"/>
    <w:rsid w:val="002D23B0"/>
    <w:rsid w:val="002D2875"/>
    <w:rsid w:val="002D2F55"/>
    <w:rsid w:val="002D456C"/>
    <w:rsid w:val="002D4B18"/>
    <w:rsid w:val="002D5BCB"/>
    <w:rsid w:val="002D609C"/>
    <w:rsid w:val="002D628C"/>
    <w:rsid w:val="002D6A08"/>
    <w:rsid w:val="002D7671"/>
    <w:rsid w:val="002D7F3D"/>
    <w:rsid w:val="002E0F09"/>
    <w:rsid w:val="002E0FFF"/>
    <w:rsid w:val="002E134D"/>
    <w:rsid w:val="002E134F"/>
    <w:rsid w:val="002E1877"/>
    <w:rsid w:val="002E414D"/>
    <w:rsid w:val="002E4408"/>
    <w:rsid w:val="002E4716"/>
    <w:rsid w:val="002E4D7F"/>
    <w:rsid w:val="002E5311"/>
    <w:rsid w:val="002E54BA"/>
    <w:rsid w:val="002F018E"/>
    <w:rsid w:val="002F024A"/>
    <w:rsid w:val="002F071A"/>
    <w:rsid w:val="002F1682"/>
    <w:rsid w:val="002F367C"/>
    <w:rsid w:val="002F4A3A"/>
    <w:rsid w:val="002F4D4D"/>
    <w:rsid w:val="002F5439"/>
    <w:rsid w:val="002F5712"/>
    <w:rsid w:val="002F5874"/>
    <w:rsid w:val="002F647C"/>
    <w:rsid w:val="002F6489"/>
    <w:rsid w:val="002F6B2C"/>
    <w:rsid w:val="002F6DB4"/>
    <w:rsid w:val="002F6F7A"/>
    <w:rsid w:val="003002CD"/>
    <w:rsid w:val="00300784"/>
    <w:rsid w:val="00300888"/>
    <w:rsid w:val="00300ED5"/>
    <w:rsid w:val="00302A0E"/>
    <w:rsid w:val="00302B42"/>
    <w:rsid w:val="003044E0"/>
    <w:rsid w:val="00304776"/>
    <w:rsid w:val="003054CE"/>
    <w:rsid w:val="00305CE2"/>
    <w:rsid w:val="00305EC2"/>
    <w:rsid w:val="00305ECD"/>
    <w:rsid w:val="003062C3"/>
    <w:rsid w:val="003067DE"/>
    <w:rsid w:val="00306EA9"/>
    <w:rsid w:val="00307A4B"/>
    <w:rsid w:val="00310422"/>
    <w:rsid w:val="003104FB"/>
    <w:rsid w:val="00310F3C"/>
    <w:rsid w:val="0031163A"/>
    <w:rsid w:val="00311EF9"/>
    <w:rsid w:val="00311F34"/>
    <w:rsid w:val="00311FB3"/>
    <w:rsid w:val="0031234D"/>
    <w:rsid w:val="0031255B"/>
    <w:rsid w:val="00312BA6"/>
    <w:rsid w:val="00312D27"/>
    <w:rsid w:val="00315F52"/>
    <w:rsid w:val="00316030"/>
    <w:rsid w:val="003160F1"/>
    <w:rsid w:val="00316574"/>
    <w:rsid w:val="00317D15"/>
    <w:rsid w:val="003203C0"/>
    <w:rsid w:val="00320695"/>
    <w:rsid w:val="00322E7C"/>
    <w:rsid w:val="00322F58"/>
    <w:rsid w:val="003231EF"/>
    <w:rsid w:val="00323783"/>
    <w:rsid w:val="00324DA8"/>
    <w:rsid w:val="0032573D"/>
    <w:rsid w:val="003259EF"/>
    <w:rsid w:val="00325B68"/>
    <w:rsid w:val="00330152"/>
    <w:rsid w:val="00330457"/>
    <w:rsid w:val="00330A5B"/>
    <w:rsid w:val="00330C37"/>
    <w:rsid w:val="0033136D"/>
    <w:rsid w:val="00331836"/>
    <w:rsid w:val="00332B8C"/>
    <w:rsid w:val="003333B9"/>
    <w:rsid w:val="00333593"/>
    <w:rsid w:val="003338D6"/>
    <w:rsid w:val="00333B22"/>
    <w:rsid w:val="00334391"/>
    <w:rsid w:val="00334EF0"/>
    <w:rsid w:val="0033587C"/>
    <w:rsid w:val="00337A0F"/>
    <w:rsid w:val="00337AAD"/>
    <w:rsid w:val="003407A1"/>
    <w:rsid w:val="00340EA7"/>
    <w:rsid w:val="0034218E"/>
    <w:rsid w:val="00342FD0"/>
    <w:rsid w:val="00344850"/>
    <w:rsid w:val="003451FF"/>
    <w:rsid w:val="00345420"/>
    <w:rsid w:val="00345A03"/>
    <w:rsid w:val="00345AC7"/>
    <w:rsid w:val="00346122"/>
    <w:rsid w:val="00346224"/>
    <w:rsid w:val="00346B39"/>
    <w:rsid w:val="00346DF7"/>
    <w:rsid w:val="0034763E"/>
    <w:rsid w:val="003501C8"/>
    <w:rsid w:val="0035073F"/>
    <w:rsid w:val="003507BE"/>
    <w:rsid w:val="003514C2"/>
    <w:rsid w:val="00351753"/>
    <w:rsid w:val="003517EA"/>
    <w:rsid w:val="00351F63"/>
    <w:rsid w:val="00352138"/>
    <w:rsid w:val="0035296B"/>
    <w:rsid w:val="00353123"/>
    <w:rsid w:val="00353311"/>
    <w:rsid w:val="003533BF"/>
    <w:rsid w:val="0035364B"/>
    <w:rsid w:val="00353806"/>
    <w:rsid w:val="00353DC5"/>
    <w:rsid w:val="003541CA"/>
    <w:rsid w:val="00354788"/>
    <w:rsid w:val="003555C4"/>
    <w:rsid w:val="00355DDD"/>
    <w:rsid w:val="0035654D"/>
    <w:rsid w:val="00356C1D"/>
    <w:rsid w:val="003571F5"/>
    <w:rsid w:val="003578AF"/>
    <w:rsid w:val="00357EE1"/>
    <w:rsid w:val="003616AC"/>
    <w:rsid w:val="00362222"/>
    <w:rsid w:val="00362619"/>
    <w:rsid w:val="003627BE"/>
    <w:rsid w:val="0036337C"/>
    <w:rsid w:val="0036415A"/>
    <w:rsid w:val="00364D3E"/>
    <w:rsid w:val="00364FBB"/>
    <w:rsid w:val="0036538F"/>
    <w:rsid w:val="00365E74"/>
    <w:rsid w:val="0036658A"/>
    <w:rsid w:val="0036781E"/>
    <w:rsid w:val="0037066D"/>
    <w:rsid w:val="003708F6"/>
    <w:rsid w:val="00370F7A"/>
    <w:rsid w:val="00371062"/>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7BE"/>
    <w:rsid w:val="00381DD6"/>
    <w:rsid w:val="00381E39"/>
    <w:rsid w:val="00382103"/>
    <w:rsid w:val="00382120"/>
    <w:rsid w:val="00382630"/>
    <w:rsid w:val="00382DF5"/>
    <w:rsid w:val="00383732"/>
    <w:rsid w:val="00383B37"/>
    <w:rsid w:val="00383F73"/>
    <w:rsid w:val="003842FF"/>
    <w:rsid w:val="00384FAC"/>
    <w:rsid w:val="0038628C"/>
    <w:rsid w:val="00386716"/>
    <w:rsid w:val="00386DC3"/>
    <w:rsid w:val="00387033"/>
    <w:rsid w:val="00387179"/>
    <w:rsid w:val="003876FC"/>
    <w:rsid w:val="003908C9"/>
    <w:rsid w:val="00391C8F"/>
    <w:rsid w:val="003924D5"/>
    <w:rsid w:val="003927B6"/>
    <w:rsid w:val="0039286D"/>
    <w:rsid w:val="00394206"/>
    <w:rsid w:val="0039498B"/>
    <w:rsid w:val="00394CDF"/>
    <w:rsid w:val="003950DA"/>
    <w:rsid w:val="0039586F"/>
    <w:rsid w:val="0039601D"/>
    <w:rsid w:val="003966EA"/>
    <w:rsid w:val="00396A32"/>
    <w:rsid w:val="00396BA9"/>
    <w:rsid w:val="00396E9D"/>
    <w:rsid w:val="00396EFD"/>
    <w:rsid w:val="00397B3F"/>
    <w:rsid w:val="003A0919"/>
    <w:rsid w:val="003A0CDF"/>
    <w:rsid w:val="003A258F"/>
    <w:rsid w:val="003A2B2E"/>
    <w:rsid w:val="003A48EB"/>
    <w:rsid w:val="003A5428"/>
    <w:rsid w:val="003A68C4"/>
    <w:rsid w:val="003A6F8F"/>
    <w:rsid w:val="003A7011"/>
    <w:rsid w:val="003A7FB9"/>
    <w:rsid w:val="003B0163"/>
    <w:rsid w:val="003B03D0"/>
    <w:rsid w:val="003B0590"/>
    <w:rsid w:val="003B09DF"/>
    <w:rsid w:val="003B11A4"/>
    <w:rsid w:val="003B1790"/>
    <w:rsid w:val="003B1F85"/>
    <w:rsid w:val="003B26ED"/>
    <w:rsid w:val="003B3206"/>
    <w:rsid w:val="003B4C9C"/>
    <w:rsid w:val="003B5FBC"/>
    <w:rsid w:val="003B6CFA"/>
    <w:rsid w:val="003B7454"/>
    <w:rsid w:val="003B78B6"/>
    <w:rsid w:val="003B7E8B"/>
    <w:rsid w:val="003C01F9"/>
    <w:rsid w:val="003C1862"/>
    <w:rsid w:val="003C1E23"/>
    <w:rsid w:val="003C273E"/>
    <w:rsid w:val="003C284B"/>
    <w:rsid w:val="003C3D6F"/>
    <w:rsid w:val="003C44DE"/>
    <w:rsid w:val="003C46B5"/>
    <w:rsid w:val="003C4BE6"/>
    <w:rsid w:val="003C4CB5"/>
    <w:rsid w:val="003C4D12"/>
    <w:rsid w:val="003C503D"/>
    <w:rsid w:val="003C561E"/>
    <w:rsid w:val="003C60ED"/>
    <w:rsid w:val="003C66F7"/>
    <w:rsid w:val="003D03CE"/>
    <w:rsid w:val="003D06AE"/>
    <w:rsid w:val="003D105F"/>
    <w:rsid w:val="003D17C3"/>
    <w:rsid w:val="003D23BC"/>
    <w:rsid w:val="003D23F9"/>
    <w:rsid w:val="003D45CA"/>
    <w:rsid w:val="003D48ED"/>
    <w:rsid w:val="003D4BD0"/>
    <w:rsid w:val="003D5498"/>
    <w:rsid w:val="003D5874"/>
    <w:rsid w:val="003D5C9B"/>
    <w:rsid w:val="003D6140"/>
    <w:rsid w:val="003D627F"/>
    <w:rsid w:val="003D6396"/>
    <w:rsid w:val="003D671A"/>
    <w:rsid w:val="003D67D6"/>
    <w:rsid w:val="003D7439"/>
    <w:rsid w:val="003D79EE"/>
    <w:rsid w:val="003E00A6"/>
    <w:rsid w:val="003E0207"/>
    <w:rsid w:val="003E0E33"/>
    <w:rsid w:val="003E13A7"/>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6FEB"/>
    <w:rsid w:val="003E71FE"/>
    <w:rsid w:val="003F0EF6"/>
    <w:rsid w:val="003F11AC"/>
    <w:rsid w:val="003F2020"/>
    <w:rsid w:val="003F428E"/>
    <w:rsid w:val="003F47D7"/>
    <w:rsid w:val="003F49D2"/>
    <w:rsid w:val="003F4CFA"/>
    <w:rsid w:val="003F5908"/>
    <w:rsid w:val="003F5E74"/>
    <w:rsid w:val="003F61BE"/>
    <w:rsid w:val="0040020B"/>
    <w:rsid w:val="004011CF"/>
    <w:rsid w:val="00401457"/>
    <w:rsid w:val="0040208C"/>
    <w:rsid w:val="00402903"/>
    <w:rsid w:val="004045D1"/>
    <w:rsid w:val="00404D56"/>
    <w:rsid w:val="0040502A"/>
    <w:rsid w:val="004057BE"/>
    <w:rsid w:val="00405ABB"/>
    <w:rsid w:val="00405C4A"/>
    <w:rsid w:val="0040616D"/>
    <w:rsid w:val="00406346"/>
    <w:rsid w:val="00406743"/>
    <w:rsid w:val="004069DB"/>
    <w:rsid w:val="0040716F"/>
    <w:rsid w:val="00407C97"/>
    <w:rsid w:val="0041081F"/>
    <w:rsid w:val="00410E57"/>
    <w:rsid w:val="0041116C"/>
    <w:rsid w:val="004118B6"/>
    <w:rsid w:val="00412795"/>
    <w:rsid w:val="004127C3"/>
    <w:rsid w:val="00412877"/>
    <w:rsid w:val="00412DF8"/>
    <w:rsid w:val="00413615"/>
    <w:rsid w:val="004136FD"/>
    <w:rsid w:val="00413E62"/>
    <w:rsid w:val="004141A1"/>
    <w:rsid w:val="004142FE"/>
    <w:rsid w:val="0041463B"/>
    <w:rsid w:val="00414D90"/>
    <w:rsid w:val="00415477"/>
    <w:rsid w:val="00415E72"/>
    <w:rsid w:val="00416F6D"/>
    <w:rsid w:val="0041739E"/>
    <w:rsid w:val="0041768A"/>
    <w:rsid w:val="00417ABA"/>
    <w:rsid w:val="00417EF9"/>
    <w:rsid w:val="0042092C"/>
    <w:rsid w:val="00421A03"/>
    <w:rsid w:val="00421BE1"/>
    <w:rsid w:val="004223DB"/>
    <w:rsid w:val="00423456"/>
    <w:rsid w:val="00423FB7"/>
    <w:rsid w:val="00424516"/>
    <w:rsid w:val="00424D01"/>
    <w:rsid w:val="00425103"/>
    <w:rsid w:val="00425776"/>
    <w:rsid w:val="004257AC"/>
    <w:rsid w:val="004266A2"/>
    <w:rsid w:val="004277F2"/>
    <w:rsid w:val="004279CC"/>
    <w:rsid w:val="004326DA"/>
    <w:rsid w:val="0043287B"/>
    <w:rsid w:val="00432AB1"/>
    <w:rsid w:val="00434699"/>
    <w:rsid w:val="0043561A"/>
    <w:rsid w:val="00436108"/>
    <w:rsid w:val="00437F02"/>
    <w:rsid w:val="004414C1"/>
    <w:rsid w:val="0044201F"/>
    <w:rsid w:val="004420DF"/>
    <w:rsid w:val="00442A6B"/>
    <w:rsid w:val="00443E86"/>
    <w:rsid w:val="004440E2"/>
    <w:rsid w:val="004444AC"/>
    <w:rsid w:val="004444F1"/>
    <w:rsid w:val="00445887"/>
    <w:rsid w:val="00445C0D"/>
    <w:rsid w:val="00446994"/>
    <w:rsid w:val="00446B18"/>
    <w:rsid w:val="00447256"/>
    <w:rsid w:val="0044744C"/>
    <w:rsid w:val="004477B2"/>
    <w:rsid w:val="00447EB5"/>
    <w:rsid w:val="00447F85"/>
    <w:rsid w:val="004508C9"/>
    <w:rsid w:val="00450CFB"/>
    <w:rsid w:val="004512BD"/>
    <w:rsid w:val="00451BF1"/>
    <w:rsid w:val="00452123"/>
    <w:rsid w:val="004525CB"/>
    <w:rsid w:val="0045268E"/>
    <w:rsid w:val="004529A0"/>
    <w:rsid w:val="00452FD1"/>
    <w:rsid w:val="00453420"/>
    <w:rsid w:val="0045352F"/>
    <w:rsid w:val="00453FAF"/>
    <w:rsid w:val="004548D4"/>
    <w:rsid w:val="004555D6"/>
    <w:rsid w:val="00456408"/>
    <w:rsid w:val="00456B90"/>
    <w:rsid w:val="00456F46"/>
    <w:rsid w:val="0045700C"/>
    <w:rsid w:val="0045725E"/>
    <w:rsid w:val="00460373"/>
    <w:rsid w:val="0046045C"/>
    <w:rsid w:val="0046045D"/>
    <w:rsid w:val="0046053B"/>
    <w:rsid w:val="004615AC"/>
    <w:rsid w:val="00461C2C"/>
    <w:rsid w:val="004622C3"/>
    <w:rsid w:val="00462532"/>
    <w:rsid w:val="004632FE"/>
    <w:rsid w:val="00463E6A"/>
    <w:rsid w:val="00463FC6"/>
    <w:rsid w:val="00464706"/>
    <w:rsid w:val="004647C4"/>
    <w:rsid w:val="004655C4"/>
    <w:rsid w:val="00465AC3"/>
    <w:rsid w:val="00465B42"/>
    <w:rsid w:val="004660F1"/>
    <w:rsid w:val="004669EA"/>
    <w:rsid w:val="00466B5E"/>
    <w:rsid w:val="0046779C"/>
    <w:rsid w:val="00467AD5"/>
    <w:rsid w:val="00470C76"/>
    <w:rsid w:val="0047143C"/>
    <w:rsid w:val="004718E3"/>
    <w:rsid w:val="00471B94"/>
    <w:rsid w:val="0047211D"/>
    <w:rsid w:val="004722F3"/>
    <w:rsid w:val="00472864"/>
    <w:rsid w:val="00472B8A"/>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0BB"/>
    <w:rsid w:val="00482346"/>
    <w:rsid w:val="00483B55"/>
    <w:rsid w:val="0048401C"/>
    <w:rsid w:val="0048441E"/>
    <w:rsid w:val="00487A53"/>
    <w:rsid w:val="00487A58"/>
    <w:rsid w:val="004901CB"/>
    <w:rsid w:val="00490446"/>
    <w:rsid w:val="004909F6"/>
    <w:rsid w:val="00490C18"/>
    <w:rsid w:val="0049185A"/>
    <w:rsid w:val="00492EC1"/>
    <w:rsid w:val="00493083"/>
    <w:rsid w:val="00493476"/>
    <w:rsid w:val="00493B64"/>
    <w:rsid w:val="004941C4"/>
    <w:rsid w:val="00495576"/>
    <w:rsid w:val="00495845"/>
    <w:rsid w:val="00495C9A"/>
    <w:rsid w:val="0049671C"/>
    <w:rsid w:val="00496AD5"/>
    <w:rsid w:val="004970AC"/>
    <w:rsid w:val="00497359"/>
    <w:rsid w:val="0049737A"/>
    <w:rsid w:val="0049741D"/>
    <w:rsid w:val="00497AA3"/>
    <w:rsid w:val="004A063C"/>
    <w:rsid w:val="004A07E2"/>
    <w:rsid w:val="004A10A3"/>
    <w:rsid w:val="004A177D"/>
    <w:rsid w:val="004A1E5E"/>
    <w:rsid w:val="004A21FF"/>
    <w:rsid w:val="004A311C"/>
    <w:rsid w:val="004A3403"/>
    <w:rsid w:val="004A340C"/>
    <w:rsid w:val="004A3440"/>
    <w:rsid w:val="004A45B5"/>
    <w:rsid w:val="004A4606"/>
    <w:rsid w:val="004A47FB"/>
    <w:rsid w:val="004A4C84"/>
    <w:rsid w:val="004A4E3F"/>
    <w:rsid w:val="004A4E68"/>
    <w:rsid w:val="004A5B3D"/>
    <w:rsid w:val="004A61C8"/>
    <w:rsid w:val="004A6207"/>
    <w:rsid w:val="004A6A05"/>
    <w:rsid w:val="004A721C"/>
    <w:rsid w:val="004A7F0B"/>
    <w:rsid w:val="004B00AF"/>
    <w:rsid w:val="004B05D1"/>
    <w:rsid w:val="004B0C20"/>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B7C2E"/>
    <w:rsid w:val="004C0085"/>
    <w:rsid w:val="004C01C1"/>
    <w:rsid w:val="004C09E2"/>
    <w:rsid w:val="004C166C"/>
    <w:rsid w:val="004C2048"/>
    <w:rsid w:val="004C3161"/>
    <w:rsid w:val="004C3AF0"/>
    <w:rsid w:val="004C402D"/>
    <w:rsid w:val="004C4A30"/>
    <w:rsid w:val="004C5B8E"/>
    <w:rsid w:val="004C6531"/>
    <w:rsid w:val="004C6657"/>
    <w:rsid w:val="004C68C5"/>
    <w:rsid w:val="004C6EFE"/>
    <w:rsid w:val="004C7302"/>
    <w:rsid w:val="004C77F8"/>
    <w:rsid w:val="004C7B4F"/>
    <w:rsid w:val="004D03FD"/>
    <w:rsid w:val="004D058F"/>
    <w:rsid w:val="004D0CF0"/>
    <w:rsid w:val="004D1D45"/>
    <w:rsid w:val="004D1E1C"/>
    <w:rsid w:val="004D23A3"/>
    <w:rsid w:val="004D26BA"/>
    <w:rsid w:val="004D2CE4"/>
    <w:rsid w:val="004D4F1A"/>
    <w:rsid w:val="004D5B89"/>
    <w:rsid w:val="004D6D11"/>
    <w:rsid w:val="004D7029"/>
    <w:rsid w:val="004E01B7"/>
    <w:rsid w:val="004E10C1"/>
    <w:rsid w:val="004E19E0"/>
    <w:rsid w:val="004E1BAE"/>
    <w:rsid w:val="004E1EB5"/>
    <w:rsid w:val="004E3B2A"/>
    <w:rsid w:val="004E3F09"/>
    <w:rsid w:val="004E42E9"/>
    <w:rsid w:val="004E4463"/>
    <w:rsid w:val="004E4550"/>
    <w:rsid w:val="004E55E9"/>
    <w:rsid w:val="004E5A38"/>
    <w:rsid w:val="004E6345"/>
    <w:rsid w:val="004F020F"/>
    <w:rsid w:val="004F0E47"/>
    <w:rsid w:val="004F1A11"/>
    <w:rsid w:val="004F269B"/>
    <w:rsid w:val="004F39EB"/>
    <w:rsid w:val="004F4567"/>
    <w:rsid w:val="004F4693"/>
    <w:rsid w:val="004F60D3"/>
    <w:rsid w:val="004F66C4"/>
    <w:rsid w:val="004F67DE"/>
    <w:rsid w:val="005012A9"/>
    <w:rsid w:val="00502056"/>
    <w:rsid w:val="0050295C"/>
    <w:rsid w:val="00503182"/>
    <w:rsid w:val="0050354F"/>
    <w:rsid w:val="005035FE"/>
    <w:rsid w:val="005040FF"/>
    <w:rsid w:val="00504709"/>
    <w:rsid w:val="005051AD"/>
    <w:rsid w:val="005055DC"/>
    <w:rsid w:val="00505C97"/>
    <w:rsid w:val="00506690"/>
    <w:rsid w:val="00510333"/>
    <w:rsid w:val="00510D42"/>
    <w:rsid w:val="005114FD"/>
    <w:rsid w:val="0051150A"/>
    <w:rsid w:val="0051286A"/>
    <w:rsid w:val="00512FAE"/>
    <w:rsid w:val="00513009"/>
    <w:rsid w:val="00513DDF"/>
    <w:rsid w:val="005147F0"/>
    <w:rsid w:val="00514F39"/>
    <w:rsid w:val="00516662"/>
    <w:rsid w:val="005175D1"/>
    <w:rsid w:val="0052020E"/>
    <w:rsid w:val="005205AE"/>
    <w:rsid w:val="0052139B"/>
    <w:rsid w:val="005224A8"/>
    <w:rsid w:val="00522CE4"/>
    <w:rsid w:val="00523D99"/>
    <w:rsid w:val="00524352"/>
    <w:rsid w:val="00525B05"/>
    <w:rsid w:val="00525D3E"/>
    <w:rsid w:val="0052693F"/>
    <w:rsid w:val="00526C8A"/>
    <w:rsid w:val="005272B7"/>
    <w:rsid w:val="005274A4"/>
    <w:rsid w:val="005301D5"/>
    <w:rsid w:val="005306C8"/>
    <w:rsid w:val="005307E7"/>
    <w:rsid w:val="00531918"/>
    <w:rsid w:val="005319B1"/>
    <w:rsid w:val="00531DF3"/>
    <w:rsid w:val="00531E94"/>
    <w:rsid w:val="00532192"/>
    <w:rsid w:val="00532752"/>
    <w:rsid w:val="00533BE2"/>
    <w:rsid w:val="00535736"/>
    <w:rsid w:val="00536427"/>
    <w:rsid w:val="0053687C"/>
    <w:rsid w:val="00536BE6"/>
    <w:rsid w:val="00536FEA"/>
    <w:rsid w:val="00537D10"/>
    <w:rsid w:val="00540BAF"/>
    <w:rsid w:val="00541006"/>
    <w:rsid w:val="00542719"/>
    <w:rsid w:val="00542DD2"/>
    <w:rsid w:val="00542E4C"/>
    <w:rsid w:val="00542F79"/>
    <w:rsid w:val="005431C6"/>
    <w:rsid w:val="0054340E"/>
    <w:rsid w:val="00543C29"/>
    <w:rsid w:val="00543F7F"/>
    <w:rsid w:val="005445AF"/>
    <w:rsid w:val="00546732"/>
    <w:rsid w:val="00546945"/>
    <w:rsid w:val="00547390"/>
    <w:rsid w:val="00547D10"/>
    <w:rsid w:val="0055055C"/>
    <w:rsid w:val="0055077B"/>
    <w:rsid w:val="00550969"/>
    <w:rsid w:val="00550F65"/>
    <w:rsid w:val="00551151"/>
    <w:rsid w:val="00551890"/>
    <w:rsid w:val="00551B71"/>
    <w:rsid w:val="0055217A"/>
    <w:rsid w:val="00552187"/>
    <w:rsid w:val="005521B0"/>
    <w:rsid w:val="0055280F"/>
    <w:rsid w:val="00552B6A"/>
    <w:rsid w:val="00553338"/>
    <w:rsid w:val="00553CEA"/>
    <w:rsid w:val="0055407A"/>
    <w:rsid w:val="00554A0F"/>
    <w:rsid w:val="0055552C"/>
    <w:rsid w:val="00555883"/>
    <w:rsid w:val="00555E96"/>
    <w:rsid w:val="00556347"/>
    <w:rsid w:val="00556408"/>
    <w:rsid w:val="00557908"/>
    <w:rsid w:val="00560E93"/>
    <w:rsid w:val="005617E2"/>
    <w:rsid w:val="005626FB"/>
    <w:rsid w:val="00563DE9"/>
    <w:rsid w:val="00563FF7"/>
    <w:rsid w:val="00564339"/>
    <w:rsid w:val="005643DD"/>
    <w:rsid w:val="00564D76"/>
    <w:rsid w:val="005653CB"/>
    <w:rsid w:val="00565876"/>
    <w:rsid w:val="00565B66"/>
    <w:rsid w:val="00565C04"/>
    <w:rsid w:val="00565EDF"/>
    <w:rsid w:val="005663B7"/>
    <w:rsid w:val="00566406"/>
    <w:rsid w:val="005668C1"/>
    <w:rsid w:val="00566AF0"/>
    <w:rsid w:val="00567872"/>
    <w:rsid w:val="0057066E"/>
    <w:rsid w:val="005708B2"/>
    <w:rsid w:val="00570D11"/>
    <w:rsid w:val="005721D1"/>
    <w:rsid w:val="00572827"/>
    <w:rsid w:val="00572C6D"/>
    <w:rsid w:val="0057334C"/>
    <w:rsid w:val="005733FE"/>
    <w:rsid w:val="00573FBF"/>
    <w:rsid w:val="005748C4"/>
    <w:rsid w:val="0057609B"/>
    <w:rsid w:val="0057673C"/>
    <w:rsid w:val="00580AFF"/>
    <w:rsid w:val="00580E24"/>
    <w:rsid w:val="005838DC"/>
    <w:rsid w:val="00583ADA"/>
    <w:rsid w:val="00583B45"/>
    <w:rsid w:val="00583D86"/>
    <w:rsid w:val="0058445B"/>
    <w:rsid w:val="00584E96"/>
    <w:rsid w:val="00584F2D"/>
    <w:rsid w:val="0058648E"/>
    <w:rsid w:val="00587F4A"/>
    <w:rsid w:val="005909E8"/>
    <w:rsid w:val="00591374"/>
    <w:rsid w:val="005918C9"/>
    <w:rsid w:val="0059251E"/>
    <w:rsid w:val="00593B6B"/>
    <w:rsid w:val="00594179"/>
    <w:rsid w:val="0059426D"/>
    <w:rsid w:val="00594430"/>
    <w:rsid w:val="00594C59"/>
    <w:rsid w:val="00594C91"/>
    <w:rsid w:val="00596D6A"/>
    <w:rsid w:val="0059757D"/>
    <w:rsid w:val="00597845"/>
    <w:rsid w:val="005A042F"/>
    <w:rsid w:val="005A09C6"/>
    <w:rsid w:val="005A0E7D"/>
    <w:rsid w:val="005A1240"/>
    <w:rsid w:val="005A2142"/>
    <w:rsid w:val="005A2862"/>
    <w:rsid w:val="005A32D9"/>
    <w:rsid w:val="005A3B62"/>
    <w:rsid w:val="005A3D1E"/>
    <w:rsid w:val="005A50C2"/>
    <w:rsid w:val="005A51C0"/>
    <w:rsid w:val="005A619F"/>
    <w:rsid w:val="005A7A01"/>
    <w:rsid w:val="005B139B"/>
    <w:rsid w:val="005B14BE"/>
    <w:rsid w:val="005B1987"/>
    <w:rsid w:val="005B252B"/>
    <w:rsid w:val="005B2875"/>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0C23"/>
    <w:rsid w:val="005C1857"/>
    <w:rsid w:val="005C1936"/>
    <w:rsid w:val="005C1960"/>
    <w:rsid w:val="005C1DC7"/>
    <w:rsid w:val="005C1F2E"/>
    <w:rsid w:val="005C1F3B"/>
    <w:rsid w:val="005C2F01"/>
    <w:rsid w:val="005C336B"/>
    <w:rsid w:val="005C375E"/>
    <w:rsid w:val="005C38BD"/>
    <w:rsid w:val="005C3D24"/>
    <w:rsid w:val="005C3F5E"/>
    <w:rsid w:val="005C4F54"/>
    <w:rsid w:val="005C5922"/>
    <w:rsid w:val="005C5CDB"/>
    <w:rsid w:val="005C6947"/>
    <w:rsid w:val="005C6DDA"/>
    <w:rsid w:val="005D041E"/>
    <w:rsid w:val="005D1A0B"/>
    <w:rsid w:val="005D27A0"/>
    <w:rsid w:val="005D2AA8"/>
    <w:rsid w:val="005D2C33"/>
    <w:rsid w:val="005D2EED"/>
    <w:rsid w:val="005D512E"/>
    <w:rsid w:val="005D5F9A"/>
    <w:rsid w:val="005D6EA8"/>
    <w:rsid w:val="005D71E4"/>
    <w:rsid w:val="005D7ABB"/>
    <w:rsid w:val="005D7B65"/>
    <w:rsid w:val="005D7EFD"/>
    <w:rsid w:val="005E0DE7"/>
    <w:rsid w:val="005E1373"/>
    <w:rsid w:val="005E1EF9"/>
    <w:rsid w:val="005E49B9"/>
    <w:rsid w:val="005E4A79"/>
    <w:rsid w:val="005E4FC3"/>
    <w:rsid w:val="005E519B"/>
    <w:rsid w:val="005E51D5"/>
    <w:rsid w:val="005E57D5"/>
    <w:rsid w:val="005E6198"/>
    <w:rsid w:val="005E6659"/>
    <w:rsid w:val="005E683B"/>
    <w:rsid w:val="005E72B9"/>
    <w:rsid w:val="005F0977"/>
    <w:rsid w:val="005F1778"/>
    <w:rsid w:val="005F18ED"/>
    <w:rsid w:val="005F2CF2"/>
    <w:rsid w:val="005F4003"/>
    <w:rsid w:val="005F6824"/>
    <w:rsid w:val="005F69B7"/>
    <w:rsid w:val="005F75B8"/>
    <w:rsid w:val="005F76D8"/>
    <w:rsid w:val="00600E60"/>
    <w:rsid w:val="0060117C"/>
    <w:rsid w:val="006012DA"/>
    <w:rsid w:val="00601691"/>
    <w:rsid w:val="00601B73"/>
    <w:rsid w:val="00602A71"/>
    <w:rsid w:val="006031C9"/>
    <w:rsid w:val="0060334F"/>
    <w:rsid w:val="00603720"/>
    <w:rsid w:val="0060494C"/>
    <w:rsid w:val="00604B34"/>
    <w:rsid w:val="006051CD"/>
    <w:rsid w:val="006057F9"/>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3F2"/>
    <w:rsid w:val="006217D3"/>
    <w:rsid w:val="00621C85"/>
    <w:rsid w:val="00621EDA"/>
    <w:rsid w:val="006221F1"/>
    <w:rsid w:val="00622B70"/>
    <w:rsid w:val="00623360"/>
    <w:rsid w:val="006239E2"/>
    <w:rsid w:val="00623D3E"/>
    <w:rsid w:val="00624133"/>
    <w:rsid w:val="00626950"/>
    <w:rsid w:val="00626E0F"/>
    <w:rsid w:val="00626E11"/>
    <w:rsid w:val="00630918"/>
    <w:rsid w:val="00630D4C"/>
    <w:rsid w:val="006311FC"/>
    <w:rsid w:val="006314E8"/>
    <w:rsid w:val="00633151"/>
    <w:rsid w:val="006336C3"/>
    <w:rsid w:val="00633E4A"/>
    <w:rsid w:val="006342AC"/>
    <w:rsid w:val="006345BC"/>
    <w:rsid w:val="006345BF"/>
    <w:rsid w:val="00634609"/>
    <w:rsid w:val="006355AA"/>
    <w:rsid w:val="0063570D"/>
    <w:rsid w:val="00635BBB"/>
    <w:rsid w:val="00635EFD"/>
    <w:rsid w:val="0063726C"/>
    <w:rsid w:val="006375E7"/>
    <w:rsid w:val="006377C0"/>
    <w:rsid w:val="00637BE5"/>
    <w:rsid w:val="006400E7"/>
    <w:rsid w:val="00640847"/>
    <w:rsid w:val="00640DAC"/>
    <w:rsid w:val="00641238"/>
    <w:rsid w:val="006416BA"/>
    <w:rsid w:val="00641811"/>
    <w:rsid w:val="006426C9"/>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648"/>
    <w:rsid w:val="00660C42"/>
    <w:rsid w:val="00660EAC"/>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492"/>
    <w:rsid w:val="00675BC6"/>
    <w:rsid w:val="0067643D"/>
    <w:rsid w:val="006765A4"/>
    <w:rsid w:val="00676AE6"/>
    <w:rsid w:val="00676CA1"/>
    <w:rsid w:val="00680880"/>
    <w:rsid w:val="00680ACF"/>
    <w:rsid w:val="00680CB2"/>
    <w:rsid w:val="006820D0"/>
    <w:rsid w:val="0068248F"/>
    <w:rsid w:val="00682E25"/>
    <w:rsid w:val="0068332E"/>
    <w:rsid w:val="006839CF"/>
    <w:rsid w:val="006846B5"/>
    <w:rsid w:val="006847B1"/>
    <w:rsid w:val="006849E6"/>
    <w:rsid w:val="00684A32"/>
    <w:rsid w:val="006850DB"/>
    <w:rsid w:val="006851FB"/>
    <w:rsid w:val="00685AA1"/>
    <w:rsid w:val="006863D1"/>
    <w:rsid w:val="006869E8"/>
    <w:rsid w:val="00686A1E"/>
    <w:rsid w:val="0068727E"/>
    <w:rsid w:val="00687402"/>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977A0"/>
    <w:rsid w:val="006A005E"/>
    <w:rsid w:val="006A1DA1"/>
    <w:rsid w:val="006A1E99"/>
    <w:rsid w:val="006A285C"/>
    <w:rsid w:val="006A2AAF"/>
    <w:rsid w:val="006A31E0"/>
    <w:rsid w:val="006A4625"/>
    <w:rsid w:val="006A520C"/>
    <w:rsid w:val="006A5265"/>
    <w:rsid w:val="006A55FF"/>
    <w:rsid w:val="006A63D8"/>
    <w:rsid w:val="006A683A"/>
    <w:rsid w:val="006A6A7C"/>
    <w:rsid w:val="006A6DB3"/>
    <w:rsid w:val="006A6E47"/>
    <w:rsid w:val="006A6EF1"/>
    <w:rsid w:val="006A7761"/>
    <w:rsid w:val="006A7C24"/>
    <w:rsid w:val="006B004C"/>
    <w:rsid w:val="006B0619"/>
    <w:rsid w:val="006B1074"/>
    <w:rsid w:val="006B130D"/>
    <w:rsid w:val="006B1F77"/>
    <w:rsid w:val="006B2166"/>
    <w:rsid w:val="006B24EC"/>
    <w:rsid w:val="006B2DCC"/>
    <w:rsid w:val="006B39A7"/>
    <w:rsid w:val="006B40C8"/>
    <w:rsid w:val="006B459C"/>
    <w:rsid w:val="006B4730"/>
    <w:rsid w:val="006B4DD7"/>
    <w:rsid w:val="006B5253"/>
    <w:rsid w:val="006B5E00"/>
    <w:rsid w:val="006B5E5B"/>
    <w:rsid w:val="006B6226"/>
    <w:rsid w:val="006B62E2"/>
    <w:rsid w:val="006B6613"/>
    <w:rsid w:val="006B73E0"/>
    <w:rsid w:val="006B787E"/>
    <w:rsid w:val="006B79AC"/>
    <w:rsid w:val="006B7AEC"/>
    <w:rsid w:val="006C05B2"/>
    <w:rsid w:val="006C074E"/>
    <w:rsid w:val="006C2EC4"/>
    <w:rsid w:val="006C34F4"/>
    <w:rsid w:val="006C375D"/>
    <w:rsid w:val="006C3D9F"/>
    <w:rsid w:val="006C41CC"/>
    <w:rsid w:val="006C46C5"/>
    <w:rsid w:val="006C5015"/>
    <w:rsid w:val="006C5357"/>
    <w:rsid w:val="006C55B8"/>
    <w:rsid w:val="006C58B2"/>
    <w:rsid w:val="006C669D"/>
    <w:rsid w:val="006C74C1"/>
    <w:rsid w:val="006C795A"/>
    <w:rsid w:val="006D0A9D"/>
    <w:rsid w:val="006D1177"/>
    <w:rsid w:val="006D11E7"/>
    <w:rsid w:val="006D2CA8"/>
    <w:rsid w:val="006D2F8C"/>
    <w:rsid w:val="006D3115"/>
    <w:rsid w:val="006D33D0"/>
    <w:rsid w:val="006D3942"/>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58E"/>
    <w:rsid w:val="006E4A53"/>
    <w:rsid w:val="006E5C76"/>
    <w:rsid w:val="006E608A"/>
    <w:rsid w:val="006E6143"/>
    <w:rsid w:val="006E62DF"/>
    <w:rsid w:val="006E6974"/>
    <w:rsid w:val="006E6CFE"/>
    <w:rsid w:val="006E70FE"/>
    <w:rsid w:val="006E719D"/>
    <w:rsid w:val="006E73D3"/>
    <w:rsid w:val="006E75B2"/>
    <w:rsid w:val="006E7CC9"/>
    <w:rsid w:val="006F131B"/>
    <w:rsid w:val="006F1320"/>
    <w:rsid w:val="006F1C32"/>
    <w:rsid w:val="006F20C4"/>
    <w:rsid w:val="006F3722"/>
    <w:rsid w:val="006F39FF"/>
    <w:rsid w:val="006F3AB9"/>
    <w:rsid w:val="006F52E0"/>
    <w:rsid w:val="006F59DA"/>
    <w:rsid w:val="006F6CE7"/>
    <w:rsid w:val="006F6F51"/>
    <w:rsid w:val="0070023C"/>
    <w:rsid w:val="007004E8"/>
    <w:rsid w:val="00700C1A"/>
    <w:rsid w:val="00700F1D"/>
    <w:rsid w:val="00703080"/>
    <w:rsid w:val="007035D5"/>
    <w:rsid w:val="00703B51"/>
    <w:rsid w:val="00703B8E"/>
    <w:rsid w:val="00703FA2"/>
    <w:rsid w:val="0070588A"/>
    <w:rsid w:val="007058D1"/>
    <w:rsid w:val="0070695B"/>
    <w:rsid w:val="007069AF"/>
    <w:rsid w:val="00706A9F"/>
    <w:rsid w:val="00707393"/>
    <w:rsid w:val="0070763D"/>
    <w:rsid w:val="00707A8B"/>
    <w:rsid w:val="00707F6C"/>
    <w:rsid w:val="00710203"/>
    <w:rsid w:val="0071056B"/>
    <w:rsid w:val="00710696"/>
    <w:rsid w:val="00710C92"/>
    <w:rsid w:val="0071232A"/>
    <w:rsid w:val="007125EE"/>
    <w:rsid w:val="00712B62"/>
    <w:rsid w:val="00713678"/>
    <w:rsid w:val="00713D65"/>
    <w:rsid w:val="00713DC7"/>
    <w:rsid w:val="00713E9F"/>
    <w:rsid w:val="0071401E"/>
    <w:rsid w:val="00714CDC"/>
    <w:rsid w:val="007150D3"/>
    <w:rsid w:val="00720328"/>
    <w:rsid w:val="00720461"/>
    <w:rsid w:val="00720AE9"/>
    <w:rsid w:val="00721325"/>
    <w:rsid w:val="0072219A"/>
    <w:rsid w:val="007222F1"/>
    <w:rsid w:val="00722411"/>
    <w:rsid w:val="00723276"/>
    <w:rsid w:val="00723D27"/>
    <w:rsid w:val="0072441A"/>
    <w:rsid w:val="00724B86"/>
    <w:rsid w:val="00725BC8"/>
    <w:rsid w:val="00726060"/>
    <w:rsid w:val="007268FA"/>
    <w:rsid w:val="00727FFA"/>
    <w:rsid w:val="00730115"/>
    <w:rsid w:val="00730323"/>
    <w:rsid w:val="007307C7"/>
    <w:rsid w:val="00730E97"/>
    <w:rsid w:val="00731ACE"/>
    <w:rsid w:val="00731D41"/>
    <w:rsid w:val="00732413"/>
    <w:rsid w:val="00732680"/>
    <w:rsid w:val="00732A1E"/>
    <w:rsid w:val="00732B11"/>
    <w:rsid w:val="00732F6C"/>
    <w:rsid w:val="00733109"/>
    <w:rsid w:val="00733539"/>
    <w:rsid w:val="00733CFC"/>
    <w:rsid w:val="0073436A"/>
    <w:rsid w:val="00734640"/>
    <w:rsid w:val="007358B5"/>
    <w:rsid w:val="00735CD0"/>
    <w:rsid w:val="00736355"/>
    <w:rsid w:val="00736394"/>
    <w:rsid w:val="00736728"/>
    <w:rsid w:val="007374D7"/>
    <w:rsid w:val="007378B1"/>
    <w:rsid w:val="00740D85"/>
    <w:rsid w:val="0074105C"/>
    <w:rsid w:val="00741173"/>
    <w:rsid w:val="00741414"/>
    <w:rsid w:val="007418B8"/>
    <w:rsid w:val="0074196E"/>
    <w:rsid w:val="00742666"/>
    <w:rsid w:val="00742D24"/>
    <w:rsid w:val="00742DC0"/>
    <w:rsid w:val="007430EC"/>
    <w:rsid w:val="00744D55"/>
    <w:rsid w:val="007451D7"/>
    <w:rsid w:val="007455DA"/>
    <w:rsid w:val="007457C3"/>
    <w:rsid w:val="00745D9F"/>
    <w:rsid w:val="00745FBF"/>
    <w:rsid w:val="0074658B"/>
    <w:rsid w:val="00747064"/>
    <w:rsid w:val="0074717E"/>
    <w:rsid w:val="00747878"/>
    <w:rsid w:val="00750455"/>
    <w:rsid w:val="007511D5"/>
    <w:rsid w:val="007516C3"/>
    <w:rsid w:val="00752865"/>
    <w:rsid w:val="00753091"/>
    <w:rsid w:val="007535BB"/>
    <w:rsid w:val="00753A28"/>
    <w:rsid w:val="00754E79"/>
    <w:rsid w:val="00755190"/>
    <w:rsid w:val="00755A60"/>
    <w:rsid w:val="00755AF7"/>
    <w:rsid w:val="00756189"/>
    <w:rsid w:val="0075638D"/>
    <w:rsid w:val="00756AD3"/>
    <w:rsid w:val="007570E2"/>
    <w:rsid w:val="0075755C"/>
    <w:rsid w:val="00760101"/>
    <w:rsid w:val="00760194"/>
    <w:rsid w:val="00760326"/>
    <w:rsid w:val="007610E4"/>
    <w:rsid w:val="00761683"/>
    <w:rsid w:val="0076173E"/>
    <w:rsid w:val="00761CCB"/>
    <w:rsid w:val="0076260E"/>
    <w:rsid w:val="00762B64"/>
    <w:rsid w:val="00762DF0"/>
    <w:rsid w:val="00763477"/>
    <w:rsid w:val="00763650"/>
    <w:rsid w:val="00764DC8"/>
    <w:rsid w:val="00765B0A"/>
    <w:rsid w:val="00766328"/>
    <w:rsid w:val="0076654D"/>
    <w:rsid w:val="00770315"/>
    <w:rsid w:val="0077082F"/>
    <w:rsid w:val="007719B1"/>
    <w:rsid w:val="00771C60"/>
    <w:rsid w:val="00772037"/>
    <w:rsid w:val="00772039"/>
    <w:rsid w:val="00773829"/>
    <w:rsid w:val="00773B8D"/>
    <w:rsid w:val="0077466B"/>
    <w:rsid w:val="00774A7B"/>
    <w:rsid w:val="00775142"/>
    <w:rsid w:val="00775951"/>
    <w:rsid w:val="00776F99"/>
    <w:rsid w:val="007774B3"/>
    <w:rsid w:val="00780FF0"/>
    <w:rsid w:val="007812C1"/>
    <w:rsid w:val="00781B35"/>
    <w:rsid w:val="007822E7"/>
    <w:rsid w:val="00782347"/>
    <w:rsid w:val="00782F07"/>
    <w:rsid w:val="00783AA8"/>
    <w:rsid w:val="0078583B"/>
    <w:rsid w:val="0078616A"/>
    <w:rsid w:val="007865C6"/>
    <w:rsid w:val="00787FF5"/>
    <w:rsid w:val="007906D7"/>
    <w:rsid w:val="00791469"/>
    <w:rsid w:val="0079150E"/>
    <w:rsid w:val="00792053"/>
    <w:rsid w:val="007930B9"/>
    <w:rsid w:val="007932A2"/>
    <w:rsid w:val="007947EB"/>
    <w:rsid w:val="0079558A"/>
    <w:rsid w:val="007955F3"/>
    <w:rsid w:val="00796AE6"/>
    <w:rsid w:val="007A03E6"/>
    <w:rsid w:val="007A0CB7"/>
    <w:rsid w:val="007A1C48"/>
    <w:rsid w:val="007A27D7"/>
    <w:rsid w:val="007A2A6D"/>
    <w:rsid w:val="007A2B35"/>
    <w:rsid w:val="007A2B9F"/>
    <w:rsid w:val="007A3611"/>
    <w:rsid w:val="007A4CD0"/>
    <w:rsid w:val="007A511A"/>
    <w:rsid w:val="007A60CF"/>
    <w:rsid w:val="007A6652"/>
    <w:rsid w:val="007A7078"/>
    <w:rsid w:val="007B0623"/>
    <w:rsid w:val="007B1C94"/>
    <w:rsid w:val="007B280C"/>
    <w:rsid w:val="007B2C80"/>
    <w:rsid w:val="007B2FFB"/>
    <w:rsid w:val="007B3446"/>
    <w:rsid w:val="007B3774"/>
    <w:rsid w:val="007B3BA7"/>
    <w:rsid w:val="007B434F"/>
    <w:rsid w:val="007B4D55"/>
    <w:rsid w:val="007B52D4"/>
    <w:rsid w:val="007B5D78"/>
    <w:rsid w:val="007B66C5"/>
    <w:rsid w:val="007B7030"/>
    <w:rsid w:val="007B7A6B"/>
    <w:rsid w:val="007B7CC9"/>
    <w:rsid w:val="007C0062"/>
    <w:rsid w:val="007C05E6"/>
    <w:rsid w:val="007C1898"/>
    <w:rsid w:val="007C1973"/>
    <w:rsid w:val="007C2674"/>
    <w:rsid w:val="007C29F2"/>
    <w:rsid w:val="007C3150"/>
    <w:rsid w:val="007C4317"/>
    <w:rsid w:val="007C44E1"/>
    <w:rsid w:val="007C49D9"/>
    <w:rsid w:val="007C4FD8"/>
    <w:rsid w:val="007C500E"/>
    <w:rsid w:val="007C51A6"/>
    <w:rsid w:val="007C530F"/>
    <w:rsid w:val="007C56CD"/>
    <w:rsid w:val="007C57A9"/>
    <w:rsid w:val="007C5C8C"/>
    <w:rsid w:val="007C5DC4"/>
    <w:rsid w:val="007C6AC8"/>
    <w:rsid w:val="007C6CA9"/>
    <w:rsid w:val="007C6E9F"/>
    <w:rsid w:val="007C7572"/>
    <w:rsid w:val="007C789E"/>
    <w:rsid w:val="007D2072"/>
    <w:rsid w:val="007D24CE"/>
    <w:rsid w:val="007D24F0"/>
    <w:rsid w:val="007D259E"/>
    <w:rsid w:val="007D34BC"/>
    <w:rsid w:val="007D3B50"/>
    <w:rsid w:val="007D4430"/>
    <w:rsid w:val="007D4D4D"/>
    <w:rsid w:val="007D5325"/>
    <w:rsid w:val="007D5868"/>
    <w:rsid w:val="007D730F"/>
    <w:rsid w:val="007E03BC"/>
    <w:rsid w:val="007E0967"/>
    <w:rsid w:val="007E09F7"/>
    <w:rsid w:val="007E0A19"/>
    <w:rsid w:val="007E0C0E"/>
    <w:rsid w:val="007E0EE0"/>
    <w:rsid w:val="007E1458"/>
    <w:rsid w:val="007E17B2"/>
    <w:rsid w:val="007E20F3"/>
    <w:rsid w:val="007E291A"/>
    <w:rsid w:val="007E46D7"/>
    <w:rsid w:val="007E471D"/>
    <w:rsid w:val="007E49D8"/>
    <w:rsid w:val="007E509E"/>
    <w:rsid w:val="007E5247"/>
    <w:rsid w:val="007E6A5A"/>
    <w:rsid w:val="007E6AEB"/>
    <w:rsid w:val="007E755F"/>
    <w:rsid w:val="007E7722"/>
    <w:rsid w:val="007E7CEA"/>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360E"/>
    <w:rsid w:val="008042A9"/>
    <w:rsid w:val="00804645"/>
    <w:rsid w:val="0080527E"/>
    <w:rsid w:val="008058C6"/>
    <w:rsid w:val="00805DB4"/>
    <w:rsid w:val="00810299"/>
    <w:rsid w:val="008102A7"/>
    <w:rsid w:val="00810FF6"/>
    <w:rsid w:val="008115C7"/>
    <w:rsid w:val="00811807"/>
    <w:rsid w:val="00811E91"/>
    <w:rsid w:val="0081358F"/>
    <w:rsid w:val="0081382D"/>
    <w:rsid w:val="00814457"/>
    <w:rsid w:val="008151B7"/>
    <w:rsid w:val="00815257"/>
    <w:rsid w:val="008159C6"/>
    <w:rsid w:val="00815D38"/>
    <w:rsid w:val="00816B9C"/>
    <w:rsid w:val="00817479"/>
    <w:rsid w:val="008174D7"/>
    <w:rsid w:val="00821829"/>
    <w:rsid w:val="00821E4D"/>
    <w:rsid w:val="008220EC"/>
    <w:rsid w:val="0082228E"/>
    <w:rsid w:val="00824150"/>
    <w:rsid w:val="00824920"/>
    <w:rsid w:val="008249A2"/>
    <w:rsid w:val="00827419"/>
    <w:rsid w:val="0083074B"/>
    <w:rsid w:val="0083117F"/>
    <w:rsid w:val="00831ECC"/>
    <w:rsid w:val="008326DC"/>
    <w:rsid w:val="00832EE6"/>
    <w:rsid w:val="00833044"/>
    <w:rsid w:val="00833234"/>
    <w:rsid w:val="00833E7B"/>
    <w:rsid w:val="00834001"/>
    <w:rsid w:val="00834DF4"/>
    <w:rsid w:val="00834E59"/>
    <w:rsid w:val="00834E9C"/>
    <w:rsid w:val="00835C40"/>
    <w:rsid w:val="008364BC"/>
    <w:rsid w:val="008376DE"/>
    <w:rsid w:val="008379ED"/>
    <w:rsid w:val="00837C3C"/>
    <w:rsid w:val="00841C90"/>
    <w:rsid w:val="00842D1F"/>
    <w:rsid w:val="00843671"/>
    <w:rsid w:val="00843885"/>
    <w:rsid w:val="008438A3"/>
    <w:rsid w:val="008443C0"/>
    <w:rsid w:val="00844C01"/>
    <w:rsid w:val="00844EA0"/>
    <w:rsid w:val="008450EE"/>
    <w:rsid w:val="00845C37"/>
    <w:rsid w:val="00846546"/>
    <w:rsid w:val="008465E6"/>
    <w:rsid w:val="008467CD"/>
    <w:rsid w:val="008468A4"/>
    <w:rsid w:val="008469CE"/>
    <w:rsid w:val="00847532"/>
    <w:rsid w:val="008476CD"/>
    <w:rsid w:val="008503E4"/>
    <w:rsid w:val="0085099C"/>
    <w:rsid w:val="00850EE9"/>
    <w:rsid w:val="0085120B"/>
    <w:rsid w:val="008523A3"/>
    <w:rsid w:val="00852A6A"/>
    <w:rsid w:val="008534D8"/>
    <w:rsid w:val="00853532"/>
    <w:rsid w:val="00853CF1"/>
    <w:rsid w:val="0085440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58EA"/>
    <w:rsid w:val="00865F07"/>
    <w:rsid w:val="0086655A"/>
    <w:rsid w:val="008677DD"/>
    <w:rsid w:val="008702DD"/>
    <w:rsid w:val="00871057"/>
    <w:rsid w:val="0087145E"/>
    <w:rsid w:val="008715E6"/>
    <w:rsid w:val="00871B28"/>
    <w:rsid w:val="008727D1"/>
    <w:rsid w:val="00873094"/>
    <w:rsid w:val="008730FC"/>
    <w:rsid w:val="00873597"/>
    <w:rsid w:val="0087389A"/>
    <w:rsid w:val="00873CF5"/>
    <w:rsid w:val="0087404C"/>
    <w:rsid w:val="00875FCE"/>
    <w:rsid w:val="00876E97"/>
    <w:rsid w:val="00877459"/>
    <w:rsid w:val="00877BF4"/>
    <w:rsid w:val="00880596"/>
    <w:rsid w:val="0088087A"/>
    <w:rsid w:val="00880B5C"/>
    <w:rsid w:val="00880C01"/>
    <w:rsid w:val="00880F9B"/>
    <w:rsid w:val="008810F3"/>
    <w:rsid w:val="00881129"/>
    <w:rsid w:val="00881688"/>
    <w:rsid w:val="00881C76"/>
    <w:rsid w:val="0088202B"/>
    <w:rsid w:val="008822FF"/>
    <w:rsid w:val="00883090"/>
    <w:rsid w:val="00883665"/>
    <w:rsid w:val="008846CB"/>
    <w:rsid w:val="00884785"/>
    <w:rsid w:val="00884E56"/>
    <w:rsid w:val="00884FC4"/>
    <w:rsid w:val="0088698E"/>
    <w:rsid w:val="00886A70"/>
    <w:rsid w:val="00887742"/>
    <w:rsid w:val="00887EC0"/>
    <w:rsid w:val="008905D5"/>
    <w:rsid w:val="00890DD9"/>
    <w:rsid w:val="00890E9C"/>
    <w:rsid w:val="008916DF"/>
    <w:rsid w:val="00891A89"/>
    <w:rsid w:val="00891F4B"/>
    <w:rsid w:val="00892102"/>
    <w:rsid w:val="00892A39"/>
    <w:rsid w:val="00892D67"/>
    <w:rsid w:val="00893B89"/>
    <w:rsid w:val="00893B92"/>
    <w:rsid w:val="00893C08"/>
    <w:rsid w:val="00895C2A"/>
    <w:rsid w:val="00895CC8"/>
    <w:rsid w:val="00895F29"/>
    <w:rsid w:val="0089601E"/>
    <w:rsid w:val="0089681E"/>
    <w:rsid w:val="008970DA"/>
    <w:rsid w:val="00897471"/>
    <w:rsid w:val="00897841"/>
    <w:rsid w:val="00897B00"/>
    <w:rsid w:val="008A0B71"/>
    <w:rsid w:val="008A1693"/>
    <w:rsid w:val="008A356E"/>
    <w:rsid w:val="008A37EC"/>
    <w:rsid w:val="008A3AD8"/>
    <w:rsid w:val="008A3CB3"/>
    <w:rsid w:val="008A3D12"/>
    <w:rsid w:val="008A4114"/>
    <w:rsid w:val="008A43C8"/>
    <w:rsid w:val="008A4513"/>
    <w:rsid w:val="008A4F4C"/>
    <w:rsid w:val="008A60FD"/>
    <w:rsid w:val="008A6FB1"/>
    <w:rsid w:val="008B009E"/>
    <w:rsid w:val="008B060F"/>
    <w:rsid w:val="008B09A5"/>
    <w:rsid w:val="008B0ABE"/>
    <w:rsid w:val="008B150E"/>
    <w:rsid w:val="008B1CDA"/>
    <w:rsid w:val="008B2508"/>
    <w:rsid w:val="008B2EA1"/>
    <w:rsid w:val="008B2F9C"/>
    <w:rsid w:val="008B410E"/>
    <w:rsid w:val="008B4115"/>
    <w:rsid w:val="008B4877"/>
    <w:rsid w:val="008B5388"/>
    <w:rsid w:val="008B6B46"/>
    <w:rsid w:val="008B7563"/>
    <w:rsid w:val="008B78E7"/>
    <w:rsid w:val="008B7DEC"/>
    <w:rsid w:val="008B7F93"/>
    <w:rsid w:val="008C0BEB"/>
    <w:rsid w:val="008C2C52"/>
    <w:rsid w:val="008C379C"/>
    <w:rsid w:val="008C3C8A"/>
    <w:rsid w:val="008C4061"/>
    <w:rsid w:val="008C4A8B"/>
    <w:rsid w:val="008C5164"/>
    <w:rsid w:val="008C6566"/>
    <w:rsid w:val="008C672F"/>
    <w:rsid w:val="008C6844"/>
    <w:rsid w:val="008C6D40"/>
    <w:rsid w:val="008D0238"/>
    <w:rsid w:val="008D1274"/>
    <w:rsid w:val="008D14C6"/>
    <w:rsid w:val="008D2848"/>
    <w:rsid w:val="008D4172"/>
    <w:rsid w:val="008D49DC"/>
    <w:rsid w:val="008D50F2"/>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6FD2"/>
    <w:rsid w:val="008E70D5"/>
    <w:rsid w:val="008E7130"/>
    <w:rsid w:val="008E7CE9"/>
    <w:rsid w:val="008F1321"/>
    <w:rsid w:val="008F1C46"/>
    <w:rsid w:val="008F2419"/>
    <w:rsid w:val="008F3071"/>
    <w:rsid w:val="008F377E"/>
    <w:rsid w:val="008F3C5B"/>
    <w:rsid w:val="008F4284"/>
    <w:rsid w:val="008F437A"/>
    <w:rsid w:val="008F5688"/>
    <w:rsid w:val="008F5D02"/>
    <w:rsid w:val="008F6085"/>
    <w:rsid w:val="00902651"/>
    <w:rsid w:val="00903304"/>
    <w:rsid w:val="009033C5"/>
    <w:rsid w:val="00904912"/>
    <w:rsid w:val="00904BC4"/>
    <w:rsid w:val="00905708"/>
    <w:rsid w:val="00907125"/>
    <w:rsid w:val="00910098"/>
    <w:rsid w:val="009100AB"/>
    <w:rsid w:val="0091024E"/>
    <w:rsid w:val="009103EF"/>
    <w:rsid w:val="00910425"/>
    <w:rsid w:val="00910943"/>
    <w:rsid w:val="00910FF7"/>
    <w:rsid w:val="00912C53"/>
    <w:rsid w:val="00912CC0"/>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1DD"/>
    <w:rsid w:val="00926AF9"/>
    <w:rsid w:val="0093138B"/>
    <w:rsid w:val="00931496"/>
    <w:rsid w:val="00931F30"/>
    <w:rsid w:val="00932640"/>
    <w:rsid w:val="009328CD"/>
    <w:rsid w:val="009330A1"/>
    <w:rsid w:val="009330A7"/>
    <w:rsid w:val="009336B4"/>
    <w:rsid w:val="0093378E"/>
    <w:rsid w:val="00933F0E"/>
    <w:rsid w:val="00934FED"/>
    <w:rsid w:val="00936008"/>
    <w:rsid w:val="00937122"/>
    <w:rsid w:val="00937A4A"/>
    <w:rsid w:val="00940229"/>
    <w:rsid w:val="00941523"/>
    <w:rsid w:val="00941DF8"/>
    <w:rsid w:val="0094215F"/>
    <w:rsid w:val="00942437"/>
    <w:rsid w:val="0094267B"/>
    <w:rsid w:val="009427D0"/>
    <w:rsid w:val="00943BBF"/>
    <w:rsid w:val="00944153"/>
    <w:rsid w:val="009443F4"/>
    <w:rsid w:val="00944DF7"/>
    <w:rsid w:val="0094541B"/>
    <w:rsid w:val="00945745"/>
    <w:rsid w:val="00945757"/>
    <w:rsid w:val="00945FA0"/>
    <w:rsid w:val="00946B5F"/>
    <w:rsid w:val="00947218"/>
    <w:rsid w:val="00950380"/>
    <w:rsid w:val="00950770"/>
    <w:rsid w:val="009508D6"/>
    <w:rsid w:val="00950FB1"/>
    <w:rsid w:val="009517E3"/>
    <w:rsid w:val="00951E08"/>
    <w:rsid w:val="009521D9"/>
    <w:rsid w:val="009524C7"/>
    <w:rsid w:val="0095266C"/>
    <w:rsid w:val="00952CC6"/>
    <w:rsid w:val="009547BA"/>
    <w:rsid w:val="00955026"/>
    <w:rsid w:val="00955061"/>
    <w:rsid w:val="0095515A"/>
    <w:rsid w:val="009556E6"/>
    <w:rsid w:val="00955CBE"/>
    <w:rsid w:val="009565BA"/>
    <w:rsid w:val="009569F2"/>
    <w:rsid w:val="00956B72"/>
    <w:rsid w:val="00957080"/>
    <w:rsid w:val="0095792B"/>
    <w:rsid w:val="0095793A"/>
    <w:rsid w:val="009579F4"/>
    <w:rsid w:val="00960282"/>
    <w:rsid w:val="00960337"/>
    <w:rsid w:val="00961022"/>
    <w:rsid w:val="0096142D"/>
    <w:rsid w:val="009617E7"/>
    <w:rsid w:val="00961F03"/>
    <w:rsid w:val="009621B4"/>
    <w:rsid w:val="00962243"/>
    <w:rsid w:val="009634FD"/>
    <w:rsid w:val="009649AB"/>
    <w:rsid w:val="00964AB8"/>
    <w:rsid w:val="009653A3"/>
    <w:rsid w:val="0096657D"/>
    <w:rsid w:val="00966C72"/>
    <w:rsid w:val="00967C59"/>
    <w:rsid w:val="00967F0E"/>
    <w:rsid w:val="009700F1"/>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7002"/>
    <w:rsid w:val="00977063"/>
    <w:rsid w:val="00980795"/>
    <w:rsid w:val="0098115D"/>
    <w:rsid w:val="00981163"/>
    <w:rsid w:val="00981376"/>
    <w:rsid w:val="009821C2"/>
    <w:rsid w:val="00982C14"/>
    <w:rsid w:val="00982DE0"/>
    <w:rsid w:val="0098331F"/>
    <w:rsid w:val="009833AC"/>
    <w:rsid w:val="0098399A"/>
    <w:rsid w:val="00983A23"/>
    <w:rsid w:val="00983F9F"/>
    <w:rsid w:val="0098414B"/>
    <w:rsid w:val="0098446E"/>
    <w:rsid w:val="009844A3"/>
    <w:rsid w:val="00984AB8"/>
    <w:rsid w:val="00986E50"/>
    <w:rsid w:val="00987591"/>
    <w:rsid w:val="00987854"/>
    <w:rsid w:val="009901A7"/>
    <w:rsid w:val="009906F1"/>
    <w:rsid w:val="009907DA"/>
    <w:rsid w:val="00990E5C"/>
    <w:rsid w:val="00991423"/>
    <w:rsid w:val="0099165C"/>
    <w:rsid w:val="00993019"/>
    <w:rsid w:val="009933AB"/>
    <w:rsid w:val="00993521"/>
    <w:rsid w:val="00994232"/>
    <w:rsid w:val="00994F03"/>
    <w:rsid w:val="00995180"/>
    <w:rsid w:val="009951DC"/>
    <w:rsid w:val="00995778"/>
    <w:rsid w:val="0099587F"/>
    <w:rsid w:val="00995AD7"/>
    <w:rsid w:val="00995FDC"/>
    <w:rsid w:val="009979DB"/>
    <w:rsid w:val="00997A83"/>
    <w:rsid w:val="00997D46"/>
    <w:rsid w:val="009A04C9"/>
    <w:rsid w:val="009A0D46"/>
    <w:rsid w:val="009A1394"/>
    <w:rsid w:val="009A184B"/>
    <w:rsid w:val="009A19D6"/>
    <w:rsid w:val="009A24E0"/>
    <w:rsid w:val="009A2642"/>
    <w:rsid w:val="009A2668"/>
    <w:rsid w:val="009A279D"/>
    <w:rsid w:val="009A33DF"/>
    <w:rsid w:val="009A3806"/>
    <w:rsid w:val="009A39DC"/>
    <w:rsid w:val="009A40DD"/>
    <w:rsid w:val="009A4169"/>
    <w:rsid w:val="009A4D5D"/>
    <w:rsid w:val="009A7BB4"/>
    <w:rsid w:val="009B06BE"/>
    <w:rsid w:val="009B0E61"/>
    <w:rsid w:val="009B211B"/>
    <w:rsid w:val="009B25E0"/>
    <w:rsid w:val="009B2F90"/>
    <w:rsid w:val="009B2FA7"/>
    <w:rsid w:val="009B451E"/>
    <w:rsid w:val="009B4A64"/>
    <w:rsid w:val="009B4F40"/>
    <w:rsid w:val="009B5503"/>
    <w:rsid w:val="009B5A2A"/>
    <w:rsid w:val="009B5FE3"/>
    <w:rsid w:val="009B6F58"/>
    <w:rsid w:val="009B72F3"/>
    <w:rsid w:val="009B77FB"/>
    <w:rsid w:val="009B7C79"/>
    <w:rsid w:val="009B7D79"/>
    <w:rsid w:val="009C149A"/>
    <w:rsid w:val="009C17BA"/>
    <w:rsid w:val="009C1F10"/>
    <w:rsid w:val="009C22CC"/>
    <w:rsid w:val="009C2461"/>
    <w:rsid w:val="009C334C"/>
    <w:rsid w:val="009C367F"/>
    <w:rsid w:val="009C5BFB"/>
    <w:rsid w:val="009C5C70"/>
    <w:rsid w:val="009C6349"/>
    <w:rsid w:val="009C646E"/>
    <w:rsid w:val="009C6876"/>
    <w:rsid w:val="009C6A5F"/>
    <w:rsid w:val="009C76E2"/>
    <w:rsid w:val="009C77AF"/>
    <w:rsid w:val="009D042E"/>
    <w:rsid w:val="009D0588"/>
    <w:rsid w:val="009D0EA6"/>
    <w:rsid w:val="009D1E8D"/>
    <w:rsid w:val="009D2457"/>
    <w:rsid w:val="009D30A8"/>
    <w:rsid w:val="009D38B8"/>
    <w:rsid w:val="009D3FB3"/>
    <w:rsid w:val="009D43C1"/>
    <w:rsid w:val="009D4A03"/>
    <w:rsid w:val="009D5034"/>
    <w:rsid w:val="009D7472"/>
    <w:rsid w:val="009D7502"/>
    <w:rsid w:val="009D7BA2"/>
    <w:rsid w:val="009D7C7F"/>
    <w:rsid w:val="009E09D4"/>
    <w:rsid w:val="009E09F8"/>
    <w:rsid w:val="009E0D27"/>
    <w:rsid w:val="009E0EB4"/>
    <w:rsid w:val="009E1256"/>
    <w:rsid w:val="009E1EF8"/>
    <w:rsid w:val="009E27CA"/>
    <w:rsid w:val="009E400B"/>
    <w:rsid w:val="009E4745"/>
    <w:rsid w:val="009E505B"/>
    <w:rsid w:val="009E514F"/>
    <w:rsid w:val="009E5407"/>
    <w:rsid w:val="009E5DEF"/>
    <w:rsid w:val="009E60E3"/>
    <w:rsid w:val="009E6540"/>
    <w:rsid w:val="009E7643"/>
    <w:rsid w:val="009F0E68"/>
    <w:rsid w:val="009F1278"/>
    <w:rsid w:val="009F17E8"/>
    <w:rsid w:val="009F244B"/>
    <w:rsid w:val="009F26C5"/>
    <w:rsid w:val="009F31C2"/>
    <w:rsid w:val="009F33C7"/>
    <w:rsid w:val="009F4294"/>
    <w:rsid w:val="009F542F"/>
    <w:rsid w:val="00A0094E"/>
    <w:rsid w:val="00A01667"/>
    <w:rsid w:val="00A01DE5"/>
    <w:rsid w:val="00A025CB"/>
    <w:rsid w:val="00A04D69"/>
    <w:rsid w:val="00A0573C"/>
    <w:rsid w:val="00A05BD4"/>
    <w:rsid w:val="00A05BF3"/>
    <w:rsid w:val="00A05FAE"/>
    <w:rsid w:val="00A063F9"/>
    <w:rsid w:val="00A06540"/>
    <w:rsid w:val="00A06C8E"/>
    <w:rsid w:val="00A103A4"/>
    <w:rsid w:val="00A10762"/>
    <w:rsid w:val="00A10FDC"/>
    <w:rsid w:val="00A113F5"/>
    <w:rsid w:val="00A11653"/>
    <w:rsid w:val="00A11F38"/>
    <w:rsid w:val="00A12667"/>
    <w:rsid w:val="00A136CD"/>
    <w:rsid w:val="00A138FF"/>
    <w:rsid w:val="00A13D67"/>
    <w:rsid w:val="00A14304"/>
    <w:rsid w:val="00A14C04"/>
    <w:rsid w:val="00A14F28"/>
    <w:rsid w:val="00A15FEC"/>
    <w:rsid w:val="00A1783E"/>
    <w:rsid w:val="00A178B9"/>
    <w:rsid w:val="00A17F1C"/>
    <w:rsid w:val="00A20769"/>
    <w:rsid w:val="00A22265"/>
    <w:rsid w:val="00A22F79"/>
    <w:rsid w:val="00A248F5"/>
    <w:rsid w:val="00A24BB3"/>
    <w:rsid w:val="00A250C0"/>
    <w:rsid w:val="00A2678C"/>
    <w:rsid w:val="00A26F93"/>
    <w:rsid w:val="00A3029A"/>
    <w:rsid w:val="00A3076E"/>
    <w:rsid w:val="00A3085B"/>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1507"/>
    <w:rsid w:val="00A4150B"/>
    <w:rsid w:val="00A430D3"/>
    <w:rsid w:val="00A43106"/>
    <w:rsid w:val="00A43237"/>
    <w:rsid w:val="00A43391"/>
    <w:rsid w:val="00A43FE6"/>
    <w:rsid w:val="00A46D64"/>
    <w:rsid w:val="00A504D0"/>
    <w:rsid w:val="00A50697"/>
    <w:rsid w:val="00A50ED9"/>
    <w:rsid w:val="00A510AD"/>
    <w:rsid w:val="00A51561"/>
    <w:rsid w:val="00A52EA4"/>
    <w:rsid w:val="00A53457"/>
    <w:rsid w:val="00A53CB4"/>
    <w:rsid w:val="00A53F08"/>
    <w:rsid w:val="00A54450"/>
    <w:rsid w:val="00A54649"/>
    <w:rsid w:val="00A551EA"/>
    <w:rsid w:val="00A56859"/>
    <w:rsid w:val="00A5737A"/>
    <w:rsid w:val="00A57931"/>
    <w:rsid w:val="00A62BB9"/>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0975"/>
    <w:rsid w:val="00A70FD4"/>
    <w:rsid w:val="00A715A5"/>
    <w:rsid w:val="00A715B6"/>
    <w:rsid w:val="00A715E2"/>
    <w:rsid w:val="00A716C8"/>
    <w:rsid w:val="00A71BAA"/>
    <w:rsid w:val="00A72859"/>
    <w:rsid w:val="00A72946"/>
    <w:rsid w:val="00A72CA5"/>
    <w:rsid w:val="00A73AEE"/>
    <w:rsid w:val="00A73C49"/>
    <w:rsid w:val="00A74D4F"/>
    <w:rsid w:val="00A74E0F"/>
    <w:rsid w:val="00A7509E"/>
    <w:rsid w:val="00A752A2"/>
    <w:rsid w:val="00A75826"/>
    <w:rsid w:val="00A75A15"/>
    <w:rsid w:val="00A75F1A"/>
    <w:rsid w:val="00A76750"/>
    <w:rsid w:val="00A76A73"/>
    <w:rsid w:val="00A7751D"/>
    <w:rsid w:val="00A77B1E"/>
    <w:rsid w:val="00A77F6E"/>
    <w:rsid w:val="00A81DE6"/>
    <w:rsid w:val="00A81DFF"/>
    <w:rsid w:val="00A823F5"/>
    <w:rsid w:val="00A83056"/>
    <w:rsid w:val="00A8342F"/>
    <w:rsid w:val="00A837CD"/>
    <w:rsid w:val="00A83C8C"/>
    <w:rsid w:val="00A83D29"/>
    <w:rsid w:val="00A8437A"/>
    <w:rsid w:val="00A84A32"/>
    <w:rsid w:val="00A84F6E"/>
    <w:rsid w:val="00A85299"/>
    <w:rsid w:val="00A86729"/>
    <w:rsid w:val="00A86E87"/>
    <w:rsid w:val="00A9054D"/>
    <w:rsid w:val="00A90633"/>
    <w:rsid w:val="00A90CF3"/>
    <w:rsid w:val="00A90E22"/>
    <w:rsid w:val="00A913C5"/>
    <w:rsid w:val="00A915BC"/>
    <w:rsid w:val="00A9233D"/>
    <w:rsid w:val="00A92422"/>
    <w:rsid w:val="00A92BA8"/>
    <w:rsid w:val="00A92E74"/>
    <w:rsid w:val="00A932FB"/>
    <w:rsid w:val="00A94401"/>
    <w:rsid w:val="00A95AEC"/>
    <w:rsid w:val="00A96426"/>
    <w:rsid w:val="00A97DA5"/>
    <w:rsid w:val="00A97E6E"/>
    <w:rsid w:val="00AA098A"/>
    <w:rsid w:val="00AA0DED"/>
    <w:rsid w:val="00AA101D"/>
    <w:rsid w:val="00AA1531"/>
    <w:rsid w:val="00AA1DDE"/>
    <w:rsid w:val="00AA34E1"/>
    <w:rsid w:val="00AA436F"/>
    <w:rsid w:val="00AA4B63"/>
    <w:rsid w:val="00AA4F91"/>
    <w:rsid w:val="00AA610F"/>
    <w:rsid w:val="00AA63B1"/>
    <w:rsid w:val="00AA6A7D"/>
    <w:rsid w:val="00AA6B5A"/>
    <w:rsid w:val="00AA6FA3"/>
    <w:rsid w:val="00AA75F4"/>
    <w:rsid w:val="00AA7761"/>
    <w:rsid w:val="00AA7FF0"/>
    <w:rsid w:val="00AB0093"/>
    <w:rsid w:val="00AB009B"/>
    <w:rsid w:val="00AB18C4"/>
    <w:rsid w:val="00AB1B1C"/>
    <w:rsid w:val="00AB23E2"/>
    <w:rsid w:val="00AB33C6"/>
    <w:rsid w:val="00AB411E"/>
    <w:rsid w:val="00AB4747"/>
    <w:rsid w:val="00AB4B98"/>
    <w:rsid w:val="00AB4D62"/>
    <w:rsid w:val="00AB4EB6"/>
    <w:rsid w:val="00AB5557"/>
    <w:rsid w:val="00AB5BDB"/>
    <w:rsid w:val="00AB6125"/>
    <w:rsid w:val="00AB61A4"/>
    <w:rsid w:val="00AB669D"/>
    <w:rsid w:val="00AB6C60"/>
    <w:rsid w:val="00AB780C"/>
    <w:rsid w:val="00AB78CB"/>
    <w:rsid w:val="00AC0B10"/>
    <w:rsid w:val="00AC0B76"/>
    <w:rsid w:val="00AC1189"/>
    <w:rsid w:val="00AC1C53"/>
    <w:rsid w:val="00AC1D94"/>
    <w:rsid w:val="00AC20F7"/>
    <w:rsid w:val="00AC2696"/>
    <w:rsid w:val="00AC294B"/>
    <w:rsid w:val="00AC2A2D"/>
    <w:rsid w:val="00AC2C19"/>
    <w:rsid w:val="00AC3427"/>
    <w:rsid w:val="00AC370A"/>
    <w:rsid w:val="00AC3719"/>
    <w:rsid w:val="00AC3BAE"/>
    <w:rsid w:val="00AC3D03"/>
    <w:rsid w:val="00AC3D41"/>
    <w:rsid w:val="00AC4B4F"/>
    <w:rsid w:val="00AC508A"/>
    <w:rsid w:val="00AC52A1"/>
    <w:rsid w:val="00AC5473"/>
    <w:rsid w:val="00AC574A"/>
    <w:rsid w:val="00AC5E77"/>
    <w:rsid w:val="00AC6266"/>
    <w:rsid w:val="00AC657E"/>
    <w:rsid w:val="00AC6687"/>
    <w:rsid w:val="00AC700A"/>
    <w:rsid w:val="00AC71BC"/>
    <w:rsid w:val="00AC738C"/>
    <w:rsid w:val="00AC7A03"/>
    <w:rsid w:val="00AD004F"/>
    <w:rsid w:val="00AD08D6"/>
    <w:rsid w:val="00AD0A01"/>
    <w:rsid w:val="00AD1EB7"/>
    <w:rsid w:val="00AD210B"/>
    <w:rsid w:val="00AD2536"/>
    <w:rsid w:val="00AD3472"/>
    <w:rsid w:val="00AD3A06"/>
    <w:rsid w:val="00AD3D21"/>
    <w:rsid w:val="00AD3E58"/>
    <w:rsid w:val="00AD46F5"/>
    <w:rsid w:val="00AD4AF9"/>
    <w:rsid w:val="00AD51CD"/>
    <w:rsid w:val="00AD6A15"/>
    <w:rsid w:val="00AD718F"/>
    <w:rsid w:val="00AD7284"/>
    <w:rsid w:val="00AD7286"/>
    <w:rsid w:val="00AD7440"/>
    <w:rsid w:val="00AD7E93"/>
    <w:rsid w:val="00AD7FB3"/>
    <w:rsid w:val="00AE1DC1"/>
    <w:rsid w:val="00AE2055"/>
    <w:rsid w:val="00AE2466"/>
    <w:rsid w:val="00AE2471"/>
    <w:rsid w:val="00AE3CD6"/>
    <w:rsid w:val="00AE3D12"/>
    <w:rsid w:val="00AE3E5C"/>
    <w:rsid w:val="00AE41D3"/>
    <w:rsid w:val="00AE4C52"/>
    <w:rsid w:val="00AE5277"/>
    <w:rsid w:val="00AE57B5"/>
    <w:rsid w:val="00AE5DBE"/>
    <w:rsid w:val="00AE66E5"/>
    <w:rsid w:val="00AE67B5"/>
    <w:rsid w:val="00AE6C9D"/>
    <w:rsid w:val="00AE78C4"/>
    <w:rsid w:val="00AE7A58"/>
    <w:rsid w:val="00AF0484"/>
    <w:rsid w:val="00AF0D09"/>
    <w:rsid w:val="00AF0F6B"/>
    <w:rsid w:val="00AF1217"/>
    <w:rsid w:val="00AF19B5"/>
    <w:rsid w:val="00AF1C12"/>
    <w:rsid w:val="00AF2493"/>
    <w:rsid w:val="00AF3006"/>
    <w:rsid w:val="00AF3C51"/>
    <w:rsid w:val="00AF41BE"/>
    <w:rsid w:val="00AF4BDA"/>
    <w:rsid w:val="00AF4D75"/>
    <w:rsid w:val="00AF4DCA"/>
    <w:rsid w:val="00AF5588"/>
    <w:rsid w:val="00AF5A0A"/>
    <w:rsid w:val="00AF5F2B"/>
    <w:rsid w:val="00AF66D0"/>
    <w:rsid w:val="00AF6BB7"/>
    <w:rsid w:val="00AF7062"/>
    <w:rsid w:val="00B00125"/>
    <w:rsid w:val="00B007EA"/>
    <w:rsid w:val="00B00D21"/>
    <w:rsid w:val="00B01ABC"/>
    <w:rsid w:val="00B02289"/>
    <w:rsid w:val="00B0240B"/>
    <w:rsid w:val="00B02D22"/>
    <w:rsid w:val="00B0302D"/>
    <w:rsid w:val="00B04216"/>
    <w:rsid w:val="00B04279"/>
    <w:rsid w:val="00B04D22"/>
    <w:rsid w:val="00B050A8"/>
    <w:rsid w:val="00B0581F"/>
    <w:rsid w:val="00B062C7"/>
    <w:rsid w:val="00B06E88"/>
    <w:rsid w:val="00B07C68"/>
    <w:rsid w:val="00B07D11"/>
    <w:rsid w:val="00B101B2"/>
    <w:rsid w:val="00B118BD"/>
    <w:rsid w:val="00B11DD1"/>
    <w:rsid w:val="00B11E0B"/>
    <w:rsid w:val="00B1232E"/>
    <w:rsid w:val="00B13516"/>
    <w:rsid w:val="00B13DDA"/>
    <w:rsid w:val="00B13FD4"/>
    <w:rsid w:val="00B141B5"/>
    <w:rsid w:val="00B14867"/>
    <w:rsid w:val="00B168A3"/>
    <w:rsid w:val="00B16B54"/>
    <w:rsid w:val="00B16FBD"/>
    <w:rsid w:val="00B17419"/>
    <w:rsid w:val="00B17789"/>
    <w:rsid w:val="00B200EB"/>
    <w:rsid w:val="00B208D9"/>
    <w:rsid w:val="00B211D7"/>
    <w:rsid w:val="00B21A79"/>
    <w:rsid w:val="00B21BD8"/>
    <w:rsid w:val="00B22D1F"/>
    <w:rsid w:val="00B22D41"/>
    <w:rsid w:val="00B233B5"/>
    <w:rsid w:val="00B23612"/>
    <w:rsid w:val="00B23F01"/>
    <w:rsid w:val="00B24128"/>
    <w:rsid w:val="00B242D6"/>
    <w:rsid w:val="00B24967"/>
    <w:rsid w:val="00B25116"/>
    <w:rsid w:val="00B2556B"/>
    <w:rsid w:val="00B256CF"/>
    <w:rsid w:val="00B2580E"/>
    <w:rsid w:val="00B25892"/>
    <w:rsid w:val="00B25995"/>
    <w:rsid w:val="00B25AA7"/>
    <w:rsid w:val="00B25B34"/>
    <w:rsid w:val="00B261F7"/>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BFC"/>
    <w:rsid w:val="00B33DA9"/>
    <w:rsid w:val="00B346B7"/>
    <w:rsid w:val="00B3478C"/>
    <w:rsid w:val="00B34C1A"/>
    <w:rsid w:val="00B34FFE"/>
    <w:rsid w:val="00B35269"/>
    <w:rsid w:val="00B35520"/>
    <w:rsid w:val="00B36A76"/>
    <w:rsid w:val="00B36C0A"/>
    <w:rsid w:val="00B40466"/>
    <w:rsid w:val="00B409E5"/>
    <w:rsid w:val="00B423BA"/>
    <w:rsid w:val="00B43378"/>
    <w:rsid w:val="00B44978"/>
    <w:rsid w:val="00B46339"/>
    <w:rsid w:val="00B46F00"/>
    <w:rsid w:val="00B475BA"/>
    <w:rsid w:val="00B50D98"/>
    <w:rsid w:val="00B51463"/>
    <w:rsid w:val="00B52742"/>
    <w:rsid w:val="00B52947"/>
    <w:rsid w:val="00B52988"/>
    <w:rsid w:val="00B5374D"/>
    <w:rsid w:val="00B543BE"/>
    <w:rsid w:val="00B5521D"/>
    <w:rsid w:val="00B552DC"/>
    <w:rsid w:val="00B55C13"/>
    <w:rsid w:val="00B56C9A"/>
    <w:rsid w:val="00B5787A"/>
    <w:rsid w:val="00B57D97"/>
    <w:rsid w:val="00B615BB"/>
    <w:rsid w:val="00B61E80"/>
    <w:rsid w:val="00B61FC6"/>
    <w:rsid w:val="00B628C7"/>
    <w:rsid w:val="00B64B18"/>
    <w:rsid w:val="00B64BF1"/>
    <w:rsid w:val="00B65CBC"/>
    <w:rsid w:val="00B666B4"/>
    <w:rsid w:val="00B6710D"/>
    <w:rsid w:val="00B67212"/>
    <w:rsid w:val="00B7060B"/>
    <w:rsid w:val="00B707EF"/>
    <w:rsid w:val="00B70989"/>
    <w:rsid w:val="00B70EDE"/>
    <w:rsid w:val="00B712FE"/>
    <w:rsid w:val="00B72D4A"/>
    <w:rsid w:val="00B7303B"/>
    <w:rsid w:val="00B732CD"/>
    <w:rsid w:val="00B7381B"/>
    <w:rsid w:val="00B73A06"/>
    <w:rsid w:val="00B74537"/>
    <w:rsid w:val="00B74D15"/>
    <w:rsid w:val="00B74D4A"/>
    <w:rsid w:val="00B75066"/>
    <w:rsid w:val="00B75872"/>
    <w:rsid w:val="00B76AA1"/>
    <w:rsid w:val="00B76B08"/>
    <w:rsid w:val="00B76F2C"/>
    <w:rsid w:val="00B800F9"/>
    <w:rsid w:val="00B80D3E"/>
    <w:rsid w:val="00B80F0C"/>
    <w:rsid w:val="00B811D2"/>
    <w:rsid w:val="00B812D9"/>
    <w:rsid w:val="00B81608"/>
    <w:rsid w:val="00B81C80"/>
    <w:rsid w:val="00B8305C"/>
    <w:rsid w:val="00B83083"/>
    <w:rsid w:val="00B834EA"/>
    <w:rsid w:val="00B84387"/>
    <w:rsid w:val="00B84829"/>
    <w:rsid w:val="00B8520E"/>
    <w:rsid w:val="00B853A8"/>
    <w:rsid w:val="00B8576B"/>
    <w:rsid w:val="00B858AB"/>
    <w:rsid w:val="00B86868"/>
    <w:rsid w:val="00B871BC"/>
    <w:rsid w:val="00B87555"/>
    <w:rsid w:val="00B8775E"/>
    <w:rsid w:val="00B87F42"/>
    <w:rsid w:val="00B90076"/>
    <w:rsid w:val="00B900EB"/>
    <w:rsid w:val="00B9066E"/>
    <w:rsid w:val="00B90B0B"/>
    <w:rsid w:val="00B920E9"/>
    <w:rsid w:val="00B922B8"/>
    <w:rsid w:val="00B92F64"/>
    <w:rsid w:val="00B942AC"/>
    <w:rsid w:val="00B9444D"/>
    <w:rsid w:val="00B9470B"/>
    <w:rsid w:val="00B94875"/>
    <w:rsid w:val="00B9539F"/>
    <w:rsid w:val="00B957B9"/>
    <w:rsid w:val="00B95BCF"/>
    <w:rsid w:val="00B969C7"/>
    <w:rsid w:val="00B9718E"/>
    <w:rsid w:val="00B976A5"/>
    <w:rsid w:val="00B97870"/>
    <w:rsid w:val="00B9791B"/>
    <w:rsid w:val="00B97959"/>
    <w:rsid w:val="00B97C58"/>
    <w:rsid w:val="00B97E6D"/>
    <w:rsid w:val="00BA0EC0"/>
    <w:rsid w:val="00BA1059"/>
    <w:rsid w:val="00BA23DA"/>
    <w:rsid w:val="00BA24B7"/>
    <w:rsid w:val="00BA258B"/>
    <w:rsid w:val="00BA328B"/>
    <w:rsid w:val="00BA3C9E"/>
    <w:rsid w:val="00BA3E15"/>
    <w:rsid w:val="00BA5056"/>
    <w:rsid w:val="00BA526D"/>
    <w:rsid w:val="00BA6212"/>
    <w:rsid w:val="00BA64B5"/>
    <w:rsid w:val="00BA70E9"/>
    <w:rsid w:val="00BA7B58"/>
    <w:rsid w:val="00BA7C15"/>
    <w:rsid w:val="00BB0948"/>
    <w:rsid w:val="00BB09BF"/>
    <w:rsid w:val="00BB0F2E"/>
    <w:rsid w:val="00BB128A"/>
    <w:rsid w:val="00BB1534"/>
    <w:rsid w:val="00BB253F"/>
    <w:rsid w:val="00BB25BD"/>
    <w:rsid w:val="00BB3EB9"/>
    <w:rsid w:val="00BB4479"/>
    <w:rsid w:val="00BB5B38"/>
    <w:rsid w:val="00BB7B51"/>
    <w:rsid w:val="00BB7C79"/>
    <w:rsid w:val="00BC0555"/>
    <w:rsid w:val="00BC19E2"/>
    <w:rsid w:val="00BC1A67"/>
    <w:rsid w:val="00BC2CFF"/>
    <w:rsid w:val="00BC3B80"/>
    <w:rsid w:val="00BC52BC"/>
    <w:rsid w:val="00BC5651"/>
    <w:rsid w:val="00BC59C9"/>
    <w:rsid w:val="00BC669F"/>
    <w:rsid w:val="00BC6936"/>
    <w:rsid w:val="00BC69F3"/>
    <w:rsid w:val="00BC6EBB"/>
    <w:rsid w:val="00BC71B3"/>
    <w:rsid w:val="00BC76D5"/>
    <w:rsid w:val="00BC7CB8"/>
    <w:rsid w:val="00BD04A8"/>
    <w:rsid w:val="00BD04A9"/>
    <w:rsid w:val="00BD0845"/>
    <w:rsid w:val="00BD0D22"/>
    <w:rsid w:val="00BD1151"/>
    <w:rsid w:val="00BD12A8"/>
    <w:rsid w:val="00BD15C1"/>
    <w:rsid w:val="00BD2B46"/>
    <w:rsid w:val="00BD3F86"/>
    <w:rsid w:val="00BD4576"/>
    <w:rsid w:val="00BD5093"/>
    <w:rsid w:val="00BD541C"/>
    <w:rsid w:val="00BD5680"/>
    <w:rsid w:val="00BD63E9"/>
    <w:rsid w:val="00BD76F8"/>
    <w:rsid w:val="00BD77F9"/>
    <w:rsid w:val="00BE0376"/>
    <w:rsid w:val="00BE0491"/>
    <w:rsid w:val="00BE160F"/>
    <w:rsid w:val="00BE1E7E"/>
    <w:rsid w:val="00BE249B"/>
    <w:rsid w:val="00BE2C3E"/>
    <w:rsid w:val="00BE33B1"/>
    <w:rsid w:val="00BE366C"/>
    <w:rsid w:val="00BE3F42"/>
    <w:rsid w:val="00BE519D"/>
    <w:rsid w:val="00BE569C"/>
    <w:rsid w:val="00BE5827"/>
    <w:rsid w:val="00BE587A"/>
    <w:rsid w:val="00BE587F"/>
    <w:rsid w:val="00BE5E04"/>
    <w:rsid w:val="00BE5F27"/>
    <w:rsid w:val="00BE7222"/>
    <w:rsid w:val="00BF1E33"/>
    <w:rsid w:val="00BF3007"/>
    <w:rsid w:val="00BF44F0"/>
    <w:rsid w:val="00BF51EA"/>
    <w:rsid w:val="00BF52B4"/>
    <w:rsid w:val="00BF55BA"/>
    <w:rsid w:val="00BF566F"/>
    <w:rsid w:val="00BF5C42"/>
    <w:rsid w:val="00BF5E27"/>
    <w:rsid w:val="00BF76B3"/>
    <w:rsid w:val="00BF7DEA"/>
    <w:rsid w:val="00C0103D"/>
    <w:rsid w:val="00C011AE"/>
    <w:rsid w:val="00C014CE"/>
    <w:rsid w:val="00C0153D"/>
    <w:rsid w:val="00C02090"/>
    <w:rsid w:val="00C02389"/>
    <w:rsid w:val="00C02696"/>
    <w:rsid w:val="00C03042"/>
    <w:rsid w:val="00C03388"/>
    <w:rsid w:val="00C0362C"/>
    <w:rsid w:val="00C049F5"/>
    <w:rsid w:val="00C07B74"/>
    <w:rsid w:val="00C07EDD"/>
    <w:rsid w:val="00C07FE4"/>
    <w:rsid w:val="00C109EF"/>
    <w:rsid w:val="00C118E5"/>
    <w:rsid w:val="00C11CA0"/>
    <w:rsid w:val="00C120DB"/>
    <w:rsid w:val="00C13485"/>
    <w:rsid w:val="00C13813"/>
    <w:rsid w:val="00C13CF3"/>
    <w:rsid w:val="00C14139"/>
    <w:rsid w:val="00C161E7"/>
    <w:rsid w:val="00C1668D"/>
    <w:rsid w:val="00C16816"/>
    <w:rsid w:val="00C16AEF"/>
    <w:rsid w:val="00C17972"/>
    <w:rsid w:val="00C17CA8"/>
    <w:rsid w:val="00C20200"/>
    <w:rsid w:val="00C20403"/>
    <w:rsid w:val="00C214E3"/>
    <w:rsid w:val="00C21759"/>
    <w:rsid w:val="00C21BB7"/>
    <w:rsid w:val="00C21D0F"/>
    <w:rsid w:val="00C229BE"/>
    <w:rsid w:val="00C24967"/>
    <w:rsid w:val="00C25302"/>
    <w:rsid w:val="00C25710"/>
    <w:rsid w:val="00C25ADE"/>
    <w:rsid w:val="00C2682A"/>
    <w:rsid w:val="00C2699A"/>
    <w:rsid w:val="00C2730C"/>
    <w:rsid w:val="00C27327"/>
    <w:rsid w:val="00C274A1"/>
    <w:rsid w:val="00C301FC"/>
    <w:rsid w:val="00C30879"/>
    <w:rsid w:val="00C30A72"/>
    <w:rsid w:val="00C31B92"/>
    <w:rsid w:val="00C32981"/>
    <w:rsid w:val="00C329B6"/>
    <w:rsid w:val="00C32D2B"/>
    <w:rsid w:val="00C32EF5"/>
    <w:rsid w:val="00C34203"/>
    <w:rsid w:val="00C35125"/>
    <w:rsid w:val="00C35978"/>
    <w:rsid w:val="00C35B05"/>
    <w:rsid w:val="00C35C5C"/>
    <w:rsid w:val="00C36004"/>
    <w:rsid w:val="00C36181"/>
    <w:rsid w:val="00C36CB7"/>
    <w:rsid w:val="00C371D8"/>
    <w:rsid w:val="00C40DA0"/>
    <w:rsid w:val="00C4163B"/>
    <w:rsid w:val="00C42D33"/>
    <w:rsid w:val="00C42E83"/>
    <w:rsid w:val="00C43188"/>
    <w:rsid w:val="00C432DA"/>
    <w:rsid w:val="00C44ECD"/>
    <w:rsid w:val="00C456FB"/>
    <w:rsid w:val="00C458C8"/>
    <w:rsid w:val="00C459AA"/>
    <w:rsid w:val="00C45CF8"/>
    <w:rsid w:val="00C46D40"/>
    <w:rsid w:val="00C46EC3"/>
    <w:rsid w:val="00C46FB6"/>
    <w:rsid w:val="00C47781"/>
    <w:rsid w:val="00C47A77"/>
    <w:rsid w:val="00C47BFC"/>
    <w:rsid w:val="00C47DD0"/>
    <w:rsid w:val="00C5058C"/>
    <w:rsid w:val="00C51762"/>
    <w:rsid w:val="00C51C98"/>
    <w:rsid w:val="00C524E2"/>
    <w:rsid w:val="00C52ED5"/>
    <w:rsid w:val="00C53D69"/>
    <w:rsid w:val="00C54592"/>
    <w:rsid w:val="00C55DBC"/>
    <w:rsid w:val="00C56104"/>
    <w:rsid w:val="00C56D26"/>
    <w:rsid w:val="00C56DC7"/>
    <w:rsid w:val="00C576B8"/>
    <w:rsid w:val="00C60579"/>
    <w:rsid w:val="00C60C12"/>
    <w:rsid w:val="00C618CF"/>
    <w:rsid w:val="00C61C57"/>
    <w:rsid w:val="00C629B8"/>
    <w:rsid w:val="00C630B3"/>
    <w:rsid w:val="00C6354C"/>
    <w:rsid w:val="00C63749"/>
    <w:rsid w:val="00C63CE8"/>
    <w:rsid w:val="00C645EC"/>
    <w:rsid w:val="00C66C32"/>
    <w:rsid w:val="00C675B0"/>
    <w:rsid w:val="00C708B1"/>
    <w:rsid w:val="00C70956"/>
    <w:rsid w:val="00C70EF6"/>
    <w:rsid w:val="00C71288"/>
    <w:rsid w:val="00C7153D"/>
    <w:rsid w:val="00C716AF"/>
    <w:rsid w:val="00C7199A"/>
    <w:rsid w:val="00C72100"/>
    <w:rsid w:val="00C72253"/>
    <w:rsid w:val="00C723AB"/>
    <w:rsid w:val="00C72C1E"/>
    <w:rsid w:val="00C72DCA"/>
    <w:rsid w:val="00C72F71"/>
    <w:rsid w:val="00C74FD5"/>
    <w:rsid w:val="00C756FE"/>
    <w:rsid w:val="00C759EA"/>
    <w:rsid w:val="00C7651D"/>
    <w:rsid w:val="00C765D6"/>
    <w:rsid w:val="00C769DB"/>
    <w:rsid w:val="00C76A41"/>
    <w:rsid w:val="00C76A5F"/>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5146"/>
    <w:rsid w:val="00C96491"/>
    <w:rsid w:val="00C96C20"/>
    <w:rsid w:val="00C96D0B"/>
    <w:rsid w:val="00C97007"/>
    <w:rsid w:val="00C9702E"/>
    <w:rsid w:val="00C97104"/>
    <w:rsid w:val="00C9753F"/>
    <w:rsid w:val="00C97564"/>
    <w:rsid w:val="00C97738"/>
    <w:rsid w:val="00C97772"/>
    <w:rsid w:val="00CA0026"/>
    <w:rsid w:val="00CA0F6A"/>
    <w:rsid w:val="00CA10DD"/>
    <w:rsid w:val="00CA1131"/>
    <w:rsid w:val="00CA1391"/>
    <w:rsid w:val="00CA250C"/>
    <w:rsid w:val="00CA2884"/>
    <w:rsid w:val="00CA363B"/>
    <w:rsid w:val="00CA4B0A"/>
    <w:rsid w:val="00CA5077"/>
    <w:rsid w:val="00CA50EC"/>
    <w:rsid w:val="00CA615B"/>
    <w:rsid w:val="00CA6DA3"/>
    <w:rsid w:val="00CA6E1B"/>
    <w:rsid w:val="00CA7141"/>
    <w:rsid w:val="00CA71F7"/>
    <w:rsid w:val="00CB222B"/>
    <w:rsid w:val="00CB253D"/>
    <w:rsid w:val="00CB25AD"/>
    <w:rsid w:val="00CB28E2"/>
    <w:rsid w:val="00CB2DF1"/>
    <w:rsid w:val="00CB3542"/>
    <w:rsid w:val="00CB3A45"/>
    <w:rsid w:val="00CB42E7"/>
    <w:rsid w:val="00CB48F7"/>
    <w:rsid w:val="00CB5887"/>
    <w:rsid w:val="00CB646B"/>
    <w:rsid w:val="00CC0E40"/>
    <w:rsid w:val="00CC1920"/>
    <w:rsid w:val="00CC1C87"/>
    <w:rsid w:val="00CC1E5F"/>
    <w:rsid w:val="00CC26E5"/>
    <w:rsid w:val="00CC33FD"/>
    <w:rsid w:val="00CC394B"/>
    <w:rsid w:val="00CC40DB"/>
    <w:rsid w:val="00CC4D06"/>
    <w:rsid w:val="00CC4F89"/>
    <w:rsid w:val="00CC64BD"/>
    <w:rsid w:val="00CC69E2"/>
    <w:rsid w:val="00CC78EA"/>
    <w:rsid w:val="00CC7B8A"/>
    <w:rsid w:val="00CD0117"/>
    <w:rsid w:val="00CD0AF6"/>
    <w:rsid w:val="00CD0C4E"/>
    <w:rsid w:val="00CD0EC7"/>
    <w:rsid w:val="00CD21C6"/>
    <w:rsid w:val="00CD2C32"/>
    <w:rsid w:val="00CD2F2F"/>
    <w:rsid w:val="00CD363C"/>
    <w:rsid w:val="00CD3841"/>
    <w:rsid w:val="00CD4268"/>
    <w:rsid w:val="00CD5118"/>
    <w:rsid w:val="00CD561E"/>
    <w:rsid w:val="00CD576B"/>
    <w:rsid w:val="00CD6244"/>
    <w:rsid w:val="00CD68E0"/>
    <w:rsid w:val="00CD6BF4"/>
    <w:rsid w:val="00CD6E7D"/>
    <w:rsid w:val="00CD7056"/>
    <w:rsid w:val="00CD7FEF"/>
    <w:rsid w:val="00CE008F"/>
    <w:rsid w:val="00CE2382"/>
    <w:rsid w:val="00CE357F"/>
    <w:rsid w:val="00CE3DE4"/>
    <w:rsid w:val="00CE3FC6"/>
    <w:rsid w:val="00CE4361"/>
    <w:rsid w:val="00CE461E"/>
    <w:rsid w:val="00CE48B2"/>
    <w:rsid w:val="00CE557B"/>
    <w:rsid w:val="00CE6D8F"/>
    <w:rsid w:val="00CE6FE3"/>
    <w:rsid w:val="00CE7B50"/>
    <w:rsid w:val="00CE7FB9"/>
    <w:rsid w:val="00CF02FF"/>
    <w:rsid w:val="00CF2583"/>
    <w:rsid w:val="00CF26FB"/>
    <w:rsid w:val="00CF2EEA"/>
    <w:rsid w:val="00CF3A11"/>
    <w:rsid w:val="00CF5C77"/>
    <w:rsid w:val="00CF6399"/>
    <w:rsid w:val="00CF68FB"/>
    <w:rsid w:val="00CF6D89"/>
    <w:rsid w:val="00CF718C"/>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57B4"/>
    <w:rsid w:val="00D0740E"/>
    <w:rsid w:val="00D07487"/>
    <w:rsid w:val="00D10B38"/>
    <w:rsid w:val="00D131A2"/>
    <w:rsid w:val="00D15850"/>
    <w:rsid w:val="00D16DF7"/>
    <w:rsid w:val="00D17AD9"/>
    <w:rsid w:val="00D17B5A"/>
    <w:rsid w:val="00D20BFB"/>
    <w:rsid w:val="00D210DA"/>
    <w:rsid w:val="00D22021"/>
    <w:rsid w:val="00D2331C"/>
    <w:rsid w:val="00D233F2"/>
    <w:rsid w:val="00D23705"/>
    <w:rsid w:val="00D2399C"/>
    <w:rsid w:val="00D245F6"/>
    <w:rsid w:val="00D24E6C"/>
    <w:rsid w:val="00D251AC"/>
    <w:rsid w:val="00D25921"/>
    <w:rsid w:val="00D2627F"/>
    <w:rsid w:val="00D26691"/>
    <w:rsid w:val="00D268A8"/>
    <w:rsid w:val="00D26E3E"/>
    <w:rsid w:val="00D26ECE"/>
    <w:rsid w:val="00D274E3"/>
    <w:rsid w:val="00D275FA"/>
    <w:rsid w:val="00D305EE"/>
    <w:rsid w:val="00D306B3"/>
    <w:rsid w:val="00D314F6"/>
    <w:rsid w:val="00D32194"/>
    <w:rsid w:val="00D327D1"/>
    <w:rsid w:val="00D32CB7"/>
    <w:rsid w:val="00D33316"/>
    <w:rsid w:val="00D3351E"/>
    <w:rsid w:val="00D33FAD"/>
    <w:rsid w:val="00D350CD"/>
    <w:rsid w:val="00D3526D"/>
    <w:rsid w:val="00D354ED"/>
    <w:rsid w:val="00D35C04"/>
    <w:rsid w:val="00D35C34"/>
    <w:rsid w:val="00D35E88"/>
    <w:rsid w:val="00D35EED"/>
    <w:rsid w:val="00D3705C"/>
    <w:rsid w:val="00D3735E"/>
    <w:rsid w:val="00D3760C"/>
    <w:rsid w:val="00D37D7D"/>
    <w:rsid w:val="00D40177"/>
    <w:rsid w:val="00D40E7C"/>
    <w:rsid w:val="00D41507"/>
    <w:rsid w:val="00D42173"/>
    <w:rsid w:val="00D44ACC"/>
    <w:rsid w:val="00D46D89"/>
    <w:rsid w:val="00D500A1"/>
    <w:rsid w:val="00D5054E"/>
    <w:rsid w:val="00D51410"/>
    <w:rsid w:val="00D51B87"/>
    <w:rsid w:val="00D52B13"/>
    <w:rsid w:val="00D5317C"/>
    <w:rsid w:val="00D54A7A"/>
    <w:rsid w:val="00D54F1C"/>
    <w:rsid w:val="00D56269"/>
    <w:rsid w:val="00D562E1"/>
    <w:rsid w:val="00D563BF"/>
    <w:rsid w:val="00D56F68"/>
    <w:rsid w:val="00D57062"/>
    <w:rsid w:val="00D57C5D"/>
    <w:rsid w:val="00D60650"/>
    <w:rsid w:val="00D61201"/>
    <w:rsid w:val="00D612CA"/>
    <w:rsid w:val="00D62204"/>
    <w:rsid w:val="00D6307C"/>
    <w:rsid w:val="00D6338D"/>
    <w:rsid w:val="00D63DB5"/>
    <w:rsid w:val="00D64A2B"/>
    <w:rsid w:val="00D6572E"/>
    <w:rsid w:val="00D65B86"/>
    <w:rsid w:val="00D66A34"/>
    <w:rsid w:val="00D66FA1"/>
    <w:rsid w:val="00D676FB"/>
    <w:rsid w:val="00D6772E"/>
    <w:rsid w:val="00D6788F"/>
    <w:rsid w:val="00D6799D"/>
    <w:rsid w:val="00D67A13"/>
    <w:rsid w:val="00D70C14"/>
    <w:rsid w:val="00D71338"/>
    <w:rsid w:val="00D718A0"/>
    <w:rsid w:val="00D72853"/>
    <w:rsid w:val="00D737C4"/>
    <w:rsid w:val="00D745E1"/>
    <w:rsid w:val="00D747D6"/>
    <w:rsid w:val="00D766D4"/>
    <w:rsid w:val="00D778F1"/>
    <w:rsid w:val="00D77A1D"/>
    <w:rsid w:val="00D80504"/>
    <w:rsid w:val="00D80731"/>
    <w:rsid w:val="00D81E89"/>
    <w:rsid w:val="00D82308"/>
    <w:rsid w:val="00D827D7"/>
    <w:rsid w:val="00D82DE5"/>
    <w:rsid w:val="00D82F31"/>
    <w:rsid w:val="00D830AE"/>
    <w:rsid w:val="00D83189"/>
    <w:rsid w:val="00D83CC2"/>
    <w:rsid w:val="00D844DC"/>
    <w:rsid w:val="00D85086"/>
    <w:rsid w:val="00D85380"/>
    <w:rsid w:val="00D854AE"/>
    <w:rsid w:val="00D85667"/>
    <w:rsid w:val="00D85A3D"/>
    <w:rsid w:val="00D85F4F"/>
    <w:rsid w:val="00D866F3"/>
    <w:rsid w:val="00D871D1"/>
    <w:rsid w:val="00D87335"/>
    <w:rsid w:val="00D909B8"/>
    <w:rsid w:val="00D91594"/>
    <w:rsid w:val="00D917DC"/>
    <w:rsid w:val="00D923E9"/>
    <w:rsid w:val="00D93136"/>
    <w:rsid w:val="00D93904"/>
    <w:rsid w:val="00D93BA1"/>
    <w:rsid w:val="00D93BFB"/>
    <w:rsid w:val="00D96D0A"/>
    <w:rsid w:val="00D96E34"/>
    <w:rsid w:val="00DA00E8"/>
    <w:rsid w:val="00DA0CF1"/>
    <w:rsid w:val="00DA0F4B"/>
    <w:rsid w:val="00DA1255"/>
    <w:rsid w:val="00DA2F3E"/>
    <w:rsid w:val="00DA37F0"/>
    <w:rsid w:val="00DA3FCE"/>
    <w:rsid w:val="00DA4BBB"/>
    <w:rsid w:val="00DA4C72"/>
    <w:rsid w:val="00DA5DFD"/>
    <w:rsid w:val="00DA665C"/>
    <w:rsid w:val="00DA6701"/>
    <w:rsid w:val="00DA69B5"/>
    <w:rsid w:val="00DA72C5"/>
    <w:rsid w:val="00DA7C16"/>
    <w:rsid w:val="00DA7F2C"/>
    <w:rsid w:val="00DB3138"/>
    <w:rsid w:val="00DB42F0"/>
    <w:rsid w:val="00DB5308"/>
    <w:rsid w:val="00DB66C5"/>
    <w:rsid w:val="00DB673F"/>
    <w:rsid w:val="00DB6A66"/>
    <w:rsid w:val="00DB6C2B"/>
    <w:rsid w:val="00DB7224"/>
    <w:rsid w:val="00DB74CC"/>
    <w:rsid w:val="00DB7667"/>
    <w:rsid w:val="00DC0046"/>
    <w:rsid w:val="00DC03C7"/>
    <w:rsid w:val="00DC0830"/>
    <w:rsid w:val="00DC1DB2"/>
    <w:rsid w:val="00DC1EB0"/>
    <w:rsid w:val="00DC215A"/>
    <w:rsid w:val="00DC2320"/>
    <w:rsid w:val="00DC28BD"/>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39F"/>
    <w:rsid w:val="00DE16F3"/>
    <w:rsid w:val="00DE17E2"/>
    <w:rsid w:val="00DE285E"/>
    <w:rsid w:val="00DE2940"/>
    <w:rsid w:val="00DE2A85"/>
    <w:rsid w:val="00DE2EA4"/>
    <w:rsid w:val="00DE3662"/>
    <w:rsid w:val="00DE3686"/>
    <w:rsid w:val="00DE3ADA"/>
    <w:rsid w:val="00DE488F"/>
    <w:rsid w:val="00DE48FF"/>
    <w:rsid w:val="00DE5402"/>
    <w:rsid w:val="00DE56B0"/>
    <w:rsid w:val="00DE6067"/>
    <w:rsid w:val="00DE69C5"/>
    <w:rsid w:val="00DE6F07"/>
    <w:rsid w:val="00DE7047"/>
    <w:rsid w:val="00DE7BF9"/>
    <w:rsid w:val="00DF0B33"/>
    <w:rsid w:val="00DF1135"/>
    <w:rsid w:val="00DF1218"/>
    <w:rsid w:val="00DF1248"/>
    <w:rsid w:val="00DF1E83"/>
    <w:rsid w:val="00DF1FA6"/>
    <w:rsid w:val="00DF2583"/>
    <w:rsid w:val="00DF25A6"/>
    <w:rsid w:val="00DF29CA"/>
    <w:rsid w:val="00DF2A0E"/>
    <w:rsid w:val="00DF2B24"/>
    <w:rsid w:val="00DF32D9"/>
    <w:rsid w:val="00DF34A7"/>
    <w:rsid w:val="00DF41F3"/>
    <w:rsid w:val="00DF42C5"/>
    <w:rsid w:val="00DF444B"/>
    <w:rsid w:val="00DF4C44"/>
    <w:rsid w:val="00DF4C7E"/>
    <w:rsid w:val="00DF52C3"/>
    <w:rsid w:val="00DF5647"/>
    <w:rsid w:val="00DF581A"/>
    <w:rsid w:val="00DF586A"/>
    <w:rsid w:val="00DF7699"/>
    <w:rsid w:val="00DF7D0F"/>
    <w:rsid w:val="00E00103"/>
    <w:rsid w:val="00E009A7"/>
    <w:rsid w:val="00E00C09"/>
    <w:rsid w:val="00E01376"/>
    <w:rsid w:val="00E023E9"/>
    <w:rsid w:val="00E027FE"/>
    <w:rsid w:val="00E03BA2"/>
    <w:rsid w:val="00E03ED4"/>
    <w:rsid w:val="00E03FAF"/>
    <w:rsid w:val="00E05D54"/>
    <w:rsid w:val="00E06CAB"/>
    <w:rsid w:val="00E07D2D"/>
    <w:rsid w:val="00E07F91"/>
    <w:rsid w:val="00E106E6"/>
    <w:rsid w:val="00E1089D"/>
    <w:rsid w:val="00E109E4"/>
    <w:rsid w:val="00E11337"/>
    <w:rsid w:val="00E11AED"/>
    <w:rsid w:val="00E11DF9"/>
    <w:rsid w:val="00E11E67"/>
    <w:rsid w:val="00E1261D"/>
    <w:rsid w:val="00E1313A"/>
    <w:rsid w:val="00E13C16"/>
    <w:rsid w:val="00E13ED9"/>
    <w:rsid w:val="00E14252"/>
    <w:rsid w:val="00E1475C"/>
    <w:rsid w:val="00E14774"/>
    <w:rsid w:val="00E15B8F"/>
    <w:rsid w:val="00E15E57"/>
    <w:rsid w:val="00E16221"/>
    <w:rsid w:val="00E162BE"/>
    <w:rsid w:val="00E16B71"/>
    <w:rsid w:val="00E173D3"/>
    <w:rsid w:val="00E17964"/>
    <w:rsid w:val="00E17D0F"/>
    <w:rsid w:val="00E17D42"/>
    <w:rsid w:val="00E205CA"/>
    <w:rsid w:val="00E2063E"/>
    <w:rsid w:val="00E2092B"/>
    <w:rsid w:val="00E209BD"/>
    <w:rsid w:val="00E2146F"/>
    <w:rsid w:val="00E221B7"/>
    <w:rsid w:val="00E2247E"/>
    <w:rsid w:val="00E22982"/>
    <w:rsid w:val="00E22FD8"/>
    <w:rsid w:val="00E230DB"/>
    <w:rsid w:val="00E2371F"/>
    <w:rsid w:val="00E245C3"/>
    <w:rsid w:val="00E25AD1"/>
    <w:rsid w:val="00E25D28"/>
    <w:rsid w:val="00E26AC8"/>
    <w:rsid w:val="00E26CE0"/>
    <w:rsid w:val="00E26DA3"/>
    <w:rsid w:val="00E26F39"/>
    <w:rsid w:val="00E2789A"/>
    <w:rsid w:val="00E27DAE"/>
    <w:rsid w:val="00E303F5"/>
    <w:rsid w:val="00E308D7"/>
    <w:rsid w:val="00E30AA3"/>
    <w:rsid w:val="00E3148F"/>
    <w:rsid w:val="00E31AAF"/>
    <w:rsid w:val="00E328E0"/>
    <w:rsid w:val="00E32C6C"/>
    <w:rsid w:val="00E335D1"/>
    <w:rsid w:val="00E36C8D"/>
    <w:rsid w:val="00E371A3"/>
    <w:rsid w:val="00E3726C"/>
    <w:rsid w:val="00E37674"/>
    <w:rsid w:val="00E37AFC"/>
    <w:rsid w:val="00E37F41"/>
    <w:rsid w:val="00E402E8"/>
    <w:rsid w:val="00E40594"/>
    <w:rsid w:val="00E409D8"/>
    <w:rsid w:val="00E40A5A"/>
    <w:rsid w:val="00E41087"/>
    <w:rsid w:val="00E4129F"/>
    <w:rsid w:val="00E41C4B"/>
    <w:rsid w:val="00E41EB5"/>
    <w:rsid w:val="00E424B3"/>
    <w:rsid w:val="00E42B26"/>
    <w:rsid w:val="00E43205"/>
    <w:rsid w:val="00E43C09"/>
    <w:rsid w:val="00E440AD"/>
    <w:rsid w:val="00E44314"/>
    <w:rsid w:val="00E465DB"/>
    <w:rsid w:val="00E46A9D"/>
    <w:rsid w:val="00E47450"/>
    <w:rsid w:val="00E474B5"/>
    <w:rsid w:val="00E47541"/>
    <w:rsid w:val="00E47D86"/>
    <w:rsid w:val="00E509D2"/>
    <w:rsid w:val="00E50C61"/>
    <w:rsid w:val="00E50F17"/>
    <w:rsid w:val="00E50F72"/>
    <w:rsid w:val="00E50FD8"/>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303C"/>
    <w:rsid w:val="00E633D5"/>
    <w:rsid w:val="00E64FBF"/>
    <w:rsid w:val="00E6506C"/>
    <w:rsid w:val="00E657F0"/>
    <w:rsid w:val="00E65861"/>
    <w:rsid w:val="00E65C6E"/>
    <w:rsid w:val="00E65E3C"/>
    <w:rsid w:val="00E665E4"/>
    <w:rsid w:val="00E678C6"/>
    <w:rsid w:val="00E700F5"/>
    <w:rsid w:val="00E7116A"/>
    <w:rsid w:val="00E71CEC"/>
    <w:rsid w:val="00E71D51"/>
    <w:rsid w:val="00E71F1D"/>
    <w:rsid w:val="00E733C7"/>
    <w:rsid w:val="00E73853"/>
    <w:rsid w:val="00E74680"/>
    <w:rsid w:val="00E74B8F"/>
    <w:rsid w:val="00E75C9B"/>
    <w:rsid w:val="00E7634C"/>
    <w:rsid w:val="00E76570"/>
    <w:rsid w:val="00E7706C"/>
    <w:rsid w:val="00E811CB"/>
    <w:rsid w:val="00E81EE9"/>
    <w:rsid w:val="00E82209"/>
    <w:rsid w:val="00E8237B"/>
    <w:rsid w:val="00E8271E"/>
    <w:rsid w:val="00E82DC7"/>
    <w:rsid w:val="00E83870"/>
    <w:rsid w:val="00E83C88"/>
    <w:rsid w:val="00E83FEA"/>
    <w:rsid w:val="00E84063"/>
    <w:rsid w:val="00E8433E"/>
    <w:rsid w:val="00E84CF3"/>
    <w:rsid w:val="00E84D29"/>
    <w:rsid w:val="00E84F31"/>
    <w:rsid w:val="00E86839"/>
    <w:rsid w:val="00E86998"/>
    <w:rsid w:val="00E87E3C"/>
    <w:rsid w:val="00E90367"/>
    <w:rsid w:val="00E9073D"/>
    <w:rsid w:val="00E9197E"/>
    <w:rsid w:val="00E91B0F"/>
    <w:rsid w:val="00E923D1"/>
    <w:rsid w:val="00E92A3E"/>
    <w:rsid w:val="00E92B07"/>
    <w:rsid w:val="00E9301C"/>
    <w:rsid w:val="00E93778"/>
    <w:rsid w:val="00E94450"/>
    <w:rsid w:val="00E94FD5"/>
    <w:rsid w:val="00E96D47"/>
    <w:rsid w:val="00E97F2A"/>
    <w:rsid w:val="00EA02F8"/>
    <w:rsid w:val="00EA104A"/>
    <w:rsid w:val="00EA13DC"/>
    <w:rsid w:val="00EA242F"/>
    <w:rsid w:val="00EA269F"/>
    <w:rsid w:val="00EA30B9"/>
    <w:rsid w:val="00EA30F0"/>
    <w:rsid w:val="00EA317D"/>
    <w:rsid w:val="00EA4045"/>
    <w:rsid w:val="00EA48E7"/>
    <w:rsid w:val="00EA495F"/>
    <w:rsid w:val="00EA4BB6"/>
    <w:rsid w:val="00EA4D1C"/>
    <w:rsid w:val="00EA5529"/>
    <w:rsid w:val="00EA673D"/>
    <w:rsid w:val="00EA6C73"/>
    <w:rsid w:val="00EA70C9"/>
    <w:rsid w:val="00EA715C"/>
    <w:rsid w:val="00EA7E58"/>
    <w:rsid w:val="00EB012C"/>
    <w:rsid w:val="00EB19C9"/>
    <w:rsid w:val="00EB20F2"/>
    <w:rsid w:val="00EB2D83"/>
    <w:rsid w:val="00EB3A66"/>
    <w:rsid w:val="00EB3C4E"/>
    <w:rsid w:val="00EB4032"/>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007"/>
    <w:rsid w:val="00EC3021"/>
    <w:rsid w:val="00EC3962"/>
    <w:rsid w:val="00EC3CE9"/>
    <w:rsid w:val="00EC4641"/>
    <w:rsid w:val="00EC5637"/>
    <w:rsid w:val="00EC65B8"/>
    <w:rsid w:val="00EC668D"/>
    <w:rsid w:val="00EC6A69"/>
    <w:rsid w:val="00EC7074"/>
    <w:rsid w:val="00EC7144"/>
    <w:rsid w:val="00EC718E"/>
    <w:rsid w:val="00EC7F43"/>
    <w:rsid w:val="00ED0FDB"/>
    <w:rsid w:val="00ED1AF2"/>
    <w:rsid w:val="00ED1E05"/>
    <w:rsid w:val="00ED26AE"/>
    <w:rsid w:val="00ED33A0"/>
    <w:rsid w:val="00ED3A7B"/>
    <w:rsid w:val="00ED3B4B"/>
    <w:rsid w:val="00ED45E0"/>
    <w:rsid w:val="00ED5A20"/>
    <w:rsid w:val="00ED5C95"/>
    <w:rsid w:val="00ED70CE"/>
    <w:rsid w:val="00ED7D0F"/>
    <w:rsid w:val="00EE0089"/>
    <w:rsid w:val="00EE0852"/>
    <w:rsid w:val="00EE0C6B"/>
    <w:rsid w:val="00EE1A5A"/>
    <w:rsid w:val="00EE1B58"/>
    <w:rsid w:val="00EE1C35"/>
    <w:rsid w:val="00EE1D39"/>
    <w:rsid w:val="00EE21F7"/>
    <w:rsid w:val="00EE582D"/>
    <w:rsid w:val="00EE5E70"/>
    <w:rsid w:val="00EE6462"/>
    <w:rsid w:val="00EE646A"/>
    <w:rsid w:val="00EE683E"/>
    <w:rsid w:val="00EE6FA9"/>
    <w:rsid w:val="00EF09CF"/>
    <w:rsid w:val="00EF0E6C"/>
    <w:rsid w:val="00EF1F08"/>
    <w:rsid w:val="00EF243D"/>
    <w:rsid w:val="00EF268B"/>
    <w:rsid w:val="00EF2888"/>
    <w:rsid w:val="00EF29A5"/>
    <w:rsid w:val="00EF2F5E"/>
    <w:rsid w:val="00EF3118"/>
    <w:rsid w:val="00EF3167"/>
    <w:rsid w:val="00EF33CA"/>
    <w:rsid w:val="00EF5BB3"/>
    <w:rsid w:val="00EF5C7E"/>
    <w:rsid w:val="00EF73B8"/>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5AF"/>
    <w:rsid w:val="00F0561D"/>
    <w:rsid w:val="00F059BF"/>
    <w:rsid w:val="00F05DA0"/>
    <w:rsid w:val="00F05DDA"/>
    <w:rsid w:val="00F06439"/>
    <w:rsid w:val="00F0724C"/>
    <w:rsid w:val="00F074C8"/>
    <w:rsid w:val="00F07F17"/>
    <w:rsid w:val="00F11057"/>
    <w:rsid w:val="00F11228"/>
    <w:rsid w:val="00F1226C"/>
    <w:rsid w:val="00F12875"/>
    <w:rsid w:val="00F12AC3"/>
    <w:rsid w:val="00F1325B"/>
    <w:rsid w:val="00F13CBF"/>
    <w:rsid w:val="00F14087"/>
    <w:rsid w:val="00F16331"/>
    <w:rsid w:val="00F16A96"/>
    <w:rsid w:val="00F17007"/>
    <w:rsid w:val="00F17173"/>
    <w:rsid w:val="00F178DE"/>
    <w:rsid w:val="00F20325"/>
    <w:rsid w:val="00F20766"/>
    <w:rsid w:val="00F2081D"/>
    <w:rsid w:val="00F20C56"/>
    <w:rsid w:val="00F20D93"/>
    <w:rsid w:val="00F2127B"/>
    <w:rsid w:val="00F212AB"/>
    <w:rsid w:val="00F2142D"/>
    <w:rsid w:val="00F2183D"/>
    <w:rsid w:val="00F21BBD"/>
    <w:rsid w:val="00F21DB3"/>
    <w:rsid w:val="00F21DC1"/>
    <w:rsid w:val="00F220D1"/>
    <w:rsid w:val="00F224AA"/>
    <w:rsid w:val="00F22A25"/>
    <w:rsid w:val="00F22F64"/>
    <w:rsid w:val="00F230E1"/>
    <w:rsid w:val="00F2320F"/>
    <w:rsid w:val="00F2323C"/>
    <w:rsid w:val="00F233FB"/>
    <w:rsid w:val="00F234A0"/>
    <w:rsid w:val="00F235BD"/>
    <w:rsid w:val="00F23D71"/>
    <w:rsid w:val="00F240C4"/>
    <w:rsid w:val="00F252DE"/>
    <w:rsid w:val="00F25D21"/>
    <w:rsid w:val="00F268D5"/>
    <w:rsid w:val="00F27800"/>
    <w:rsid w:val="00F30366"/>
    <w:rsid w:val="00F30C6A"/>
    <w:rsid w:val="00F30DEE"/>
    <w:rsid w:val="00F30E82"/>
    <w:rsid w:val="00F30F77"/>
    <w:rsid w:val="00F31354"/>
    <w:rsid w:val="00F31672"/>
    <w:rsid w:val="00F323FC"/>
    <w:rsid w:val="00F32A1B"/>
    <w:rsid w:val="00F33826"/>
    <w:rsid w:val="00F33A75"/>
    <w:rsid w:val="00F33E0C"/>
    <w:rsid w:val="00F341D8"/>
    <w:rsid w:val="00F34846"/>
    <w:rsid w:val="00F3565D"/>
    <w:rsid w:val="00F35838"/>
    <w:rsid w:val="00F35B34"/>
    <w:rsid w:val="00F35DBD"/>
    <w:rsid w:val="00F36226"/>
    <w:rsid w:val="00F366BF"/>
    <w:rsid w:val="00F3790C"/>
    <w:rsid w:val="00F41080"/>
    <w:rsid w:val="00F41A84"/>
    <w:rsid w:val="00F4335D"/>
    <w:rsid w:val="00F4463C"/>
    <w:rsid w:val="00F4638B"/>
    <w:rsid w:val="00F476A7"/>
    <w:rsid w:val="00F5018B"/>
    <w:rsid w:val="00F50F9B"/>
    <w:rsid w:val="00F511ED"/>
    <w:rsid w:val="00F5189B"/>
    <w:rsid w:val="00F51C1F"/>
    <w:rsid w:val="00F52170"/>
    <w:rsid w:val="00F52495"/>
    <w:rsid w:val="00F53B39"/>
    <w:rsid w:val="00F53E5B"/>
    <w:rsid w:val="00F54135"/>
    <w:rsid w:val="00F54AD3"/>
    <w:rsid w:val="00F559C1"/>
    <w:rsid w:val="00F559D4"/>
    <w:rsid w:val="00F5658C"/>
    <w:rsid w:val="00F56D04"/>
    <w:rsid w:val="00F56F7E"/>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C5D"/>
    <w:rsid w:val="00F66328"/>
    <w:rsid w:val="00F665BD"/>
    <w:rsid w:val="00F66F19"/>
    <w:rsid w:val="00F67CED"/>
    <w:rsid w:val="00F712AD"/>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21B9"/>
    <w:rsid w:val="00F83902"/>
    <w:rsid w:val="00F83B62"/>
    <w:rsid w:val="00F83E96"/>
    <w:rsid w:val="00F8628E"/>
    <w:rsid w:val="00F863DE"/>
    <w:rsid w:val="00F90002"/>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0F86"/>
    <w:rsid w:val="00FA19D9"/>
    <w:rsid w:val="00FA2020"/>
    <w:rsid w:val="00FA2898"/>
    <w:rsid w:val="00FA2C6F"/>
    <w:rsid w:val="00FA347D"/>
    <w:rsid w:val="00FA35F1"/>
    <w:rsid w:val="00FA4438"/>
    <w:rsid w:val="00FA4D78"/>
    <w:rsid w:val="00FA5092"/>
    <w:rsid w:val="00FA59FF"/>
    <w:rsid w:val="00FA6571"/>
    <w:rsid w:val="00FA771C"/>
    <w:rsid w:val="00FA78E1"/>
    <w:rsid w:val="00FA7E23"/>
    <w:rsid w:val="00FB0802"/>
    <w:rsid w:val="00FB0A1E"/>
    <w:rsid w:val="00FB11E1"/>
    <w:rsid w:val="00FB32B7"/>
    <w:rsid w:val="00FB35C9"/>
    <w:rsid w:val="00FB40C7"/>
    <w:rsid w:val="00FB4290"/>
    <w:rsid w:val="00FB44A1"/>
    <w:rsid w:val="00FB485A"/>
    <w:rsid w:val="00FB547C"/>
    <w:rsid w:val="00FB6041"/>
    <w:rsid w:val="00FB73AB"/>
    <w:rsid w:val="00FB74A0"/>
    <w:rsid w:val="00FB777C"/>
    <w:rsid w:val="00FB7F54"/>
    <w:rsid w:val="00FC0BA4"/>
    <w:rsid w:val="00FC0D56"/>
    <w:rsid w:val="00FC12A1"/>
    <w:rsid w:val="00FC180B"/>
    <w:rsid w:val="00FC23DD"/>
    <w:rsid w:val="00FC28AF"/>
    <w:rsid w:val="00FC28E6"/>
    <w:rsid w:val="00FC32B6"/>
    <w:rsid w:val="00FC3457"/>
    <w:rsid w:val="00FC362B"/>
    <w:rsid w:val="00FC3A43"/>
    <w:rsid w:val="00FC48DE"/>
    <w:rsid w:val="00FC5192"/>
    <w:rsid w:val="00FC5566"/>
    <w:rsid w:val="00FC5ED0"/>
    <w:rsid w:val="00FC6231"/>
    <w:rsid w:val="00FC645A"/>
    <w:rsid w:val="00FC66EE"/>
    <w:rsid w:val="00FC7151"/>
    <w:rsid w:val="00FC715D"/>
    <w:rsid w:val="00FC7BF1"/>
    <w:rsid w:val="00FD0C71"/>
    <w:rsid w:val="00FD0EDF"/>
    <w:rsid w:val="00FD10B5"/>
    <w:rsid w:val="00FD11F1"/>
    <w:rsid w:val="00FD1527"/>
    <w:rsid w:val="00FD1E11"/>
    <w:rsid w:val="00FD2275"/>
    <w:rsid w:val="00FD2FF8"/>
    <w:rsid w:val="00FD3B1C"/>
    <w:rsid w:val="00FD46F0"/>
    <w:rsid w:val="00FD4704"/>
    <w:rsid w:val="00FD487E"/>
    <w:rsid w:val="00FD4B6B"/>
    <w:rsid w:val="00FD4EF5"/>
    <w:rsid w:val="00FD5A47"/>
    <w:rsid w:val="00FD5FD7"/>
    <w:rsid w:val="00FD6317"/>
    <w:rsid w:val="00FD76BD"/>
    <w:rsid w:val="00FD7B58"/>
    <w:rsid w:val="00FD7D9B"/>
    <w:rsid w:val="00FE0970"/>
    <w:rsid w:val="00FE0DB6"/>
    <w:rsid w:val="00FE10B9"/>
    <w:rsid w:val="00FE2388"/>
    <w:rsid w:val="00FE23EE"/>
    <w:rsid w:val="00FE34D4"/>
    <w:rsid w:val="00FE3C15"/>
    <w:rsid w:val="00FE3E00"/>
    <w:rsid w:val="00FE3E0F"/>
    <w:rsid w:val="00FE4374"/>
    <w:rsid w:val="00FE492A"/>
    <w:rsid w:val="00FE4E65"/>
    <w:rsid w:val="00FE565C"/>
    <w:rsid w:val="00FE5BBE"/>
    <w:rsid w:val="00FE69CF"/>
    <w:rsid w:val="00FE6FFB"/>
    <w:rsid w:val="00FF09B4"/>
    <w:rsid w:val="00FF0E85"/>
    <w:rsid w:val="00FF13E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eastAsia="zh-TW"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lang w:val="en-US" w:eastAsia="zh-CN"/>
    </w:rPr>
  </w:style>
  <w:style w:type="paragraph" w:styleId="TOC1">
    <w:name w:val="toc 1"/>
    <w:basedOn w:val="Normal"/>
    <w:next w:val="Normal"/>
    <w:autoRedefine/>
    <w:uiPriority w:val="39"/>
    <w:unhideWhenUsed/>
    <w:rsid w:val="00EF73B8"/>
    <w:pPr>
      <w:tabs>
        <w:tab w:val="right" w:leader="dot" w:pos="9016"/>
      </w:tabs>
      <w:spacing w:after="100"/>
      <w:pPrChange w:id="0" w:author="Shubra Singh" w:date="2022-12-21T15:10:00Z">
        <w:pPr>
          <w:tabs>
            <w:tab w:val="right" w:leader="dot" w:pos="9016"/>
          </w:tabs>
          <w:spacing w:after="100" w:line="259" w:lineRule="auto"/>
        </w:pPr>
      </w:pPrChange>
    </w:pPr>
    <w:rPr>
      <w:rFonts w:cs="Times New Roman"/>
      <w:lang w:val="en-US"/>
      <w:rPrChange w:id="0" w:author="Shubra Singh" w:date="2022-12-21T15:10:00Z">
        <w:rPr>
          <w:rFonts w:asciiTheme="minorHAnsi" w:eastAsiaTheme="minorEastAsia" w:hAnsiTheme="minorHAnsi"/>
          <w:sz w:val="28"/>
          <w:szCs w:val="22"/>
          <w:lang w:val="en-US" w:eastAsia="en-US" w:bidi="ar-SA"/>
        </w:rPr>
      </w:rPrChange>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lang w:val="en-US" w:eastAsia="zh-CN"/>
    </w:rPr>
  </w:style>
  <w:style w:type="paragraph" w:styleId="NoSpacing">
    <w:name w:val="No Spacing"/>
    <w:link w:val="NoSpacingChar"/>
    <w:uiPriority w:val="1"/>
    <w:qFormat/>
    <w:rsid w:val="00150459"/>
    <w:pPr>
      <w:spacing w:after="0" w:line="240" w:lineRule="auto"/>
    </w:pPr>
    <w:rPr>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styleId="HTMLCode">
    <w:name w:val="HTML Code"/>
    <w:basedOn w:val="DefaultParagraphFont"/>
    <w:uiPriority w:val="99"/>
    <w:semiHidden/>
    <w:unhideWhenUsed/>
    <w:rsid w:val="00DF5647"/>
    <w:rPr>
      <w:rFonts w:ascii="Courier New" w:eastAsia="Times New Roman" w:hAnsi="Courier New" w:cs="Courier New"/>
      <w:sz w:val="20"/>
      <w:szCs w:val="20"/>
    </w:rPr>
  </w:style>
  <w:style w:type="paragraph" w:customStyle="1" w:styleId="paragraph">
    <w:name w:val="paragraph"/>
    <w:basedOn w:val="Normal"/>
    <w:rsid w:val="00DF5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DF5647"/>
  </w:style>
  <w:style w:type="character" w:customStyle="1" w:styleId="eop">
    <w:name w:val="eop"/>
    <w:basedOn w:val="DefaultParagraphFont"/>
    <w:rsid w:val="00DF5647"/>
  </w:style>
  <w:style w:type="character" w:styleId="CommentReference">
    <w:name w:val="annotation reference"/>
    <w:basedOn w:val="DefaultParagraphFont"/>
    <w:uiPriority w:val="99"/>
    <w:semiHidden/>
    <w:unhideWhenUsed/>
    <w:rsid w:val="001C2DEA"/>
    <w:rPr>
      <w:sz w:val="16"/>
      <w:szCs w:val="16"/>
    </w:rPr>
  </w:style>
  <w:style w:type="paragraph" w:styleId="CommentText">
    <w:name w:val="annotation text"/>
    <w:basedOn w:val="Normal"/>
    <w:link w:val="CommentTextChar"/>
    <w:uiPriority w:val="99"/>
    <w:unhideWhenUsed/>
    <w:rsid w:val="001C2DEA"/>
    <w:pPr>
      <w:spacing w:line="240" w:lineRule="auto"/>
    </w:pPr>
    <w:rPr>
      <w:sz w:val="20"/>
      <w:szCs w:val="20"/>
    </w:rPr>
  </w:style>
  <w:style w:type="character" w:customStyle="1" w:styleId="CommentTextChar">
    <w:name w:val="Comment Text Char"/>
    <w:basedOn w:val="DefaultParagraphFont"/>
    <w:link w:val="CommentText"/>
    <w:uiPriority w:val="99"/>
    <w:rsid w:val="001C2DEA"/>
    <w:rPr>
      <w:sz w:val="20"/>
      <w:szCs w:val="20"/>
    </w:rPr>
  </w:style>
  <w:style w:type="paragraph" w:styleId="CommentSubject">
    <w:name w:val="annotation subject"/>
    <w:basedOn w:val="CommentText"/>
    <w:next w:val="CommentText"/>
    <w:link w:val="CommentSubjectChar"/>
    <w:uiPriority w:val="99"/>
    <w:semiHidden/>
    <w:unhideWhenUsed/>
    <w:rsid w:val="001C2DEA"/>
    <w:rPr>
      <w:b/>
      <w:bCs/>
    </w:rPr>
  </w:style>
  <w:style w:type="character" w:customStyle="1" w:styleId="CommentSubjectChar">
    <w:name w:val="Comment Subject Char"/>
    <w:basedOn w:val="CommentTextChar"/>
    <w:link w:val="CommentSubject"/>
    <w:uiPriority w:val="99"/>
    <w:semiHidden/>
    <w:rsid w:val="001C2DEA"/>
    <w:rPr>
      <w:b/>
      <w:bCs/>
      <w:sz w:val="20"/>
      <w:szCs w:val="20"/>
    </w:rPr>
  </w:style>
  <w:style w:type="paragraph" w:styleId="Revision">
    <w:name w:val="Revision"/>
    <w:hidden/>
    <w:uiPriority w:val="99"/>
    <w:semiHidden/>
    <w:rsid w:val="00CC4F89"/>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30071">
      <w:bodyDiv w:val="1"/>
      <w:marLeft w:val="0"/>
      <w:marRight w:val="0"/>
      <w:marTop w:val="0"/>
      <w:marBottom w:val="0"/>
      <w:divBdr>
        <w:top w:val="none" w:sz="0" w:space="0" w:color="auto"/>
        <w:left w:val="none" w:sz="0" w:space="0" w:color="auto"/>
        <w:bottom w:val="none" w:sz="0" w:space="0" w:color="auto"/>
        <w:right w:val="none" w:sz="0" w:space="0" w:color="auto"/>
      </w:divBdr>
    </w:div>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14103211">
      <w:bodyDiv w:val="1"/>
      <w:marLeft w:val="0"/>
      <w:marRight w:val="0"/>
      <w:marTop w:val="0"/>
      <w:marBottom w:val="0"/>
      <w:divBdr>
        <w:top w:val="none" w:sz="0" w:space="0" w:color="auto"/>
        <w:left w:val="none" w:sz="0" w:space="0" w:color="auto"/>
        <w:bottom w:val="none" w:sz="0" w:space="0" w:color="auto"/>
        <w:right w:val="none" w:sz="0" w:space="0" w:color="auto"/>
      </w:divBdr>
    </w:div>
    <w:div w:id="118648200">
      <w:bodyDiv w:val="1"/>
      <w:marLeft w:val="0"/>
      <w:marRight w:val="0"/>
      <w:marTop w:val="0"/>
      <w:marBottom w:val="0"/>
      <w:divBdr>
        <w:top w:val="none" w:sz="0" w:space="0" w:color="auto"/>
        <w:left w:val="none" w:sz="0" w:space="0" w:color="auto"/>
        <w:bottom w:val="none" w:sz="0" w:space="0" w:color="auto"/>
        <w:right w:val="none" w:sz="0" w:space="0" w:color="auto"/>
      </w:divBdr>
      <w:divsChild>
        <w:div w:id="918948376">
          <w:marLeft w:val="0"/>
          <w:marRight w:val="0"/>
          <w:marTop w:val="0"/>
          <w:marBottom w:val="0"/>
          <w:divBdr>
            <w:top w:val="none" w:sz="0" w:space="0" w:color="auto"/>
            <w:left w:val="none" w:sz="0" w:space="0" w:color="auto"/>
            <w:bottom w:val="none" w:sz="0" w:space="0" w:color="auto"/>
            <w:right w:val="none" w:sz="0" w:space="0" w:color="auto"/>
          </w:divBdr>
        </w:div>
        <w:div w:id="1019353208">
          <w:marLeft w:val="0"/>
          <w:marRight w:val="0"/>
          <w:marTop w:val="0"/>
          <w:marBottom w:val="0"/>
          <w:divBdr>
            <w:top w:val="none" w:sz="0" w:space="0" w:color="auto"/>
            <w:left w:val="none" w:sz="0" w:space="0" w:color="auto"/>
            <w:bottom w:val="none" w:sz="0" w:space="0" w:color="auto"/>
            <w:right w:val="none" w:sz="0" w:space="0" w:color="auto"/>
          </w:divBdr>
        </w:div>
        <w:div w:id="1411927490">
          <w:marLeft w:val="0"/>
          <w:marRight w:val="0"/>
          <w:marTop w:val="0"/>
          <w:marBottom w:val="0"/>
          <w:divBdr>
            <w:top w:val="none" w:sz="0" w:space="0" w:color="auto"/>
            <w:left w:val="none" w:sz="0" w:space="0" w:color="auto"/>
            <w:bottom w:val="none" w:sz="0" w:space="0" w:color="auto"/>
            <w:right w:val="none" w:sz="0" w:space="0" w:color="auto"/>
          </w:divBdr>
        </w:div>
        <w:div w:id="769277748">
          <w:marLeft w:val="0"/>
          <w:marRight w:val="0"/>
          <w:marTop w:val="0"/>
          <w:marBottom w:val="0"/>
          <w:divBdr>
            <w:top w:val="none" w:sz="0" w:space="0" w:color="auto"/>
            <w:left w:val="none" w:sz="0" w:space="0" w:color="auto"/>
            <w:bottom w:val="none" w:sz="0" w:space="0" w:color="auto"/>
            <w:right w:val="none" w:sz="0" w:space="0" w:color="auto"/>
          </w:divBdr>
        </w:div>
        <w:div w:id="1100754632">
          <w:marLeft w:val="0"/>
          <w:marRight w:val="0"/>
          <w:marTop w:val="0"/>
          <w:marBottom w:val="0"/>
          <w:divBdr>
            <w:top w:val="none" w:sz="0" w:space="0" w:color="auto"/>
            <w:left w:val="none" w:sz="0" w:space="0" w:color="auto"/>
            <w:bottom w:val="none" w:sz="0" w:space="0" w:color="auto"/>
            <w:right w:val="none" w:sz="0" w:space="0" w:color="auto"/>
          </w:divBdr>
        </w:div>
        <w:div w:id="1197080681">
          <w:marLeft w:val="0"/>
          <w:marRight w:val="0"/>
          <w:marTop w:val="0"/>
          <w:marBottom w:val="0"/>
          <w:divBdr>
            <w:top w:val="none" w:sz="0" w:space="0" w:color="auto"/>
            <w:left w:val="none" w:sz="0" w:space="0" w:color="auto"/>
            <w:bottom w:val="none" w:sz="0" w:space="0" w:color="auto"/>
            <w:right w:val="none" w:sz="0" w:space="0" w:color="auto"/>
          </w:divBdr>
        </w:div>
        <w:div w:id="1095053642">
          <w:marLeft w:val="0"/>
          <w:marRight w:val="0"/>
          <w:marTop w:val="0"/>
          <w:marBottom w:val="0"/>
          <w:divBdr>
            <w:top w:val="none" w:sz="0" w:space="0" w:color="auto"/>
            <w:left w:val="none" w:sz="0" w:space="0" w:color="auto"/>
            <w:bottom w:val="none" w:sz="0" w:space="0" w:color="auto"/>
            <w:right w:val="none" w:sz="0" w:space="0" w:color="auto"/>
          </w:divBdr>
        </w:div>
      </w:divsChild>
    </w:div>
    <w:div w:id="28065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461">
          <w:marLeft w:val="0"/>
          <w:marRight w:val="0"/>
          <w:marTop w:val="0"/>
          <w:marBottom w:val="0"/>
          <w:divBdr>
            <w:top w:val="none" w:sz="0" w:space="0" w:color="auto"/>
            <w:left w:val="none" w:sz="0" w:space="0" w:color="auto"/>
            <w:bottom w:val="none" w:sz="0" w:space="0" w:color="auto"/>
            <w:right w:val="none" w:sz="0" w:space="0" w:color="auto"/>
          </w:divBdr>
        </w:div>
      </w:divsChild>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2212">
      <w:bodyDiv w:val="1"/>
      <w:marLeft w:val="0"/>
      <w:marRight w:val="0"/>
      <w:marTop w:val="0"/>
      <w:marBottom w:val="0"/>
      <w:divBdr>
        <w:top w:val="none" w:sz="0" w:space="0" w:color="auto"/>
        <w:left w:val="none" w:sz="0" w:space="0" w:color="auto"/>
        <w:bottom w:val="none" w:sz="0" w:space="0" w:color="auto"/>
        <w:right w:val="none" w:sz="0" w:space="0" w:color="auto"/>
      </w:divBdr>
      <w:divsChild>
        <w:div w:id="1829054457">
          <w:marLeft w:val="0"/>
          <w:marRight w:val="0"/>
          <w:marTop w:val="0"/>
          <w:marBottom w:val="0"/>
          <w:divBdr>
            <w:top w:val="none" w:sz="0" w:space="0" w:color="auto"/>
            <w:left w:val="none" w:sz="0" w:space="0" w:color="auto"/>
            <w:bottom w:val="none" w:sz="0" w:space="0" w:color="auto"/>
            <w:right w:val="none" w:sz="0" w:space="0" w:color="auto"/>
          </w:divBdr>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82253">
      <w:bodyDiv w:val="1"/>
      <w:marLeft w:val="0"/>
      <w:marRight w:val="0"/>
      <w:marTop w:val="0"/>
      <w:marBottom w:val="0"/>
      <w:divBdr>
        <w:top w:val="none" w:sz="0" w:space="0" w:color="auto"/>
        <w:left w:val="none" w:sz="0" w:space="0" w:color="auto"/>
        <w:bottom w:val="none" w:sz="0" w:space="0" w:color="auto"/>
        <w:right w:val="none" w:sz="0" w:space="0" w:color="auto"/>
      </w:divBdr>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755596354">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896362422">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844">
      <w:bodyDiv w:val="1"/>
      <w:marLeft w:val="0"/>
      <w:marRight w:val="0"/>
      <w:marTop w:val="0"/>
      <w:marBottom w:val="0"/>
      <w:divBdr>
        <w:top w:val="none" w:sz="0" w:space="0" w:color="auto"/>
        <w:left w:val="none" w:sz="0" w:space="0" w:color="auto"/>
        <w:bottom w:val="none" w:sz="0" w:space="0" w:color="auto"/>
        <w:right w:val="none" w:sz="0" w:space="0" w:color="auto"/>
      </w:divBdr>
      <w:divsChild>
        <w:div w:id="407121427">
          <w:marLeft w:val="0"/>
          <w:marRight w:val="0"/>
          <w:marTop w:val="0"/>
          <w:marBottom w:val="0"/>
          <w:divBdr>
            <w:top w:val="none" w:sz="0" w:space="0" w:color="auto"/>
            <w:left w:val="none" w:sz="0" w:space="0" w:color="auto"/>
            <w:bottom w:val="none" w:sz="0" w:space="0" w:color="auto"/>
            <w:right w:val="none" w:sz="0" w:space="0" w:color="auto"/>
          </w:divBdr>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25256559">
      <w:bodyDiv w:val="1"/>
      <w:marLeft w:val="0"/>
      <w:marRight w:val="0"/>
      <w:marTop w:val="0"/>
      <w:marBottom w:val="0"/>
      <w:divBdr>
        <w:top w:val="none" w:sz="0" w:space="0" w:color="auto"/>
        <w:left w:val="none" w:sz="0" w:space="0" w:color="auto"/>
        <w:bottom w:val="none" w:sz="0" w:space="0" w:color="auto"/>
        <w:right w:val="none" w:sz="0" w:space="0" w:color="auto"/>
      </w:divBdr>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446773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427">
          <w:marLeft w:val="0"/>
          <w:marRight w:val="0"/>
          <w:marTop w:val="0"/>
          <w:marBottom w:val="0"/>
          <w:divBdr>
            <w:top w:val="none" w:sz="0" w:space="0" w:color="auto"/>
            <w:left w:val="none" w:sz="0" w:space="0" w:color="auto"/>
            <w:bottom w:val="none" w:sz="0" w:space="0" w:color="auto"/>
            <w:right w:val="none" w:sz="0" w:space="0" w:color="auto"/>
          </w:divBdr>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710">
      <w:bodyDiv w:val="1"/>
      <w:marLeft w:val="0"/>
      <w:marRight w:val="0"/>
      <w:marTop w:val="0"/>
      <w:marBottom w:val="0"/>
      <w:divBdr>
        <w:top w:val="none" w:sz="0" w:space="0" w:color="auto"/>
        <w:left w:val="none" w:sz="0" w:space="0" w:color="auto"/>
        <w:bottom w:val="none" w:sz="0" w:space="0" w:color="auto"/>
        <w:right w:val="none" w:sz="0" w:space="0" w:color="auto"/>
      </w:divBdr>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391879521">
      <w:bodyDiv w:val="1"/>
      <w:marLeft w:val="0"/>
      <w:marRight w:val="0"/>
      <w:marTop w:val="0"/>
      <w:marBottom w:val="0"/>
      <w:divBdr>
        <w:top w:val="none" w:sz="0" w:space="0" w:color="auto"/>
        <w:left w:val="none" w:sz="0" w:space="0" w:color="auto"/>
        <w:bottom w:val="none" w:sz="0" w:space="0" w:color="auto"/>
        <w:right w:val="none" w:sz="0" w:space="0" w:color="auto"/>
      </w:divBdr>
      <w:divsChild>
        <w:div w:id="97722578">
          <w:marLeft w:val="0"/>
          <w:marRight w:val="0"/>
          <w:marTop w:val="0"/>
          <w:marBottom w:val="0"/>
          <w:divBdr>
            <w:top w:val="none" w:sz="0" w:space="0" w:color="auto"/>
            <w:left w:val="none" w:sz="0" w:space="0" w:color="auto"/>
            <w:bottom w:val="none" w:sz="0" w:space="0" w:color="auto"/>
            <w:right w:val="none" w:sz="0" w:space="0" w:color="auto"/>
          </w:divBdr>
        </w:div>
        <w:div w:id="864564256">
          <w:marLeft w:val="0"/>
          <w:marRight w:val="0"/>
          <w:marTop w:val="0"/>
          <w:marBottom w:val="0"/>
          <w:divBdr>
            <w:top w:val="none" w:sz="0" w:space="0" w:color="auto"/>
            <w:left w:val="none" w:sz="0" w:space="0" w:color="auto"/>
            <w:bottom w:val="none" w:sz="0" w:space="0" w:color="auto"/>
            <w:right w:val="none" w:sz="0" w:space="0" w:color="auto"/>
          </w:divBdr>
        </w:div>
        <w:div w:id="1075513824">
          <w:marLeft w:val="0"/>
          <w:marRight w:val="0"/>
          <w:marTop w:val="0"/>
          <w:marBottom w:val="0"/>
          <w:divBdr>
            <w:top w:val="none" w:sz="0" w:space="0" w:color="auto"/>
            <w:left w:val="none" w:sz="0" w:space="0" w:color="auto"/>
            <w:bottom w:val="none" w:sz="0" w:space="0" w:color="auto"/>
            <w:right w:val="none" w:sz="0" w:space="0" w:color="auto"/>
          </w:divBdr>
        </w:div>
      </w:divsChild>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37362899">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677226750">
      <w:bodyDiv w:val="1"/>
      <w:marLeft w:val="0"/>
      <w:marRight w:val="0"/>
      <w:marTop w:val="0"/>
      <w:marBottom w:val="0"/>
      <w:divBdr>
        <w:top w:val="none" w:sz="0" w:space="0" w:color="auto"/>
        <w:left w:val="none" w:sz="0" w:space="0" w:color="auto"/>
        <w:bottom w:val="none" w:sz="0" w:space="0" w:color="auto"/>
        <w:right w:val="none" w:sz="0" w:space="0" w:color="auto"/>
      </w:divBdr>
      <w:divsChild>
        <w:div w:id="591471247">
          <w:marLeft w:val="0"/>
          <w:marRight w:val="0"/>
          <w:marTop w:val="0"/>
          <w:marBottom w:val="0"/>
          <w:divBdr>
            <w:top w:val="none" w:sz="0" w:space="0" w:color="auto"/>
            <w:left w:val="none" w:sz="0" w:space="0" w:color="auto"/>
            <w:bottom w:val="none" w:sz="0" w:space="0" w:color="auto"/>
            <w:right w:val="none" w:sz="0" w:space="0" w:color="auto"/>
          </w:divBdr>
        </w:div>
      </w:divsChild>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09406143">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docs.aws.amazon.com/AWSEC2/latest/UserGuide/ec2-security-groups.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theme" Target="theme/theme1.xml"/><Relationship Id="rId16" Type="http://schemas.openxmlformats.org/officeDocument/2006/relationships/hyperlink" Target="https://aws.amazon.com/console/"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docs.aws.amazon.com/AWSCloudFormation/latest/UserGuide/aws-resource-ec2-subnet.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footer" Target="footer1.xml"/><Relationship Id="rId139" Type="http://schemas.microsoft.com/office/2020/10/relationships/intelligence" Target="intelligence2.xml"/><Relationship Id="rId80" Type="http://schemas.openxmlformats.org/officeDocument/2006/relationships/hyperlink" Target="ftp://vth-user@publicipof" TargetMode="External"/><Relationship Id="rId85" Type="http://schemas.openxmlformats.org/officeDocument/2006/relationships/image" Target="media/image63.png"/><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aws.amazon.com/vpc/latest/userguide/what-is-amazon-vpc.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hyperlink" Target="https://docs.aws.amazon.com/cloudwatch/index.html"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us-east-1.console.aws.amazon.com/ec2/home?redirectFrom=asg&amp;region=us-east-1" TargetMode="External"/><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docs.aws.amazon.com/AWSEC2/latest/UserGuide/concepts.html" TargetMode="External"/><Relationship Id="rId14" Type="http://schemas.openxmlformats.org/officeDocument/2006/relationships/image" Target="media/image2.wmf"/><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3.png"/><Relationship Id="rId137" Type="http://schemas.microsoft.com/office/2011/relationships/people" Target="people.xml"/><Relationship Id="rId20" Type="http://schemas.openxmlformats.org/officeDocument/2006/relationships/hyperlink" Target="https://docs.aws.amazon.com/lambda/latest/dg/welcome.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http://www.a10networks.com/"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yperlink" Target="https://glm.a10networks.com" TargetMode="External"/><Relationship Id="rId112" Type="http://schemas.openxmlformats.org/officeDocument/2006/relationships/image" Target="media/image89.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An AWS CFT template for 3 NIC, Two Virtual Machines, Server Load Balancer, A10 Global License Manager Integration, High Availability, CA SSL Certificates.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1F0A995F881D488214338E4420B374" ma:contentTypeVersion="10" ma:contentTypeDescription="Create a new document." ma:contentTypeScope="" ma:versionID="825ab44c0d3fea1f59d747cbefd7343b">
  <xsd:schema xmlns:xsd="http://www.w3.org/2001/XMLSchema" xmlns:xs="http://www.w3.org/2001/XMLSchema" xmlns:p="http://schemas.microsoft.com/office/2006/metadata/properties" xmlns:ns3="cb96f9e7-7401-4fec-8411-49746e9fb3cd" xmlns:ns4="80a44dc8-e061-41b9-bb68-7ab7998a7922" targetNamespace="http://schemas.microsoft.com/office/2006/metadata/properties" ma:root="true" ma:fieldsID="cef7089e855dd825adc8d44b32761b09" ns3:_="" ns4:_="">
    <xsd:import namespace="cb96f9e7-7401-4fec-8411-49746e9fb3cd"/>
    <xsd:import namespace="80a44dc8-e061-41b9-bb68-7ab7998a792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96f9e7-7401-4fec-8411-49746e9fb3c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a44dc8-e061-41b9-bb68-7ab7998a792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6A69E0B7-0B35-4C03-AA17-81C89784A7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96f9e7-7401-4fec-8411-49746e9fb3cd"/>
    <ds:schemaRef ds:uri="80a44dc8-e061-41b9-bb68-7ab7998a79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TotalTime>
  <Pages>68</Pages>
  <Words>4442</Words>
  <Characters>25321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AWS CFT TEMPLATE 3NIC-2VM-HA</dc:subject>
  <dc:creator>Sachin Shivaji Patil</dc:creator>
  <cp:keywords/>
  <dc:description/>
  <cp:lastModifiedBy>Priya Kanti Dhodi</cp:lastModifiedBy>
  <cp:revision>27</cp:revision>
  <dcterms:created xsi:type="dcterms:W3CDTF">2022-11-24T09:30:00Z</dcterms:created>
  <dcterms:modified xsi:type="dcterms:W3CDTF">2023-01-09T14:28:00Z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0x010100BA1F0A995F881D488214338E4420B374</vt:lpwstr>
  </property>
  <property fmtid="{D5CDD505-2E9C-101B-9397-08002B2CF9AE}" pid="3" name="MediaServiceImageTags">
    <vt:lpwstr/>
  </property>
</Properties>
</file>